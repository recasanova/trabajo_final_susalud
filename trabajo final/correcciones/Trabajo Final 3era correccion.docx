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A8CAA" w14:textId="7FEA57E4" w:rsidR="00C669C2" w:rsidRPr="00BA156B" w:rsidRDefault="002B56C0" w:rsidP="00C669C2">
      <w:pPr>
        <w:tabs>
          <w:tab w:val="left" w:pos="1134"/>
        </w:tabs>
        <w:ind w:left="1134" w:hanging="1134"/>
        <w:jc w:val="center"/>
        <w:rPr>
          <w:rFonts w:cs="Times New Roman"/>
          <w:b/>
          <w:sz w:val="40"/>
          <w:lang w:val="es-PE" w:eastAsia="es-ES"/>
        </w:rPr>
      </w:pPr>
      <w:ins w:id="3" w:author="Regina Casanova" w:date="2018-07-21T12:08:00Z">
        <w:r>
          <w:rPr>
            <w:rFonts w:cs="Times New Roman"/>
            <w:b/>
            <w:sz w:val="40"/>
            <w:lang w:val="es-PE" w:eastAsia="es-ES"/>
          </w:rPr>
          <w:t>¡</w:t>
        </w:r>
      </w:ins>
    </w:p>
    <w:p w14:paraId="59A34F4A" w14:textId="77777777" w:rsidR="00C669C2" w:rsidRPr="00BA156B" w:rsidRDefault="00C669C2" w:rsidP="00C669C2">
      <w:pPr>
        <w:tabs>
          <w:tab w:val="left" w:pos="1134"/>
        </w:tabs>
        <w:ind w:left="1134" w:hanging="1134"/>
        <w:jc w:val="center"/>
        <w:rPr>
          <w:rFonts w:cs="Times New Roman"/>
          <w:b/>
          <w:sz w:val="40"/>
          <w:lang w:val="es-PE" w:eastAsia="es-ES"/>
        </w:rPr>
      </w:pPr>
    </w:p>
    <w:p w14:paraId="6925BBB2" w14:textId="77777777" w:rsidR="00C669C2" w:rsidRPr="00BA156B" w:rsidRDefault="00C669C2" w:rsidP="00C669C2">
      <w:pPr>
        <w:tabs>
          <w:tab w:val="left" w:pos="1134"/>
        </w:tabs>
        <w:ind w:left="1134" w:hanging="1134"/>
        <w:jc w:val="center"/>
        <w:rPr>
          <w:rFonts w:cs="Times New Roman"/>
          <w:b/>
          <w:sz w:val="40"/>
          <w:lang w:val="es-PE" w:eastAsia="es-ES"/>
        </w:rPr>
      </w:pPr>
      <w:r w:rsidRPr="00BA156B">
        <w:rPr>
          <w:rFonts w:cs="Times New Roman"/>
          <w:b/>
          <w:noProof/>
          <w:sz w:val="40"/>
          <w:lang w:val="en-US"/>
        </w:rPr>
        <w:drawing>
          <wp:inline distT="0" distB="0" distL="0" distR="0" wp14:anchorId="5A9BF162" wp14:editId="2B883011">
            <wp:extent cx="3033595" cy="930302"/>
            <wp:effectExtent l="0" t="0" r="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sgra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166" cy="931704"/>
                    </a:xfrm>
                    <a:prstGeom prst="rect">
                      <a:avLst/>
                    </a:prstGeom>
                  </pic:spPr>
                </pic:pic>
              </a:graphicData>
            </a:graphic>
          </wp:inline>
        </w:drawing>
      </w:r>
    </w:p>
    <w:p w14:paraId="679E987E" w14:textId="77777777" w:rsidR="00C669C2" w:rsidRPr="00BA156B" w:rsidRDefault="00C669C2" w:rsidP="00C669C2">
      <w:pPr>
        <w:tabs>
          <w:tab w:val="left" w:pos="1134"/>
        </w:tabs>
        <w:ind w:left="1134" w:hanging="1134"/>
        <w:jc w:val="both"/>
        <w:rPr>
          <w:rFonts w:cs="Times New Roman"/>
          <w:b/>
          <w:lang w:val="es-PE" w:eastAsia="es-ES"/>
        </w:rPr>
      </w:pPr>
    </w:p>
    <w:p w14:paraId="4A4D0B24" w14:textId="77777777" w:rsidR="00C669C2" w:rsidRPr="00BA156B" w:rsidRDefault="00C669C2" w:rsidP="00C669C2">
      <w:pPr>
        <w:tabs>
          <w:tab w:val="left" w:pos="1134"/>
        </w:tabs>
        <w:ind w:left="1134" w:hanging="1134"/>
        <w:jc w:val="both"/>
        <w:rPr>
          <w:rFonts w:cs="Times New Roman"/>
          <w:b/>
          <w:lang w:val="es-PE" w:eastAsia="es-ES"/>
        </w:rPr>
      </w:pPr>
    </w:p>
    <w:p w14:paraId="08B1371A" w14:textId="2F0BD912" w:rsidR="00C669C2" w:rsidRPr="00BA156B" w:rsidRDefault="002B56C0" w:rsidP="00C669C2">
      <w:pPr>
        <w:widowControl w:val="0"/>
        <w:autoSpaceDE w:val="0"/>
        <w:autoSpaceDN w:val="0"/>
        <w:adjustRightInd w:val="0"/>
        <w:spacing w:after="240" w:line="380" w:lineRule="atLeast"/>
        <w:jc w:val="center"/>
        <w:rPr>
          <w:rFonts w:cs="Times New Roman"/>
          <w:bCs/>
          <w:color w:val="000000"/>
          <w:sz w:val="44"/>
          <w:szCs w:val="44"/>
          <w:lang w:val="es-PE"/>
        </w:rPr>
      </w:pPr>
      <w:ins w:id="4" w:author="Regina Casanova" w:date="2018-07-21T12:09:00Z">
        <w:r>
          <w:rPr>
            <w:rFonts w:cs="Times New Roman"/>
            <w:bCs/>
            <w:color w:val="000000"/>
            <w:sz w:val="44"/>
            <w:szCs w:val="44"/>
            <w:lang w:val="es-PE"/>
          </w:rPr>
          <w:t>DISEÑO CENTRADO EN EL USUARIO EN UN APLICATIVO PARA UN SISTEMA DE GESTI</w:t>
        </w:r>
      </w:ins>
      <w:ins w:id="5" w:author="Regina Casanova" w:date="2018-07-21T12:10:00Z">
        <w:r>
          <w:rPr>
            <w:rFonts w:cs="Times New Roman"/>
            <w:bCs/>
            <w:color w:val="000000"/>
            <w:sz w:val="44"/>
            <w:szCs w:val="44"/>
            <w:lang w:val="es-PE"/>
          </w:rPr>
          <w:t>ÓN DE RECLAMOS EN EL SISTEMA DE SALUD DEL PERÚ</w:t>
        </w:r>
      </w:ins>
      <w:commentRangeStart w:id="6"/>
      <w:del w:id="7" w:author="Regina Casanova" w:date="2018-07-21T12:10:00Z">
        <w:r w:rsidR="00C669C2" w:rsidRPr="00BA156B" w:rsidDel="002B56C0">
          <w:rPr>
            <w:rFonts w:cs="Times New Roman"/>
            <w:bCs/>
            <w:color w:val="000000"/>
            <w:sz w:val="44"/>
            <w:szCs w:val="44"/>
            <w:lang w:val="es-PE"/>
          </w:rPr>
          <w:delText>DISEÑO CENTRADO EN EL USUARIO EN UN SISTEMA DE GESTIÓN DE RECLAMOS PARA EL SISTEMA DE SALUD DEL PERÚ</w:delText>
        </w:r>
        <w:commentRangeEnd w:id="6"/>
        <w:r w:rsidR="004105E1" w:rsidDel="002B56C0">
          <w:rPr>
            <w:rStyle w:val="Refdecomentario"/>
          </w:rPr>
          <w:commentReference w:id="6"/>
        </w:r>
      </w:del>
    </w:p>
    <w:p w14:paraId="119B9DD1" w14:textId="77777777" w:rsidR="00C669C2" w:rsidRPr="00BA156B" w:rsidRDefault="00C669C2" w:rsidP="00C669C2">
      <w:pPr>
        <w:tabs>
          <w:tab w:val="left" w:pos="1134"/>
        </w:tabs>
        <w:ind w:left="1134" w:hanging="1134"/>
        <w:jc w:val="both"/>
        <w:rPr>
          <w:rFonts w:cs="Times New Roman"/>
          <w:b/>
          <w:lang w:val="es-PE" w:eastAsia="es-ES"/>
        </w:rPr>
      </w:pPr>
    </w:p>
    <w:p w14:paraId="1A020556" w14:textId="77777777" w:rsidR="00C669C2" w:rsidRPr="00BA156B" w:rsidRDefault="00C669C2" w:rsidP="00C669C2">
      <w:pPr>
        <w:tabs>
          <w:tab w:val="left" w:pos="1134"/>
        </w:tabs>
        <w:ind w:left="1134" w:hanging="1134"/>
        <w:jc w:val="both"/>
        <w:rPr>
          <w:rFonts w:cs="Times New Roman"/>
          <w:b/>
          <w:lang w:val="es-PE" w:eastAsia="es-ES"/>
        </w:rPr>
      </w:pPr>
    </w:p>
    <w:p w14:paraId="5A9386BD"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TESIS PARA OPTAR EL GRADO DE MAESTRO</w:t>
      </w:r>
    </w:p>
    <w:p w14:paraId="68A4D9F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EN INFORMÁTICA BIOMÉDICA EN SALUD GLOBAL</w:t>
      </w:r>
    </w:p>
    <w:p w14:paraId="174B131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3627B62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C834EAF"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REGINA ANDREA CASANOVA PÉREZ</w:t>
      </w:r>
    </w:p>
    <w:p w14:paraId="446E4D9D"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56A46929"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C631DA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LIMA - PERÚ</w:t>
      </w:r>
    </w:p>
    <w:p w14:paraId="0175DF73"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209E66B"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0D94DB8"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2018</w:t>
      </w:r>
    </w:p>
    <w:p w14:paraId="5B876FAF" w14:textId="77777777" w:rsidR="00C669C2" w:rsidRPr="00BA156B" w:rsidRDefault="00C669C2" w:rsidP="00C669C2">
      <w:pPr>
        <w:widowControl w:val="0"/>
        <w:autoSpaceDE w:val="0"/>
        <w:autoSpaceDN w:val="0"/>
        <w:adjustRightInd w:val="0"/>
        <w:spacing w:after="240" w:line="380" w:lineRule="atLeast"/>
        <w:jc w:val="center"/>
        <w:rPr>
          <w:rFonts w:ascii="Calibri" w:hAnsi="Calibri" w:cs="Calibri"/>
          <w:b/>
          <w:bCs/>
          <w:color w:val="000000"/>
          <w:sz w:val="40"/>
          <w:szCs w:val="40"/>
          <w:lang w:val="es-PE"/>
        </w:rPr>
      </w:pPr>
    </w:p>
    <w:p w14:paraId="2F0F6B85" w14:textId="77777777" w:rsidR="00CB6202" w:rsidRDefault="00CB6202">
      <w:pPr>
        <w:rPr>
          <w:rFonts w:ascii="Calibri" w:hAnsi="Calibri" w:cs="Calibri"/>
          <w:b/>
          <w:bCs/>
          <w:color w:val="000000"/>
          <w:sz w:val="40"/>
          <w:szCs w:val="40"/>
          <w:lang w:val="es-PE"/>
        </w:rPr>
      </w:pPr>
      <w:r>
        <w:rPr>
          <w:rFonts w:ascii="Calibri" w:hAnsi="Calibri" w:cs="Calibri"/>
          <w:b/>
          <w:bCs/>
          <w:color w:val="000000"/>
          <w:sz w:val="40"/>
          <w:szCs w:val="40"/>
          <w:lang w:val="es-PE"/>
        </w:rPr>
        <w:br w:type="page"/>
      </w:r>
    </w:p>
    <w:p w14:paraId="1D94195F" w14:textId="69AB3F32" w:rsidR="00C271AB" w:rsidRDefault="00C271AB" w:rsidP="00625BCC">
      <w:pPr>
        <w:pStyle w:val="Ttulo1"/>
      </w:pPr>
      <w:bookmarkStart w:id="8" w:name="_Toc520655612"/>
      <w:r>
        <w:lastRenderedPageBreak/>
        <w:t>Asesor de Tesis</w:t>
      </w:r>
      <w:bookmarkEnd w:id="8"/>
    </w:p>
    <w:p w14:paraId="39616D4F" w14:textId="2EDB4CCF" w:rsidR="00C271AB" w:rsidRPr="00C271AB" w:rsidRDefault="00966AEC" w:rsidP="00160297">
      <w:pPr>
        <w:pStyle w:val="Texto"/>
      </w:pPr>
      <w:r>
        <w:t xml:space="preserve">Dr. </w:t>
      </w:r>
      <w:r w:rsidR="00C271AB">
        <w:t xml:space="preserve">César Paul Eugenio Cárcamo </w:t>
      </w:r>
      <w:proofErr w:type="spellStart"/>
      <w:r w:rsidR="00C271AB">
        <w:t>Cavagnaro</w:t>
      </w:r>
      <w:proofErr w:type="spellEnd"/>
      <w:r>
        <w:t xml:space="preserve">, </w:t>
      </w:r>
      <w:proofErr w:type="spellStart"/>
      <w:r>
        <w:t>Ph.D</w:t>
      </w:r>
      <w:proofErr w:type="spellEnd"/>
      <w:r>
        <w:t>.</w:t>
      </w:r>
    </w:p>
    <w:p w14:paraId="2C286C3A" w14:textId="1C6B5549" w:rsidR="00901D34" w:rsidRDefault="00975AFC" w:rsidP="00625BCC">
      <w:pPr>
        <w:pStyle w:val="Ttulo1"/>
      </w:pPr>
      <w:bookmarkStart w:id="9" w:name="_Toc520655613"/>
      <w:r>
        <w:lastRenderedPageBreak/>
        <w:t>Dedicatoria</w:t>
      </w:r>
      <w:bookmarkEnd w:id="9"/>
    </w:p>
    <w:p w14:paraId="2AC93E9F" w14:textId="2CA86B09" w:rsidR="00975AFC" w:rsidRDefault="00EE3791" w:rsidP="00975AFC">
      <w:pPr>
        <w:pStyle w:val="Texto"/>
      </w:pPr>
      <w:r>
        <w:t>Para mi abuelo y Patricia, quienes me enseñaron que la lucha es hasta el final.</w:t>
      </w:r>
    </w:p>
    <w:p w14:paraId="0574146F" w14:textId="37A3B046" w:rsidR="00975AFC" w:rsidRDefault="00975AFC" w:rsidP="00975AFC">
      <w:pPr>
        <w:pStyle w:val="Ttulo1"/>
      </w:pPr>
      <w:bookmarkStart w:id="10" w:name="_Toc520655614"/>
      <w:r>
        <w:lastRenderedPageBreak/>
        <w:t>Agradecimientos</w:t>
      </w:r>
      <w:bookmarkEnd w:id="10"/>
    </w:p>
    <w:p w14:paraId="32F31C6C" w14:textId="750F5F66" w:rsidR="00975AFC" w:rsidRDefault="00975AFC" w:rsidP="00975AFC">
      <w:pPr>
        <w:pStyle w:val="Texto"/>
        <w:rPr>
          <w:rFonts w:eastAsia="Times New Roman"/>
          <w:lang w:val="es-PE" w:eastAsia="es-PE"/>
        </w:rPr>
      </w:pPr>
      <w:r>
        <w:rPr>
          <w:rFonts w:eastAsia="Times New Roman"/>
          <w:lang w:val="es-PE" w:eastAsia="es-PE"/>
        </w:rPr>
        <w:t>E</w:t>
      </w:r>
      <w:r w:rsidRPr="00966AEC">
        <w:rPr>
          <w:rFonts w:eastAsia="Times New Roman"/>
          <w:lang w:val="es-PE" w:eastAsia="es-PE"/>
        </w:rPr>
        <w:t xml:space="preserve">xpreso mi agradecimiento a las siguientes personas, quienes contribuyeron en la presente investigación desde </w:t>
      </w:r>
      <w:r w:rsidR="007F661B">
        <w:rPr>
          <w:rFonts w:eastAsia="Times New Roman"/>
          <w:lang w:val="es-PE" w:eastAsia="es-PE"/>
        </w:rPr>
        <w:t>sus comienzos</w:t>
      </w:r>
      <w:r w:rsidRPr="00966AEC">
        <w:rPr>
          <w:rFonts w:eastAsia="Times New Roman"/>
          <w:lang w:val="es-PE" w:eastAsia="es-PE"/>
        </w:rPr>
        <w:t xml:space="preserve"> hasta el </w:t>
      </w:r>
      <w:ins w:id="11" w:author="Luis Fernando Llanos Zavalaga" w:date="2018-07-10T12:26:00Z">
        <w:r w:rsidR="004105E1">
          <w:rPr>
            <w:rFonts w:eastAsia="Times New Roman"/>
            <w:lang w:val="es-PE" w:eastAsia="es-PE"/>
          </w:rPr>
          <w:t>término</w:t>
        </w:r>
      </w:ins>
      <w:r w:rsidRPr="00966AEC">
        <w:rPr>
          <w:rFonts w:eastAsia="Times New Roman"/>
          <w:lang w:val="es-PE" w:eastAsia="es-PE"/>
        </w:rPr>
        <w:t xml:space="preserve"> de la misma. </w:t>
      </w:r>
    </w:p>
    <w:p w14:paraId="339624BE" w14:textId="6B2F3A15" w:rsidR="00975AFC" w:rsidRPr="00966AEC" w:rsidRDefault="00975AFC" w:rsidP="00975AFC">
      <w:pPr>
        <w:pStyle w:val="Texto"/>
        <w:rPr>
          <w:rFonts w:eastAsia="Times New Roman"/>
          <w:lang w:val="es-PE" w:eastAsia="es-PE"/>
        </w:rPr>
      </w:pPr>
      <w:r>
        <w:rPr>
          <w:rFonts w:eastAsia="Times New Roman"/>
          <w:lang w:val="es-PE" w:eastAsia="es-PE"/>
        </w:rPr>
        <w:t>A mis padres</w:t>
      </w:r>
      <w:r w:rsidR="009B7D50">
        <w:rPr>
          <w:rFonts w:eastAsia="Times New Roman"/>
          <w:lang w:val="es-PE" w:eastAsia="es-PE"/>
        </w:rPr>
        <w:t xml:space="preserve"> y madrina</w:t>
      </w:r>
      <w:r>
        <w:rPr>
          <w:rFonts w:eastAsia="Times New Roman"/>
          <w:lang w:val="es-PE" w:eastAsia="es-PE"/>
        </w:rPr>
        <w:t>, po</w:t>
      </w:r>
      <w:r w:rsidR="009B7D50">
        <w:rPr>
          <w:rFonts w:eastAsia="Times New Roman"/>
          <w:lang w:val="es-PE" w:eastAsia="es-PE"/>
        </w:rPr>
        <w:t xml:space="preserve">r haberme </w:t>
      </w:r>
      <w:r>
        <w:rPr>
          <w:rFonts w:eastAsia="Times New Roman"/>
          <w:lang w:val="es-PE" w:eastAsia="es-PE"/>
        </w:rPr>
        <w:t xml:space="preserve">apoyado </w:t>
      </w:r>
      <w:r w:rsidR="009B7D50">
        <w:rPr>
          <w:rFonts w:eastAsia="Times New Roman"/>
          <w:lang w:val="es-PE" w:eastAsia="es-PE"/>
        </w:rPr>
        <w:t xml:space="preserve">en todo momento </w:t>
      </w:r>
      <w:r>
        <w:rPr>
          <w:rFonts w:eastAsia="Times New Roman"/>
          <w:lang w:val="es-PE" w:eastAsia="es-PE"/>
        </w:rPr>
        <w:t>durante la elaboración de esta tesis.</w:t>
      </w:r>
    </w:p>
    <w:p w14:paraId="220C5EC6" w14:textId="77777777" w:rsidR="00975AFC" w:rsidRDefault="00975AFC" w:rsidP="00975AFC">
      <w:pPr>
        <w:pStyle w:val="Texto"/>
      </w:pPr>
      <w:r>
        <w:t>Al Dr. Cesar Cárcamo, por su invaluable apoyo y consejos para sacar esta investigación adelante.</w:t>
      </w:r>
    </w:p>
    <w:p w14:paraId="222E9EDC" w14:textId="1F5B695B" w:rsidR="009B7D50" w:rsidRDefault="009B7D50" w:rsidP="00975AFC">
      <w:pPr>
        <w:pStyle w:val="Texto"/>
      </w:pPr>
      <w:r>
        <w:t xml:space="preserve">A la Dra. Andrea </w:t>
      </w:r>
      <w:proofErr w:type="spellStart"/>
      <w:r>
        <w:t>Har</w:t>
      </w:r>
      <w:r w:rsidR="00C56E29">
        <w:t>tz</w:t>
      </w:r>
      <w:r>
        <w:t>ler</w:t>
      </w:r>
      <w:proofErr w:type="spellEnd"/>
      <w:r>
        <w:t>, por sus consejos para dar solidez a la propuesta.</w:t>
      </w:r>
    </w:p>
    <w:p w14:paraId="35135AE8" w14:textId="6E41EDC8" w:rsidR="009B7D50" w:rsidRDefault="009B7D50" w:rsidP="00975AFC">
      <w:pPr>
        <w:pStyle w:val="Texto"/>
      </w:pPr>
      <w:r>
        <w:t>A Miguel Coloma, por ser un gran mentor y por sus enseñanzas en Diseño Centrado en el Usuario.</w:t>
      </w:r>
    </w:p>
    <w:p w14:paraId="6907BF79" w14:textId="20805E92" w:rsidR="00CB6202" w:rsidRDefault="00C56E29" w:rsidP="00975AFC">
      <w:pPr>
        <w:pStyle w:val="Texto"/>
      </w:pPr>
      <w:r>
        <w:t xml:space="preserve">A Miguel </w:t>
      </w:r>
      <w:proofErr w:type="spellStart"/>
      <w:r>
        <w:t>Egoá</w:t>
      </w:r>
      <w:r w:rsidR="00CB6202">
        <w:t>vil</w:t>
      </w:r>
      <w:proofErr w:type="spellEnd"/>
      <w:r w:rsidR="00CB6202">
        <w:t xml:space="preserve"> y Paola </w:t>
      </w:r>
      <w:proofErr w:type="spellStart"/>
      <w:r w:rsidR="00CB6202">
        <w:t>Pflucker</w:t>
      </w:r>
      <w:proofErr w:type="spellEnd"/>
      <w:r w:rsidR="00CB6202">
        <w:t xml:space="preserve">, </w:t>
      </w:r>
      <w:r>
        <w:t>por su ayuda a lo largo de toda la maestría.</w:t>
      </w:r>
    </w:p>
    <w:p w14:paraId="0DD42301" w14:textId="247844E5" w:rsidR="009B7D50" w:rsidRDefault="009B7D50" w:rsidP="00975AFC">
      <w:pPr>
        <w:pStyle w:val="Texto"/>
      </w:pPr>
      <w:r>
        <w:t>A mis compañeros becarios, por los grandes momentos compartidos durante estos dos años.</w:t>
      </w:r>
    </w:p>
    <w:p w14:paraId="21ABE81A" w14:textId="5AF3E38B" w:rsidR="00975AFC" w:rsidRDefault="00975AFC" w:rsidP="00975AFC">
      <w:pPr>
        <w:pStyle w:val="Ttulo1"/>
      </w:pPr>
      <w:bookmarkStart w:id="12" w:name="_Toc520655615"/>
      <w:r>
        <w:lastRenderedPageBreak/>
        <w:t>Fuente de Financiamiento</w:t>
      </w:r>
      <w:bookmarkEnd w:id="12"/>
    </w:p>
    <w:p w14:paraId="4E82F6B1" w14:textId="222DAC17" w:rsidR="009B7D50" w:rsidRPr="009B7D50" w:rsidRDefault="009B7D50" w:rsidP="009B7D50">
      <w:pPr>
        <w:pStyle w:val="Texto"/>
      </w:pPr>
      <w:r>
        <w:t xml:space="preserve">Esta investigación </w:t>
      </w:r>
      <w:r w:rsidR="00EF06FE">
        <w:t xml:space="preserve">se llevó a cabo gracias al financiamiento de </w:t>
      </w:r>
      <w:proofErr w:type="spellStart"/>
      <w:r w:rsidR="00EF06FE">
        <w:t>Concytec</w:t>
      </w:r>
      <w:proofErr w:type="spellEnd"/>
      <w:r w:rsidR="00EF06FE">
        <w:t xml:space="preserve"> con su programa </w:t>
      </w:r>
      <w:proofErr w:type="spellStart"/>
      <w:r w:rsidR="00EF06FE">
        <w:t>CienciActiva</w:t>
      </w:r>
      <w:proofErr w:type="spellEnd"/>
      <w:r w:rsidR="00EF06FE">
        <w:t>.</w:t>
      </w:r>
    </w:p>
    <w:sdt>
      <w:sdtPr>
        <w:rPr>
          <w:rFonts w:ascii="Times New Roman" w:eastAsiaTheme="minorHAnsi" w:hAnsi="Times New Roman" w:cs="Times New Roman"/>
          <w:b w:val="0"/>
          <w:bCs w:val="0"/>
          <w:color w:val="auto"/>
          <w:sz w:val="24"/>
          <w:szCs w:val="24"/>
          <w:lang w:val="es-ES_tradnl"/>
        </w:rPr>
        <w:id w:val="839342251"/>
        <w:docPartObj>
          <w:docPartGallery w:val="Table of Contents"/>
          <w:docPartUnique/>
        </w:docPartObj>
      </w:sdtPr>
      <w:sdtEndPr>
        <w:rPr>
          <w:lang w:val="es-PE"/>
        </w:rPr>
      </w:sdtEndPr>
      <w:sdtContent>
        <w:p w14:paraId="08356214" w14:textId="46FA71F9" w:rsidR="007E51F7" w:rsidRPr="00625BCC" w:rsidRDefault="00625BCC" w:rsidP="00625BCC">
          <w:pPr>
            <w:pStyle w:val="TtuloTDC"/>
            <w:pageBreakBefore/>
            <w:rPr>
              <w:rStyle w:val="TextoCar"/>
              <w:rFonts w:ascii="Times New Roman" w:hAnsi="Times New Roman"/>
              <w:color w:val="000000" w:themeColor="text1"/>
              <w:sz w:val="24"/>
              <w:szCs w:val="24"/>
            </w:rPr>
          </w:pPr>
          <w:r>
            <w:rPr>
              <w:rFonts w:ascii="Times New Roman" w:eastAsiaTheme="minorHAnsi" w:hAnsi="Times New Roman" w:cs="Times New Roman"/>
              <w:color w:val="000000" w:themeColor="text1"/>
              <w:sz w:val="24"/>
              <w:szCs w:val="24"/>
            </w:rPr>
            <w:t>T</w:t>
          </w:r>
          <w:r w:rsidRPr="00625BCC">
            <w:rPr>
              <w:rFonts w:ascii="Times New Roman" w:eastAsiaTheme="minorHAnsi" w:hAnsi="Times New Roman" w:cs="Times New Roman"/>
              <w:color w:val="000000" w:themeColor="text1"/>
              <w:sz w:val="24"/>
              <w:szCs w:val="24"/>
            </w:rPr>
            <w:t>abla de contenido</w:t>
          </w:r>
        </w:p>
        <w:p w14:paraId="58BADB36" w14:textId="329DEBB5" w:rsidR="00CC32E0" w:rsidRPr="00C3723A" w:rsidRDefault="00EC2BAF" w:rsidP="00C3723A">
          <w:pPr>
            <w:pStyle w:val="TDC1"/>
            <w:rPr>
              <w:ins w:id="13" w:author="Regina Casanova" w:date="2018-07-29T19:24:00Z"/>
              <w:rFonts w:eastAsiaTheme="minorEastAsia"/>
              <w:noProof/>
              <w:sz w:val="24"/>
              <w:szCs w:val="24"/>
              <w:lang w:val="es-PE" w:eastAsia="es-PE"/>
            </w:rPr>
          </w:pPr>
          <w:r w:rsidRPr="009E6BE6">
            <w:rPr>
              <w:sz w:val="24"/>
              <w:szCs w:val="24"/>
              <w:lang w:val="es-PE"/>
            </w:rPr>
            <w:fldChar w:fldCharType="begin"/>
          </w:r>
          <w:r w:rsidR="00CB60F0" w:rsidRPr="00CC32E0">
            <w:rPr>
              <w:sz w:val="24"/>
              <w:szCs w:val="24"/>
              <w:lang w:val="es-PE"/>
            </w:rPr>
            <w:instrText xml:space="preserve"> TOC \o "1-3" \h \z </w:instrText>
          </w:r>
          <w:r w:rsidRPr="009E6BE6">
            <w:rPr>
              <w:sz w:val="24"/>
              <w:szCs w:val="24"/>
              <w:lang w:val="es-PE"/>
            </w:rPr>
            <w:fldChar w:fldCharType="separate"/>
          </w:r>
          <w:ins w:id="14" w:author="Regina Casanova" w:date="2018-07-29T19:24:00Z">
            <w:r w:rsidR="00CC32E0" w:rsidRPr="00F75055">
              <w:rPr>
                <w:rStyle w:val="Hipervnculo"/>
                <w:rFonts w:ascii="Times New Roman" w:hAnsi="Times New Roman" w:cs="Times New Roman"/>
                <w:b w:val="0"/>
                <w:noProof/>
                <w:rPrChange w:id="15" w:author="Regina Casanova" w:date="2018-07-29T19:32:00Z">
                  <w:rPr>
                    <w:rStyle w:val="Hipervnculo"/>
                    <w:noProof/>
                  </w:rPr>
                </w:rPrChange>
              </w:rPr>
              <w:fldChar w:fldCharType="begin"/>
            </w:r>
            <w:r w:rsidR="00CC32E0" w:rsidRPr="00F75055">
              <w:rPr>
                <w:rStyle w:val="Hipervnculo"/>
                <w:rFonts w:ascii="Times New Roman" w:hAnsi="Times New Roman" w:cs="Times New Roman"/>
                <w:b w:val="0"/>
                <w:noProof/>
                <w:rPrChange w:id="16" w:author="Regina Casanova" w:date="2018-07-29T19:32:00Z">
                  <w:rPr>
                    <w:rStyle w:val="Hipervnculo"/>
                    <w:noProof/>
                  </w:rPr>
                </w:rPrChange>
              </w:rPr>
              <w:instrText xml:space="preserve"> </w:instrText>
            </w:r>
            <w:r w:rsidR="00CC32E0" w:rsidRPr="00C3723A">
              <w:rPr>
                <w:noProof/>
              </w:rPr>
              <w:instrText>HYPERLINK \l "_Toc520655612"</w:instrText>
            </w:r>
            <w:r w:rsidR="00CC32E0" w:rsidRPr="00F75055">
              <w:rPr>
                <w:rStyle w:val="Hipervnculo"/>
                <w:rFonts w:ascii="Times New Roman" w:hAnsi="Times New Roman" w:cs="Times New Roman"/>
                <w:b w:val="0"/>
                <w:noProof/>
                <w:rPrChange w:id="17" w:author="Regina Casanova" w:date="2018-07-29T19:32:00Z">
                  <w:rPr>
                    <w:rStyle w:val="Hipervnculo"/>
                    <w:noProof/>
                  </w:rPr>
                </w:rPrChange>
              </w:rPr>
              <w:instrText xml:space="preserve"> </w:instrText>
            </w:r>
            <w:r w:rsidR="00CC32E0" w:rsidRPr="00F75055">
              <w:rPr>
                <w:rStyle w:val="Hipervnculo"/>
                <w:rFonts w:ascii="Times New Roman" w:hAnsi="Times New Roman" w:cs="Times New Roman"/>
                <w:b w:val="0"/>
                <w:noProof/>
                <w:rPrChange w:id="18" w:author="Regina Casanova" w:date="2018-07-29T19:32:00Z">
                  <w:rPr>
                    <w:rStyle w:val="Hipervnculo"/>
                    <w:noProof/>
                  </w:rPr>
                </w:rPrChange>
              </w:rPr>
            </w:r>
            <w:r w:rsidR="00CC32E0" w:rsidRPr="00F75055">
              <w:rPr>
                <w:rStyle w:val="Hipervnculo"/>
                <w:rFonts w:ascii="Times New Roman" w:hAnsi="Times New Roman" w:cs="Times New Roman"/>
                <w:b w:val="0"/>
                <w:noProof/>
                <w:rPrChange w:id="19" w:author="Regina Casanova" w:date="2018-07-29T19:32:00Z">
                  <w:rPr>
                    <w:rStyle w:val="Hipervnculo"/>
                    <w:noProof/>
                  </w:rPr>
                </w:rPrChange>
              </w:rPr>
              <w:fldChar w:fldCharType="separate"/>
            </w:r>
            <w:r w:rsidR="00CC32E0" w:rsidRPr="00F75055">
              <w:rPr>
                <w:rStyle w:val="Hipervnculo"/>
                <w:rFonts w:ascii="Times New Roman" w:hAnsi="Times New Roman" w:cs="Times New Roman"/>
                <w:b w:val="0"/>
                <w:noProof/>
                <w:rPrChange w:id="20" w:author="Regina Casanova" w:date="2018-07-29T19:32:00Z">
                  <w:rPr>
                    <w:rStyle w:val="Hipervnculo"/>
                    <w:noProof/>
                  </w:rPr>
                </w:rPrChange>
              </w:rPr>
              <w:t>Asesor de Tesis</w:t>
            </w:r>
            <w:r w:rsidR="00CC32E0" w:rsidRPr="00C3723A">
              <w:rPr>
                <w:noProof/>
                <w:webHidden/>
              </w:rPr>
              <w:tab/>
            </w:r>
            <w:r w:rsidR="00CC32E0" w:rsidRPr="00C3723A">
              <w:rPr>
                <w:noProof/>
                <w:webHidden/>
              </w:rPr>
              <w:fldChar w:fldCharType="begin"/>
            </w:r>
            <w:r w:rsidR="00CC32E0" w:rsidRPr="00C3723A">
              <w:rPr>
                <w:noProof/>
                <w:webHidden/>
              </w:rPr>
              <w:instrText xml:space="preserve"> PAGEREF _Toc520655612 \h </w:instrText>
            </w:r>
            <w:r w:rsidR="00CC32E0" w:rsidRPr="00C3723A">
              <w:rPr>
                <w:noProof/>
                <w:webHidden/>
              </w:rPr>
            </w:r>
          </w:ins>
          <w:r w:rsidR="00CC32E0" w:rsidRPr="00C3723A">
            <w:rPr>
              <w:noProof/>
              <w:webHidden/>
            </w:rPr>
            <w:fldChar w:fldCharType="separate"/>
          </w:r>
          <w:ins w:id="21" w:author="Regina Casanova" w:date="2018-07-29T19:24:00Z">
            <w:r w:rsidR="00CC32E0" w:rsidRPr="00C3723A">
              <w:rPr>
                <w:noProof/>
                <w:webHidden/>
              </w:rPr>
              <w:t>2</w:t>
            </w:r>
            <w:r w:rsidR="00CC32E0" w:rsidRPr="00C3723A">
              <w:rPr>
                <w:noProof/>
                <w:webHidden/>
              </w:rPr>
              <w:fldChar w:fldCharType="end"/>
            </w:r>
            <w:r w:rsidR="00CC32E0" w:rsidRPr="00F75055">
              <w:rPr>
                <w:rStyle w:val="Hipervnculo"/>
                <w:rFonts w:ascii="Times New Roman" w:hAnsi="Times New Roman" w:cs="Times New Roman"/>
                <w:b w:val="0"/>
                <w:noProof/>
                <w:rPrChange w:id="22" w:author="Regina Casanova" w:date="2018-07-29T19:32:00Z">
                  <w:rPr>
                    <w:rStyle w:val="Hipervnculo"/>
                    <w:noProof/>
                  </w:rPr>
                </w:rPrChange>
              </w:rPr>
              <w:fldChar w:fldCharType="end"/>
            </w:r>
          </w:ins>
        </w:p>
        <w:p w14:paraId="13789687" w14:textId="0E844459" w:rsidR="00CC32E0" w:rsidRPr="00C3723A" w:rsidRDefault="00CC32E0" w:rsidP="00C3723A">
          <w:pPr>
            <w:pStyle w:val="TDC1"/>
            <w:rPr>
              <w:ins w:id="23" w:author="Regina Casanova" w:date="2018-07-29T19:24:00Z"/>
              <w:rFonts w:eastAsiaTheme="minorEastAsia"/>
              <w:noProof/>
              <w:sz w:val="24"/>
              <w:szCs w:val="24"/>
              <w:lang w:val="es-PE" w:eastAsia="es-PE"/>
            </w:rPr>
          </w:pPr>
          <w:ins w:id="24" w:author="Regina Casanova" w:date="2018-07-29T19:24:00Z">
            <w:r w:rsidRPr="00F75055">
              <w:rPr>
                <w:rStyle w:val="Hipervnculo"/>
                <w:rFonts w:ascii="Times New Roman" w:hAnsi="Times New Roman" w:cs="Times New Roman"/>
                <w:b w:val="0"/>
                <w:noProof/>
                <w:rPrChange w:id="2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26" w:author="Regina Casanova" w:date="2018-07-29T19:32:00Z">
                  <w:rPr>
                    <w:rStyle w:val="Hipervnculo"/>
                    <w:noProof/>
                  </w:rPr>
                </w:rPrChange>
              </w:rPr>
              <w:instrText xml:space="preserve"> </w:instrText>
            </w:r>
            <w:r w:rsidRPr="00C3723A">
              <w:rPr>
                <w:noProof/>
              </w:rPr>
              <w:instrText>HYPERLINK \l "_Toc520655613"</w:instrText>
            </w:r>
            <w:r w:rsidRPr="00F75055">
              <w:rPr>
                <w:rStyle w:val="Hipervnculo"/>
                <w:rFonts w:ascii="Times New Roman" w:hAnsi="Times New Roman" w:cs="Times New Roman"/>
                <w:b w:val="0"/>
                <w:noProof/>
                <w:rPrChange w:id="2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28" w:author="Regina Casanova" w:date="2018-07-29T19:32:00Z">
                  <w:rPr>
                    <w:rStyle w:val="Hipervnculo"/>
                    <w:noProof/>
                  </w:rPr>
                </w:rPrChange>
              </w:rPr>
            </w:r>
            <w:r w:rsidRPr="00F75055">
              <w:rPr>
                <w:rStyle w:val="Hipervnculo"/>
                <w:rFonts w:ascii="Times New Roman" w:hAnsi="Times New Roman" w:cs="Times New Roman"/>
                <w:b w:val="0"/>
                <w:noProof/>
                <w:rPrChange w:id="2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30" w:author="Regina Casanova" w:date="2018-07-29T19:32:00Z">
                  <w:rPr>
                    <w:rStyle w:val="Hipervnculo"/>
                    <w:noProof/>
                  </w:rPr>
                </w:rPrChange>
              </w:rPr>
              <w:t>Dedicatoria</w:t>
            </w:r>
            <w:r w:rsidRPr="00C3723A">
              <w:rPr>
                <w:noProof/>
                <w:webHidden/>
              </w:rPr>
              <w:tab/>
            </w:r>
            <w:r w:rsidRPr="00C3723A">
              <w:rPr>
                <w:noProof/>
                <w:webHidden/>
              </w:rPr>
              <w:fldChar w:fldCharType="begin"/>
            </w:r>
            <w:r w:rsidRPr="00C3723A">
              <w:rPr>
                <w:noProof/>
                <w:webHidden/>
              </w:rPr>
              <w:instrText xml:space="preserve"> PAGEREF _Toc520655613 \h </w:instrText>
            </w:r>
            <w:r w:rsidRPr="00C3723A">
              <w:rPr>
                <w:noProof/>
                <w:webHidden/>
              </w:rPr>
            </w:r>
          </w:ins>
          <w:r w:rsidRPr="00C3723A">
            <w:rPr>
              <w:noProof/>
              <w:webHidden/>
            </w:rPr>
            <w:fldChar w:fldCharType="separate"/>
          </w:r>
          <w:ins w:id="31" w:author="Regina Casanova" w:date="2018-07-29T19:24:00Z">
            <w:r w:rsidRPr="00C3723A">
              <w:rPr>
                <w:noProof/>
                <w:webHidden/>
              </w:rPr>
              <w:t>3</w:t>
            </w:r>
            <w:r w:rsidRPr="00C3723A">
              <w:rPr>
                <w:noProof/>
                <w:webHidden/>
              </w:rPr>
              <w:fldChar w:fldCharType="end"/>
            </w:r>
            <w:r w:rsidRPr="00F75055">
              <w:rPr>
                <w:rStyle w:val="Hipervnculo"/>
                <w:rFonts w:ascii="Times New Roman" w:hAnsi="Times New Roman" w:cs="Times New Roman"/>
                <w:b w:val="0"/>
                <w:noProof/>
                <w:rPrChange w:id="32" w:author="Regina Casanova" w:date="2018-07-29T19:32:00Z">
                  <w:rPr>
                    <w:rStyle w:val="Hipervnculo"/>
                    <w:noProof/>
                  </w:rPr>
                </w:rPrChange>
              </w:rPr>
              <w:fldChar w:fldCharType="end"/>
            </w:r>
          </w:ins>
        </w:p>
        <w:p w14:paraId="1433640E" w14:textId="0F612B9F" w:rsidR="00CC32E0" w:rsidRPr="00C3723A" w:rsidRDefault="00CC32E0" w:rsidP="00C3723A">
          <w:pPr>
            <w:pStyle w:val="TDC1"/>
            <w:rPr>
              <w:ins w:id="33" w:author="Regina Casanova" w:date="2018-07-29T19:24:00Z"/>
              <w:rFonts w:eastAsiaTheme="minorEastAsia"/>
              <w:noProof/>
              <w:sz w:val="24"/>
              <w:szCs w:val="24"/>
              <w:lang w:val="es-PE" w:eastAsia="es-PE"/>
            </w:rPr>
          </w:pPr>
          <w:ins w:id="34" w:author="Regina Casanova" w:date="2018-07-29T19:24:00Z">
            <w:r w:rsidRPr="00F75055">
              <w:rPr>
                <w:rStyle w:val="Hipervnculo"/>
                <w:rFonts w:ascii="Times New Roman" w:hAnsi="Times New Roman" w:cs="Times New Roman"/>
                <w:b w:val="0"/>
                <w:noProof/>
                <w:rPrChange w:id="3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36" w:author="Regina Casanova" w:date="2018-07-29T19:32:00Z">
                  <w:rPr>
                    <w:rStyle w:val="Hipervnculo"/>
                    <w:noProof/>
                  </w:rPr>
                </w:rPrChange>
              </w:rPr>
              <w:instrText xml:space="preserve"> </w:instrText>
            </w:r>
            <w:r w:rsidRPr="00C3723A">
              <w:rPr>
                <w:noProof/>
              </w:rPr>
              <w:instrText>HYPERLINK \l "_Toc520655614"</w:instrText>
            </w:r>
            <w:r w:rsidRPr="00F75055">
              <w:rPr>
                <w:rStyle w:val="Hipervnculo"/>
                <w:rFonts w:ascii="Times New Roman" w:hAnsi="Times New Roman" w:cs="Times New Roman"/>
                <w:b w:val="0"/>
                <w:noProof/>
                <w:rPrChange w:id="3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38" w:author="Regina Casanova" w:date="2018-07-29T19:32:00Z">
                  <w:rPr>
                    <w:rStyle w:val="Hipervnculo"/>
                    <w:noProof/>
                  </w:rPr>
                </w:rPrChange>
              </w:rPr>
            </w:r>
            <w:r w:rsidRPr="00F75055">
              <w:rPr>
                <w:rStyle w:val="Hipervnculo"/>
                <w:rFonts w:ascii="Times New Roman" w:hAnsi="Times New Roman" w:cs="Times New Roman"/>
                <w:b w:val="0"/>
                <w:noProof/>
                <w:rPrChange w:id="3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0" w:author="Regina Casanova" w:date="2018-07-29T19:32:00Z">
                  <w:rPr>
                    <w:rStyle w:val="Hipervnculo"/>
                    <w:noProof/>
                  </w:rPr>
                </w:rPrChange>
              </w:rPr>
              <w:t>Agradecimientos</w:t>
            </w:r>
            <w:r w:rsidRPr="00C3723A">
              <w:rPr>
                <w:noProof/>
                <w:webHidden/>
              </w:rPr>
              <w:tab/>
            </w:r>
            <w:r w:rsidRPr="00C3723A">
              <w:rPr>
                <w:noProof/>
                <w:webHidden/>
              </w:rPr>
              <w:fldChar w:fldCharType="begin"/>
            </w:r>
            <w:r w:rsidRPr="00C3723A">
              <w:rPr>
                <w:noProof/>
                <w:webHidden/>
              </w:rPr>
              <w:instrText xml:space="preserve"> PAGEREF _Toc520655614 \h </w:instrText>
            </w:r>
            <w:r w:rsidRPr="00C3723A">
              <w:rPr>
                <w:noProof/>
                <w:webHidden/>
              </w:rPr>
            </w:r>
          </w:ins>
          <w:r w:rsidRPr="00C3723A">
            <w:rPr>
              <w:noProof/>
              <w:webHidden/>
            </w:rPr>
            <w:fldChar w:fldCharType="separate"/>
          </w:r>
          <w:ins w:id="41" w:author="Regina Casanova" w:date="2018-07-29T19:24:00Z">
            <w:r w:rsidRPr="00C3723A">
              <w:rPr>
                <w:noProof/>
                <w:webHidden/>
              </w:rPr>
              <w:t>4</w:t>
            </w:r>
            <w:r w:rsidRPr="00C3723A">
              <w:rPr>
                <w:noProof/>
                <w:webHidden/>
              </w:rPr>
              <w:fldChar w:fldCharType="end"/>
            </w:r>
            <w:r w:rsidRPr="00F75055">
              <w:rPr>
                <w:rStyle w:val="Hipervnculo"/>
                <w:rFonts w:ascii="Times New Roman" w:hAnsi="Times New Roman" w:cs="Times New Roman"/>
                <w:b w:val="0"/>
                <w:noProof/>
                <w:rPrChange w:id="42" w:author="Regina Casanova" w:date="2018-07-29T19:32:00Z">
                  <w:rPr>
                    <w:rStyle w:val="Hipervnculo"/>
                    <w:noProof/>
                  </w:rPr>
                </w:rPrChange>
              </w:rPr>
              <w:fldChar w:fldCharType="end"/>
            </w:r>
          </w:ins>
        </w:p>
        <w:p w14:paraId="12922A9B" w14:textId="0A4D0288" w:rsidR="00CC32E0" w:rsidRPr="00C3723A" w:rsidRDefault="00CC32E0" w:rsidP="00C3723A">
          <w:pPr>
            <w:pStyle w:val="TDC1"/>
            <w:rPr>
              <w:ins w:id="43" w:author="Regina Casanova" w:date="2018-07-29T19:24:00Z"/>
              <w:rFonts w:eastAsiaTheme="minorEastAsia"/>
              <w:noProof/>
              <w:sz w:val="24"/>
              <w:szCs w:val="24"/>
              <w:lang w:val="es-PE" w:eastAsia="es-PE"/>
            </w:rPr>
          </w:pPr>
          <w:ins w:id="44" w:author="Regina Casanova" w:date="2018-07-29T19:24:00Z">
            <w:r w:rsidRPr="00F75055">
              <w:rPr>
                <w:rStyle w:val="Hipervnculo"/>
                <w:rFonts w:ascii="Times New Roman" w:hAnsi="Times New Roman" w:cs="Times New Roman"/>
                <w:b w:val="0"/>
                <w:noProof/>
                <w:rPrChange w:id="4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6" w:author="Regina Casanova" w:date="2018-07-29T19:32:00Z">
                  <w:rPr>
                    <w:rStyle w:val="Hipervnculo"/>
                    <w:noProof/>
                  </w:rPr>
                </w:rPrChange>
              </w:rPr>
              <w:instrText xml:space="preserve"> </w:instrText>
            </w:r>
            <w:r w:rsidRPr="00C3723A">
              <w:rPr>
                <w:noProof/>
              </w:rPr>
              <w:instrText>HYPERLINK \l "_Toc520655615"</w:instrText>
            </w:r>
            <w:r w:rsidRPr="00F75055">
              <w:rPr>
                <w:rStyle w:val="Hipervnculo"/>
                <w:rFonts w:ascii="Times New Roman" w:hAnsi="Times New Roman" w:cs="Times New Roman"/>
                <w:b w:val="0"/>
                <w:noProof/>
                <w:rPrChange w:id="4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8" w:author="Regina Casanova" w:date="2018-07-29T19:32:00Z">
                  <w:rPr>
                    <w:rStyle w:val="Hipervnculo"/>
                    <w:noProof/>
                  </w:rPr>
                </w:rPrChange>
              </w:rPr>
            </w:r>
            <w:r w:rsidRPr="00F75055">
              <w:rPr>
                <w:rStyle w:val="Hipervnculo"/>
                <w:rFonts w:ascii="Times New Roman" w:hAnsi="Times New Roman" w:cs="Times New Roman"/>
                <w:b w:val="0"/>
                <w:noProof/>
                <w:rPrChange w:id="4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0" w:author="Regina Casanova" w:date="2018-07-29T19:32:00Z">
                  <w:rPr>
                    <w:rStyle w:val="Hipervnculo"/>
                    <w:noProof/>
                  </w:rPr>
                </w:rPrChange>
              </w:rPr>
              <w:t>Fuente de Financiamiento</w:t>
            </w:r>
            <w:r w:rsidRPr="00C3723A">
              <w:rPr>
                <w:noProof/>
                <w:webHidden/>
              </w:rPr>
              <w:tab/>
            </w:r>
            <w:r w:rsidRPr="00C3723A">
              <w:rPr>
                <w:noProof/>
                <w:webHidden/>
              </w:rPr>
              <w:fldChar w:fldCharType="begin"/>
            </w:r>
            <w:r w:rsidRPr="00C3723A">
              <w:rPr>
                <w:noProof/>
                <w:webHidden/>
              </w:rPr>
              <w:instrText xml:space="preserve"> PAGEREF _Toc520655615 \h </w:instrText>
            </w:r>
            <w:r w:rsidRPr="00C3723A">
              <w:rPr>
                <w:noProof/>
                <w:webHidden/>
              </w:rPr>
            </w:r>
          </w:ins>
          <w:r w:rsidRPr="00C3723A">
            <w:rPr>
              <w:noProof/>
              <w:webHidden/>
            </w:rPr>
            <w:fldChar w:fldCharType="separate"/>
          </w:r>
          <w:ins w:id="51" w:author="Regina Casanova" w:date="2018-07-29T19:24:00Z">
            <w:r w:rsidRPr="00C3723A">
              <w:rPr>
                <w:noProof/>
                <w:webHidden/>
              </w:rPr>
              <w:t>5</w:t>
            </w:r>
            <w:r w:rsidRPr="00C3723A">
              <w:rPr>
                <w:noProof/>
                <w:webHidden/>
              </w:rPr>
              <w:fldChar w:fldCharType="end"/>
            </w:r>
            <w:r w:rsidRPr="00F75055">
              <w:rPr>
                <w:rStyle w:val="Hipervnculo"/>
                <w:rFonts w:ascii="Times New Roman" w:hAnsi="Times New Roman" w:cs="Times New Roman"/>
                <w:b w:val="0"/>
                <w:noProof/>
                <w:rPrChange w:id="52" w:author="Regina Casanova" w:date="2018-07-29T19:32:00Z">
                  <w:rPr>
                    <w:rStyle w:val="Hipervnculo"/>
                    <w:noProof/>
                  </w:rPr>
                </w:rPrChange>
              </w:rPr>
              <w:fldChar w:fldCharType="end"/>
            </w:r>
          </w:ins>
        </w:p>
        <w:p w14:paraId="0C7934A8" w14:textId="7C8A0BC3" w:rsidR="00CC32E0" w:rsidRPr="00C3723A" w:rsidRDefault="00CC32E0" w:rsidP="00C3723A">
          <w:pPr>
            <w:pStyle w:val="TDC1"/>
            <w:rPr>
              <w:ins w:id="53" w:author="Regina Casanova" w:date="2018-07-29T19:24:00Z"/>
              <w:rFonts w:eastAsiaTheme="minorEastAsia"/>
              <w:noProof/>
              <w:sz w:val="24"/>
              <w:szCs w:val="24"/>
              <w:lang w:val="es-PE" w:eastAsia="es-PE"/>
            </w:rPr>
          </w:pPr>
          <w:ins w:id="54" w:author="Regina Casanova" w:date="2018-07-29T19:24:00Z">
            <w:r w:rsidRPr="00F75055">
              <w:rPr>
                <w:rStyle w:val="Hipervnculo"/>
                <w:rFonts w:ascii="Times New Roman" w:hAnsi="Times New Roman" w:cs="Times New Roman"/>
                <w:b w:val="0"/>
                <w:noProof/>
                <w:rPrChange w:id="5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6" w:author="Regina Casanova" w:date="2018-07-29T19:32:00Z">
                  <w:rPr>
                    <w:rStyle w:val="Hipervnculo"/>
                    <w:noProof/>
                  </w:rPr>
                </w:rPrChange>
              </w:rPr>
              <w:instrText xml:space="preserve"> </w:instrText>
            </w:r>
            <w:r w:rsidRPr="00C3723A">
              <w:rPr>
                <w:noProof/>
              </w:rPr>
              <w:instrText>HYPERLINK \l "_Toc520655616"</w:instrText>
            </w:r>
            <w:r w:rsidRPr="00F75055">
              <w:rPr>
                <w:rStyle w:val="Hipervnculo"/>
                <w:rFonts w:ascii="Times New Roman" w:hAnsi="Times New Roman" w:cs="Times New Roman"/>
                <w:b w:val="0"/>
                <w:noProof/>
                <w:rPrChange w:id="5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8" w:author="Regina Casanova" w:date="2018-07-29T19:32:00Z">
                  <w:rPr>
                    <w:rStyle w:val="Hipervnculo"/>
                    <w:noProof/>
                  </w:rPr>
                </w:rPrChange>
              </w:rPr>
            </w:r>
            <w:r w:rsidRPr="00F75055">
              <w:rPr>
                <w:rStyle w:val="Hipervnculo"/>
                <w:rFonts w:ascii="Times New Roman" w:hAnsi="Times New Roman" w:cs="Times New Roman"/>
                <w:b w:val="0"/>
                <w:noProof/>
                <w:rPrChange w:id="5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60" w:author="Regina Casanova" w:date="2018-07-29T19:32:00Z">
                  <w:rPr>
                    <w:rStyle w:val="Hipervnculo"/>
                    <w:noProof/>
                  </w:rPr>
                </w:rPrChange>
              </w:rPr>
              <w:t>Listado de Acrónimos</w:t>
            </w:r>
            <w:r w:rsidRPr="00C3723A">
              <w:rPr>
                <w:noProof/>
                <w:webHidden/>
              </w:rPr>
              <w:tab/>
            </w:r>
            <w:r w:rsidRPr="00C3723A">
              <w:rPr>
                <w:noProof/>
                <w:webHidden/>
              </w:rPr>
              <w:fldChar w:fldCharType="begin"/>
            </w:r>
            <w:r w:rsidRPr="00C3723A">
              <w:rPr>
                <w:noProof/>
                <w:webHidden/>
              </w:rPr>
              <w:instrText xml:space="preserve"> PAGEREF _Toc520655616 \h </w:instrText>
            </w:r>
            <w:r w:rsidRPr="00C3723A">
              <w:rPr>
                <w:noProof/>
                <w:webHidden/>
              </w:rPr>
            </w:r>
          </w:ins>
          <w:r w:rsidRPr="00C3723A">
            <w:rPr>
              <w:noProof/>
              <w:webHidden/>
            </w:rPr>
            <w:fldChar w:fldCharType="separate"/>
          </w:r>
          <w:ins w:id="61" w:author="Regina Casanova" w:date="2018-07-29T19:24:00Z">
            <w:r w:rsidRPr="00C3723A">
              <w:rPr>
                <w:noProof/>
                <w:webHidden/>
              </w:rPr>
              <w:t>11</w:t>
            </w:r>
            <w:r w:rsidRPr="00C3723A">
              <w:rPr>
                <w:noProof/>
                <w:webHidden/>
              </w:rPr>
              <w:fldChar w:fldCharType="end"/>
            </w:r>
            <w:r w:rsidRPr="00F75055">
              <w:rPr>
                <w:rStyle w:val="Hipervnculo"/>
                <w:rFonts w:ascii="Times New Roman" w:hAnsi="Times New Roman" w:cs="Times New Roman"/>
                <w:b w:val="0"/>
                <w:noProof/>
                <w:rPrChange w:id="62" w:author="Regina Casanova" w:date="2018-07-29T19:32:00Z">
                  <w:rPr>
                    <w:rStyle w:val="Hipervnculo"/>
                    <w:noProof/>
                  </w:rPr>
                </w:rPrChange>
              </w:rPr>
              <w:fldChar w:fldCharType="end"/>
            </w:r>
          </w:ins>
        </w:p>
        <w:p w14:paraId="20E5DB4A" w14:textId="1A05DB9C" w:rsidR="00CC32E0" w:rsidRPr="00C3723A" w:rsidRDefault="00CC32E0" w:rsidP="00C3723A">
          <w:pPr>
            <w:pStyle w:val="TDC1"/>
            <w:rPr>
              <w:ins w:id="63" w:author="Regina Casanova" w:date="2018-07-29T19:24:00Z"/>
              <w:rFonts w:eastAsiaTheme="minorEastAsia"/>
              <w:noProof/>
              <w:sz w:val="24"/>
              <w:szCs w:val="24"/>
              <w:lang w:val="es-PE" w:eastAsia="es-PE"/>
            </w:rPr>
          </w:pPr>
          <w:ins w:id="64" w:author="Regina Casanova" w:date="2018-07-29T19:24:00Z">
            <w:r w:rsidRPr="00F75055">
              <w:rPr>
                <w:rStyle w:val="Hipervnculo"/>
                <w:rFonts w:ascii="Times New Roman" w:hAnsi="Times New Roman" w:cs="Times New Roman"/>
                <w:b w:val="0"/>
                <w:noProof/>
                <w:rPrChange w:id="6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66" w:author="Regina Casanova" w:date="2018-07-29T19:32:00Z">
                  <w:rPr>
                    <w:rStyle w:val="Hipervnculo"/>
                    <w:noProof/>
                  </w:rPr>
                </w:rPrChange>
              </w:rPr>
              <w:instrText xml:space="preserve"> </w:instrText>
            </w:r>
            <w:r w:rsidRPr="00C3723A">
              <w:rPr>
                <w:noProof/>
              </w:rPr>
              <w:instrText>HYPERLINK \l "_Toc520655617"</w:instrText>
            </w:r>
            <w:r w:rsidRPr="00F75055">
              <w:rPr>
                <w:rStyle w:val="Hipervnculo"/>
                <w:rFonts w:ascii="Times New Roman" w:hAnsi="Times New Roman" w:cs="Times New Roman"/>
                <w:b w:val="0"/>
                <w:noProof/>
                <w:rPrChange w:id="6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68" w:author="Regina Casanova" w:date="2018-07-29T19:32:00Z">
                  <w:rPr>
                    <w:rStyle w:val="Hipervnculo"/>
                    <w:noProof/>
                  </w:rPr>
                </w:rPrChange>
              </w:rPr>
            </w:r>
            <w:r w:rsidRPr="00F75055">
              <w:rPr>
                <w:rStyle w:val="Hipervnculo"/>
                <w:rFonts w:ascii="Times New Roman" w:hAnsi="Times New Roman" w:cs="Times New Roman"/>
                <w:b w:val="0"/>
                <w:noProof/>
                <w:rPrChange w:id="6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70" w:author="Regina Casanova" w:date="2018-07-29T19:32:00Z">
                  <w:rPr>
                    <w:rStyle w:val="Hipervnculo"/>
                    <w:noProof/>
                  </w:rPr>
                </w:rPrChange>
              </w:rPr>
              <w:t>Resumen</w:t>
            </w:r>
            <w:r w:rsidRPr="00C3723A">
              <w:rPr>
                <w:noProof/>
                <w:webHidden/>
              </w:rPr>
              <w:tab/>
            </w:r>
            <w:r w:rsidRPr="00C3723A">
              <w:rPr>
                <w:noProof/>
                <w:webHidden/>
              </w:rPr>
              <w:fldChar w:fldCharType="begin"/>
            </w:r>
            <w:r w:rsidRPr="00C3723A">
              <w:rPr>
                <w:noProof/>
                <w:webHidden/>
              </w:rPr>
              <w:instrText xml:space="preserve"> PAGEREF _Toc520655617 \h </w:instrText>
            </w:r>
            <w:r w:rsidRPr="00C3723A">
              <w:rPr>
                <w:noProof/>
                <w:webHidden/>
              </w:rPr>
            </w:r>
          </w:ins>
          <w:r w:rsidRPr="00C3723A">
            <w:rPr>
              <w:noProof/>
              <w:webHidden/>
            </w:rPr>
            <w:fldChar w:fldCharType="separate"/>
          </w:r>
          <w:ins w:id="71" w:author="Regina Casanova" w:date="2018-07-29T19:24:00Z">
            <w:r w:rsidRPr="00C3723A">
              <w:rPr>
                <w:noProof/>
                <w:webHidden/>
              </w:rPr>
              <w:t>12</w:t>
            </w:r>
            <w:r w:rsidRPr="00C3723A">
              <w:rPr>
                <w:noProof/>
                <w:webHidden/>
              </w:rPr>
              <w:fldChar w:fldCharType="end"/>
            </w:r>
            <w:r w:rsidRPr="00F75055">
              <w:rPr>
                <w:rStyle w:val="Hipervnculo"/>
                <w:rFonts w:ascii="Times New Roman" w:hAnsi="Times New Roman" w:cs="Times New Roman"/>
                <w:b w:val="0"/>
                <w:noProof/>
                <w:rPrChange w:id="72" w:author="Regina Casanova" w:date="2018-07-29T19:32:00Z">
                  <w:rPr>
                    <w:rStyle w:val="Hipervnculo"/>
                    <w:noProof/>
                  </w:rPr>
                </w:rPrChange>
              </w:rPr>
              <w:fldChar w:fldCharType="end"/>
            </w:r>
          </w:ins>
        </w:p>
        <w:p w14:paraId="2D1A5996" w14:textId="0E2C252F" w:rsidR="00CC32E0" w:rsidRPr="00C3723A" w:rsidRDefault="00CC32E0" w:rsidP="00C3723A">
          <w:pPr>
            <w:pStyle w:val="TDC1"/>
            <w:rPr>
              <w:ins w:id="73" w:author="Regina Casanova" w:date="2018-07-29T19:24:00Z"/>
              <w:rFonts w:eastAsiaTheme="minorEastAsia"/>
              <w:noProof/>
              <w:sz w:val="24"/>
              <w:szCs w:val="24"/>
              <w:lang w:val="es-PE" w:eastAsia="es-PE"/>
            </w:rPr>
          </w:pPr>
          <w:ins w:id="74" w:author="Regina Casanova" w:date="2018-07-29T19:24:00Z">
            <w:r w:rsidRPr="00F75055">
              <w:rPr>
                <w:rStyle w:val="Hipervnculo"/>
                <w:rFonts w:ascii="Times New Roman" w:hAnsi="Times New Roman" w:cs="Times New Roman"/>
                <w:b w:val="0"/>
                <w:noProof/>
                <w:rPrChange w:id="7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76" w:author="Regina Casanova" w:date="2018-07-29T19:32:00Z">
                  <w:rPr>
                    <w:rStyle w:val="Hipervnculo"/>
                    <w:noProof/>
                  </w:rPr>
                </w:rPrChange>
              </w:rPr>
              <w:instrText xml:space="preserve"> </w:instrText>
            </w:r>
            <w:r w:rsidRPr="00C3723A">
              <w:rPr>
                <w:noProof/>
              </w:rPr>
              <w:instrText>HYPERLINK \l "_Toc520655618"</w:instrText>
            </w:r>
            <w:r w:rsidRPr="00F75055">
              <w:rPr>
                <w:rStyle w:val="Hipervnculo"/>
                <w:rFonts w:ascii="Times New Roman" w:hAnsi="Times New Roman" w:cs="Times New Roman"/>
                <w:b w:val="0"/>
                <w:noProof/>
                <w:rPrChange w:id="7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78" w:author="Regina Casanova" w:date="2018-07-29T19:32:00Z">
                  <w:rPr>
                    <w:rStyle w:val="Hipervnculo"/>
                    <w:noProof/>
                  </w:rPr>
                </w:rPrChange>
              </w:rPr>
            </w:r>
            <w:r w:rsidRPr="00F75055">
              <w:rPr>
                <w:rStyle w:val="Hipervnculo"/>
                <w:rFonts w:ascii="Times New Roman" w:hAnsi="Times New Roman" w:cs="Times New Roman"/>
                <w:b w:val="0"/>
                <w:noProof/>
                <w:rPrChange w:id="7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80" w:author="Regina Casanova" w:date="2018-07-29T19:32:00Z">
                  <w:rPr>
                    <w:rStyle w:val="Hipervnculo"/>
                    <w:noProof/>
                  </w:rPr>
                </w:rPrChange>
              </w:rPr>
              <w:t>Introducción</w:t>
            </w:r>
            <w:r w:rsidRPr="00C3723A">
              <w:rPr>
                <w:noProof/>
                <w:webHidden/>
              </w:rPr>
              <w:tab/>
            </w:r>
            <w:r w:rsidRPr="00C3723A">
              <w:rPr>
                <w:noProof/>
                <w:webHidden/>
              </w:rPr>
              <w:fldChar w:fldCharType="begin"/>
            </w:r>
            <w:r w:rsidRPr="00C3723A">
              <w:rPr>
                <w:noProof/>
                <w:webHidden/>
              </w:rPr>
              <w:instrText xml:space="preserve"> PAGEREF _Toc520655618 \h </w:instrText>
            </w:r>
            <w:r w:rsidRPr="00C3723A">
              <w:rPr>
                <w:noProof/>
                <w:webHidden/>
              </w:rPr>
            </w:r>
          </w:ins>
          <w:r w:rsidRPr="00C3723A">
            <w:rPr>
              <w:noProof/>
              <w:webHidden/>
            </w:rPr>
            <w:fldChar w:fldCharType="separate"/>
          </w:r>
          <w:ins w:id="81" w:author="Regina Casanova" w:date="2018-07-29T19:24:00Z">
            <w:r w:rsidRPr="00C3723A">
              <w:rPr>
                <w:noProof/>
                <w:webHidden/>
              </w:rPr>
              <w:t>14</w:t>
            </w:r>
            <w:r w:rsidRPr="00C3723A">
              <w:rPr>
                <w:noProof/>
                <w:webHidden/>
              </w:rPr>
              <w:fldChar w:fldCharType="end"/>
            </w:r>
            <w:r w:rsidRPr="00F75055">
              <w:rPr>
                <w:rStyle w:val="Hipervnculo"/>
                <w:rFonts w:ascii="Times New Roman" w:hAnsi="Times New Roman" w:cs="Times New Roman"/>
                <w:b w:val="0"/>
                <w:noProof/>
                <w:rPrChange w:id="82" w:author="Regina Casanova" w:date="2018-07-29T19:32:00Z">
                  <w:rPr>
                    <w:rStyle w:val="Hipervnculo"/>
                    <w:noProof/>
                  </w:rPr>
                </w:rPrChange>
              </w:rPr>
              <w:fldChar w:fldCharType="end"/>
            </w:r>
          </w:ins>
        </w:p>
        <w:p w14:paraId="66EB8FB4" w14:textId="28463D08" w:rsidR="00CC32E0" w:rsidRPr="00C3723A" w:rsidRDefault="00CC32E0" w:rsidP="00C3723A">
          <w:pPr>
            <w:pStyle w:val="TDC1"/>
            <w:rPr>
              <w:ins w:id="83" w:author="Regina Casanova" w:date="2018-07-29T19:24:00Z"/>
              <w:rFonts w:eastAsiaTheme="minorEastAsia"/>
              <w:noProof/>
              <w:sz w:val="24"/>
              <w:szCs w:val="24"/>
              <w:lang w:val="es-PE" w:eastAsia="es-PE"/>
            </w:rPr>
          </w:pPr>
          <w:ins w:id="84" w:author="Regina Casanova" w:date="2018-07-29T19:24:00Z">
            <w:r w:rsidRPr="00F75055">
              <w:rPr>
                <w:rStyle w:val="Hipervnculo"/>
                <w:rFonts w:ascii="Times New Roman" w:hAnsi="Times New Roman" w:cs="Times New Roman"/>
                <w:b w:val="0"/>
                <w:noProof/>
                <w:rPrChange w:id="8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86" w:author="Regina Casanova" w:date="2018-07-29T19:32:00Z">
                  <w:rPr>
                    <w:rStyle w:val="Hipervnculo"/>
                    <w:noProof/>
                  </w:rPr>
                </w:rPrChange>
              </w:rPr>
              <w:instrText xml:space="preserve"> </w:instrText>
            </w:r>
            <w:r w:rsidRPr="00C3723A">
              <w:rPr>
                <w:noProof/>
              </w:rPr>
              <w:instrText>HYPERLINK \l "_Toc520655619"</w:instrText>
            </w:r>
            <w:r w:rsidRPr="00F75055">
              <w:rPr>
                <w:rStyle w:val="Hipervnculo"/>
                <w:rFonts w:ascii="Times New Roman" w:hAnsi="Times New Roman" w:cs="Times New Roman"/>
                <w:b w:val="0"/>
                <w:noProof/>
                <w:rPrChange w:id="8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88" w:author="Regina Casanova" w:date="2018-07-29T19:32:00Z">
                  <w:rPr>
                    <w:rStyle w:val="Hipervnculo"/>
                    <w:noProof/>
                  </w:rPr>
                </w:rPrChange>
              </w:rPr>
            </w:r>
            <w:r w:rsidRPr="00F75055">
              <w:rPr>
                <w:rStyle w:val="Hipervnculo"/>
                <w:rFonts w:ascii="Times New Roman" w:hAnsi="Times New Roman" w:cs="Times New Roman"/>
                <w:b w:val="0"/>
                <w:noProof/>
                <w:rPrChange w:id="8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0" w:author="Regina Casanova" w:date="2018-07-29T19:32:00Z">
                  <w:rPr>
                    <w:rStyle w:val="Hipervnculo"/>
                    <w:noProof/>
                  </w:rPr>
                </w:rPrChange>
              </w:rPr>
              <w:t>Planteamiento del Problema</w:t>
            </w:r>
            <w:r w:rsidRPr="00C3723A">
              <w:rPr>
                <w:noProof/>
                <w:webHidden/>
              </w:rPr>
              <w:tab/>
            </w:r>
            <w:r w:rsidRPr="00C3723A">
              <w:rPr>
                <w:noProof/>
                <w:webHidden/>
              </w:rPr>
              <w:fldChar w:fldCharType="begin"/>
            </w:r>
            <w:r w:rsidRPr="00C3723A">
              <w:rPr>
                <w:noProof/>
                <w:webHidden/>
              </w:rPr>
              <w:instrText xml:space="preserve"> PAGEREF _Toc520655619 \h </w:instrText>
            </w:r>
            <w:r w:rsidRPr="00C3723A">
              <w:rPr>
                <w:noProof/>
                <w:webHidden/>
              </w:rPr>
            </w:r>
          </w:ins>
          <w:r w:rsidRPr="00C3723A">
            <w:rPr>
              <w:noProof/>
              <w:webHidden/>
            </w:rPr>
            <w:fldChar w:fldCharType="separate"/>
          </w:r>
          <w:ins w:id="91" w:author="Regina Casanova" w:date="2018-07-29T19:24:00Z">
            <w:r w:rsidRPr="00C3723A">
              <w:rPr>
                <w:noProof/>
                <w:webHidden/>
              </w:rPr>
              <w:t>16</w:t>
            </w:r>
            <w:r w:rsidRPr="00C3723A">
              <w:rPr>
                <w:noProof/>
                <w:webHidden/>
              </w:rPr>
              <w:fldChar w:fldCharType="end"/>
            </w:r>
            <w:r w:rsidRPr="00F75055">
              <w:rPr>
                <w:rStyle w:val="Hipervnculo"/>
                <w:rFonts w:ascii="Times New Roman" w:hAnsi="Times New Roman" w:cs="Times New Roman"/>
                <w:b w:val="0"/>
                <w:noProof/>
                <w:rPrChange w:id="92" w:author="Regina Casanova" w:date="2018-07-29T19:32:00Z">
                  <w:rPr>
                    <w:rStyle w:val="Hipervnculo"/>
                    <w:noProof/>
                  </w:rPr>
                </w:rPrChange>
              </w:rPr>
              <w:fldChar w:fldCharType="end"/>
            </w:r>
          </w:ins>
        </w:p>
        <w:p w14:paraId="75F4DFC7" w14:textId="60FCB72E" w:rsidR="00CC32E0" w:rsidRPr="00C3723A" w:rsidRDefault="00CC32E0" w:rsidP="00C3723A">
          <w:pPr>
            <w:pStyle w:val="TDC1"/>
            <w:rPr>
              <w:ins w:id="93" w:author="Regina Casanova" w:date="2018-07-29T19:24:00Z"/>
              <w:rFonts w:eastAsiaTheme="minorEastAsia"/>
              <w:noProof/>
              <w:sz w:val="24"/>
              <w:szCs w:val="24"/>
              <w:lang w:val="es-PE" w:eastAsia="es-PE"/>
            </w:rPr>
          </w:pPr>
          <w:ins w:id="94" w:author="Regina Casanova" w:date="2018-07-29T19:24:00Z">
            <w:r w:rsidRPr="00F75055">
              <w:rPr>
                <w:rStyle w:val="Hipervnculo"/>
                <w:rFonts w:ascii="Times New Roman" w:hAnsi="Times New Roman" w:cs="Times New Roman"/>
                <w:b w:val="0"/>
                <w:noProof/>
                <w:rPrChange w:id="9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6" w:author="Regina Casanova" w:date="2018-07-29T19:32:00Z">
                  <w:rPr>
                    <w:rStyle w:val="Hipervnculo"/>
                    <w:noProof/>
                  </w:rPr>
                </w:rPrChange>
              </w:rPr>
              <w:instrText xml:space="preserve"> </w:instrText>
            </w:r>
            <w:r w:rsidRPr="00C3723A">
              <w:rPr>
                <w:noProof/>
              </w:rPr>
              <w:instrText>HYPERLINK \l "_Toc520655620"</w:instrText>
            </w:r>
            <w:r w:rsidRPr="00F75055">
              <w:rPr>
                <w:rStyle w:val="Hipervnculo"/>
                <w:rFonts w:ascii="Times New Roman" w:hAnsi="Times New Roman" w:cs="Times New Roman"/>
                <w:b w:val="0"/>
                <w:noProof/>
                <w:rPrChange w:id="9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8" w:author="Regina Casanova" w:date="2018-07-29T19:32:00Z">
                  <w:rPr>
                    <w:rStyle w:val="Hipervnculo"/>
                    <w:noProof/>
                  </w:rPr>
                </w:rPrChange>
              </w:rPr>
            </w:r>
            <w:r w:rsidRPr="00F75055">
              <w:rPr>
                <w:rStyle w:val="Hipervnculo"/>
                <w:rFonts w:ascii="Times New Roman" w:hAnsi="Times New Roman" w:cs="Times New Roman"/>
                <w:b w:val="0"/>
                <w:noProof/>
                <w:rPrChange w:id="9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0" w:author="Regina Casanova" w:date="2018-07-29T19:32:00Z">
                  <w:rPr>
                    <w:rStyle w:val="Hipervnculo"/>
                    <w:noProof/>
                  </w:rPr>
                </w:rPrChange>
              </w:rPr>
              <w:t>Marco Teórico</w:t>
            </w:r>
            <w:r w:rsidRPr="00C3723A">
              <w:rPr>
                <w:noProof/>
                <w:webHidden/>
              </w:rPr>
              <w:tab/>
            </w:r>
            <w:r w:rsidRPr="00C3723A">
              <w:rPr>
                <w:noProof/>
                <w:webHidden/>
              </w:rPr>
              <w:fldChar w:fldCharType="begin"/>
            </w:r>
            <w:r w:rsidRPr="00C3723A">
              <w:rPr>
                <w:noProof/>
                <w:webHidden/>
              </w:rPr>
              <w:instrText xml:space="preserve"> PAGEREF _Toc520655620 \h </w:instrText>
            </w:r>
            <w:r w:rsidRPr="00C3723A">
              <w:rPr>
                <w:noProof/>
                <w:webHidden/>
              </w:rPr>
            </w:r>
          </w:ins>
          <w:r w:rsidRPr="00C3723A">
            <w:rPr>
              <w:noProof/>
              <w:webHidden/>
            </w:rPr>
            <w:fldChar w:fldCharType="separate"/>
          </w:r>
          <w:ins w:id="101" w:author="Regina Casanova" w:date="2018-07-29T19:24:00Z">
            <w:r w:rsidRPr="00C3723A">
              <w:rPr>
                <w:noProof/>
                <w:webHidden/>
              </w:rPr>
              <w:t>18</w:t>
            </w:r>
            <w:r w:rsidRPr="00C3723A">
              <w:rPr>
                <w:noProof/>
                <w:webHidden/>
              </w:rPr>
              <w:fldChar w:fldCharType="end"/>
            </w:r>
            <w:r w:rsidRPr="00F75055">
              <w:rPr>
                <w:rStyle w:val="Hipervnculo"/>
                <w:rFonts w:ascii="Times New Roman" w:hAnsi="Times New Roman" w:cs="Times New Roman"/>
                <w:b w:val="0"/>
                <w:noProof/>
                <w:rPrChange w:id="102" w:author="Regina Casanova" w:date="2018-07-29T19:32:00Z">
                  <w:rPr>
                    <w:rStyle w:val="Hipervnculo"/>
                    <w:noProof/>
                  </w:rPr>
                </w:rPrChange>
              </w:rPr>
              <w:fldChar w:fldCharType="end"/>
            </w:r>
          </w:ins>
        </w:p>
        <w:p w14:paraId="4E39CB01" w14:textId="4FEE445D" w:rsidR="00CC32E0" w:rsidRPr="00F75055" w:rsidRDefault="00CC32E0" w:rsidP="00CC32E0">
          <w:pPr>
            <w:pStyle w:val="TDC2"/>
            <w:rPr>
              <w:ins w:id="103" w:author="Regina Casanova" w:date="2018-07-29T19:24:00Z"/>
              <w:rFonts w:ascii="Times New Roman" w:eastAsiaTheme="minorEastAsia" w:hAnsi="Times New Roman" w:cs="Times New Roman"/>
              <w:noProof/>
              <w:sz w:val="24"/>
              <w:szCs w:val="24"/>
              <w:lang w:val="es-PE" w:eastAsia="es-PE"/>
              <w:rPrChange w:id="104" w:author="Regina Casanova" w:date="2018-07-29T19:32:00Z">
                <w:rPr>
                  <w:ins w:id="105" w:author="Regina Casanova" w:date="2018-07-29T19:24:00Z"/>
                  <w:rFonts w:eastAsiaTheme="minorEastAsia" w:cstheme="minorBidi"/>
                  <w:noProof/>
                  <w:sz w:val="24"/>
                  <w:szCs w:val="24"/>
                  <w:lang w:val="es-PE" w:eastAsia="es-PE"/>
                </w:rPr>
              </w:rPrChange>
            </w:rPr>
          </w:pPr>
          <w:ins w:id="106" w:author="Regina Casanova" w:date="2018-07-29T19:24:00Z">
            <w:r w:rsidRPr="00F75055">
              <w:rPr>
                <w:rStyle w:val="Hipervnculo"/>
                <w:rFonts w:ascii="Times New Roman" w:hAnsi="Times New Roman" w:cs="Times New Roman"/>
                <w:noProof/>
                <w:rPrChange w:id="107"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8" w:author="Regina Casanova" w:date="2018-07-29T19:32:00Z">
                  <w:rPr>
                    <w:rStyle w:val="Hipervnculo"/>
                    <w:noProof/>
                  </w:rPr>
                </w:rPrChange>
              </w:rPr>
              <w:instrText xml:space="preserve"> </w:instrText>
            </w:r>
            <w:r w:rsidRPr="00F75055">
              <w:rPr>
                <w:rFonts w:ascii="Times New Roman" w:hAnsi="Times New Roman" w:cs="Times New Roman"/>
                <w:noProof/>
                <w:rPrChange w:id="109" w:author="Regina Casanova" w:date="2018-07-29T19:32:00Z">
                  <w:rPr>
                    <w:noProof/>
                  </w:rPr>
                </w:rPrChange>
              </w:rPr>
              <w:instrText>HYPERLINK \l "_Toc520655621"</w:instrText>
            </w:r>
            <w:r w:rsidRPr="00F75055">
              <w:rPr>
                <w:rStyle w:val="Hipervnculo"/>
                <w:rFonts w:ascii="Times New Roman" w:hAnsi="Times New Roman" w:cs="Times New Roman"/>
                <w:noProof/>
                <w:rPrChange w:id="11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1" w:author="Regina Casanova" w:date="2018-07-29T19:32:00Z">
                  <w:rPr>
                    <w:rStyle w:val="Hipervnculo"/>
                    <w:noProof/>
                  </w:rPr>
                </w:rPrChange>
              </w:rPr>
            </w:r>
            <w:r w:rsidRPr="00F75055">
              <w:rPr>
                <w:rStyle w:val="Hipervnculo"/>
                <w:rFonts w:ascii="Times New Roman" w:hAnsi="Times New Roman" w:cs="Times New Roman"/>
                <w:noProof/>
                <w:rPrChange w:id="11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3"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15" w:author="Regina Casanova" w:date="2018-07-29T19:32:00Z">
                  <w:rPr>
                    <w:rStyle w:val="Hipervnculo"/>
                    <w:noProof/>
                    <w:lang w:val="es-PE"/>
                  </w:rPr>
                </w:rPrChange>
              </w:rPr>
              <w:t>Calidad de Atención al usuario y sistemas de gestión para reclamos en el sector salud</w:t>
            </w:r>
            <w:r w:rsidRPr="00F75055">
              <w:rPr>
                <w:rFonts w:ascii="Times New Roman" w:hAnsi="Times New Roman" w:cs="Times New Roman"/>
                <w:noProof/>
                <w:webHidden/>
                <w:rPrChange w:id="116" w:author="Regina Casanova" w:date="2018-07-29T19:32:00Z">
                  <w:rPr>
                    <w:noProof/>
                    <w:webHidden/>
                  </w:rPr>
                </w:rPrChange>
              </w:rPr>
              <w:tab/>
            </w:r>
            <w:r w:rsidRPr="00F75055">
              <w:rPr>
                <w:rFonts w:ascii="Times New Roman" w:hAnsi="Times New Roman" w:cs="Times New Roman"/>
                <w:noProof/>
                <w:webHidden/>
                <w:rPrChange w:id="117" w:author="Regina Casanova" w:date="2018-07-29T19:32:00Z">
                  <w:rPr>
                    <w:noProof/>
                    <w:webHidden/>
                  </w:rPr>
                </w:rPrChange>
              </w:rPr>
              <w:fldChar w:fldCharType="begin"/>
            </w:r>
            <w:r w:rsidRPr="00F75055">
              <w:rPr>
                <w:rFonts w:ascii="Times New Roman" w:hAnsi="Times New Roman" w:cs="Times New Roman"/>
                <w:noProof/>
                <w:webHidden/>
                <w:rPrChange w:id="118" w:author="Regina Casanova" w:date="2018-07-29T19:32:00Z">
                  <w:rPr>
                    <w:noProof/>
                    <w:webHidden/>
                  </w:rPr>
                </w:rPrChange>
              </w:rPr>
              <w:instrText xml:space="preserve"> PAGEREF _Toc520655621 \h </w:instrText>
            </w:r>
            <w:r w:rsidRPr="00F75055">
              <w:rPr>
                <w:rFonts w:ascii="Times New Roman" w:hAnsi="Times New Roman" w:cs="Times New Roman"/>
                <w:noProof/>
                <w:webHidden/>
                <w:rPrChange w:id="119" w:author="Regina Casanova" w:date="2018-07-29T19:32:00Z">
                  <w:rPr>
                    <w:noProof/>
                    <w:webHidden/>
                  </w:rPr>
                </w:rPrChange>
              </w:rPr>
            </w:r>
          </w:ins>
          <w:r w:rsidRPr="00F75055">
            <w:rPr>
              <w:rFonts w:ascii="Times New Roman" w:hAnsi="Times New Roman" w:cs="Times New Roman"/>
              <w:noProof/>
              <w:webHidden/>
              <w:rPrChange w:id="120" w:author="Regina Casanova" w:date="2018-07-29T19:32:00Z">
                <w:rPr>
                  <w:noProof/>
                  <w:webHidden/>
                </w:rPr>
              </w:rPrChange>
            </w:rPr>
            <w:fldChar w:fldCharType="separate"/>
          </w:r>
          <w:ins w:id="121" w:author="Regina Casanova" w:date="2018-07-29T19:24:00Z">
            <w:r w:rsidRPr="00F75055">
              <w:rPr>
                <w:rFonts w:ascii="Times New Roman" w:hAnsi="Times New Roman" w:cs="Times New Roman"/>
                <w:noProof/>
                <w:webHidden/>
                <w:rPrChange w:id="122" w:author="Regina Casanova" w:date="2018-07-29T19:32:00Z">
                  <w:rPr>
                    <w:noProof/>
                    <w:webHidden/>
                  </w:rPr>
                </w:rPrChange>
              </w:rPr>
              <w:t>18</w:t>
            </w:r>
            <w:r w:rsidRPr="00F75055">
              <w:rPr>
                <w:rFonts w:ascii="Times New Roman" w:hAnsi="Times New Roman" w:cs="Times New Roman"/>
                <w:noProof/>
                <w:webHidden/>
                <w:rPrChange w:id="123" w:author="Regina Casanova" w:date="2018-07-29T19:32:00Z">
                  <w:rPr>
                    <w:noProof/>
                    <w:webHidden/>
                  </w:rPr>
                </w:rPrChange>
              </w:rPr>
              <w:fldChar w:fldCharType="end"/>
            </w:r>
            <w:r w:rsidRPr="00F75055">
              <w:rPr>
                <w:rStyle w:val="Hipervnculo"/>
                <w:rFonts w:ascii="Times New Roman" w:hAnsi="Times New Roman" w:cs="Times New Roman"/>
                <w:noProof/>
                <w:rPrChange w:id="124" w:author="Regina Casanova" w:date="2018-07-29T19:32:00Z">
                  <w:rPr>
                    <w:rStyle w:val="Hipervnculo"/>
                    <w:noProof/>
                  </w:rPr>
                </w:rPrChange>
              </w:rPr>
              <w:fldChar w:fldCharType="end"/>
            </w:r>
          </w:ins>
        </w:p>
        <w:p w14:paraId="1A2DCCFE" w14:textId="1D33E6FC" w:rsidR="00CC32E0" w:rsidRPr="00F75055" w:rsidRDefault="00CC32E0" w:rsidP="00CC32E0">
          <w:pPr>
            <w:pStyle w:val="TDC3"/>
            <w:rPr>
              <w:ins w:id="125" w:author="Regina Casanova" w:date="2018-07-29T19:24:00Z"/>
              <w:rFonts w:ascii="Times New Roman" w:eastAsiaTheme="minorEastAsia" w:hAnsi="Times New Roman" w:cs="Times New Roman"/>
              <w:i w:val="0"/>
              <w:noProof/>
              <w:sz w:val="24"/>
              <w:szCs w:val="24"/>
              <w:lang w:val="es-PE" w:eastAsia="es-PE"/>
              <w:rPrChange w:id="126" w:author="Regina Casanova" w:date="2018-07-29T19:32:00Z">
                <w:rPr>
                  <w:ins w:id="127" w:author="Regina Casanova" w:date="2018-07-29T19:24:00Z"/>
                  <w:rFonts w:eastAsiaTheme="minorEastAsia" w:cstheme="minorBidi"/>
                  <w:noProof/>
                  <w:sz w:val="24"/>
                  <w:szCs w:val="24"/>
                  <w:lang w:val="es-PE" w:eastAsia="es-PE"/>
                </w:rPr>
              </w:rPrChange>
            </w:rPr>
          </w:pPr>
          <w:ins w:id="128" w:author="Regina Casanova" w:date="2018-07-29T19:24:00Z">
            <w:r w:rsidRPr="00F75055">
              <w:rPr>
                <w:rStyle w:val="Hipervnculo"/>
                <w:rFonts w:ascii="Times New Roman" w:hAnsi="Times New Roman" w:cs="Times New Roman"/>
                <w:i w:val="0"/>
                <w:noProof/>
                <w:rPrChange w:id="12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0" w:author="Regina Casanova" w:date="2018-07-29T19:32:00Z">
                  <w:rPr>
                    <w:rStyle w:val="Hipervnculo"/>
                    <w:noProof/>
                  </w:rPr>
                </w:rPrChange>
              </w:rPr>
              <w:instrText xml:space="preserve"> </w:instrText>
            </w:r>
            <w:r w:rsidRPr="00F75055">
              <w:rPr>
                <w:rFonts w:ascii="Times New Roman" w:hAnsi="Times New Roman" w:cs="Times New Roman"/>
                <w:i w:val="0"/>
                <w:noProof/>
                <w:rPrChange w:id="131" w:author="Regina Casanova" w:date="2018-07-29T19:32:00Z">
                  <w:rPr>
                    <w:noProof/>
                  </w:rPr>
                </w:rPrChange>
              </w:rPr>
              <w:instrText>HYPERLINK \l "_Toc520655622"</w:instrText>
            </w:r>
            <w:r w:rsidRPr="00F75055">
              <w:rPr>
                <w:rStyle w:val="Hipervnculo"/>
                <w:rFonts w:ascii="Times New Roman" w:hAnsi="Times New Roman" w:cs="Times New Roman"/>
                <w:i w:val="0"/>
                <w:noProof/>
                <w:rPrChange w:id="13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3" w:author="Regina Casanova" w:date="2018-07-29T19:32:00Z">
                  <w:rPr>
                    <w:rStyle w:val="Hipervnculo"/>
                    <w:noProof/>
                  </w:rPr>
                </w:rPrChange>
              </w:rPr>
            </w:r>
            <w:r w:rsidRPr="00F75055">
              <w:rPr>
                <w:rStyle w:val="Hipervnculo"/>
                <w:rFonts w:ascii="Times New Roman" w:hAnsi="Times New Roman" w:cs="Times New Roman"/>
                <w:i w:val="0"/>
                <w:noProof/>
                <w:rPrChange w:id="13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3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13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37" w:author="Regina Casanova" w:date="2018-07-29T19:32:00Z">
                  <w:rPr>
                    <w:rStyle w:val="Hipervnculo"/>
                    <w:noProof/>
                    <w:lang w:val="es-PE"/>
                  </w:rPr>
                </w:rPrChange>
              </w:rPr>
              <w:t>Calidad de Atención en Salud al Usuario</w:t>
            </w:r>
            <w:r w:rsidRPr="00F75055">
              <w:rPr>
                <w:rFonts w:ascii="Times New Roman" w:hAnsi="Times New Roman" w:cs="Times New Roman"/>
                <w:i w:val="0"/>
                <w:noProof/>
                <w:webHidden/>
                <w:rPrChange w:id="138" w:author="Regina Casanova" w:date="2018-07-29T19:32:00Z">
                  <w:rPr>
                    <w:noProof/>
                    <w:webHidden/>
                  </w:rPr>
                </w:rPrChange>
              </w:rPr>
              <w:tab/>
            </w:r>
            <w:r w:rsidRPr="00F75055">
              <w:rPr>
                <w:rFonts w:ascii="Times New Roman" w:hAnsi="Times New Roman" w:cs="Times New Roman"/>
                <w:i w:val="0"/>
                <w:noProof/>
                <w:webHidden/>
                <w:rPrChange w:id="139" w:author="Regina Casanova" w:date="2018-07-29T19:32:00Z">
                  <w:rPr>
                    <w:noProof/>
                    <w:webHidden/>
                  </w:rPr>
                </w:rPrChange>
              </w:rPr>
              <w:fldChar w:fldCharType="begin"/>
            </w:r>
            <w:r w:rsidRPr="00F75055">
              <w:rPr>
                <w:rFonts w:ascii="Times New Roman" w:hAnsi="Times New Roman" w:cs="Times New Roman"/>
                <w:i w:val="0"/>
                <w:noProof/>
                <w:webHidden/>
                <w:rPrChange w:id="140" w:author="Regina Casanova" w:date="2018-07-29T19:32:00Z">
                  <w:rPr>
                    <w:noProof/>
                    <w:webHidden/>
                  </w:rPr>
                </w:rPrChange>
              </w:rPr>
              <w:instrText xml:space="preserve"> PAGEREF _Toc520655622 \h </w:instrText>
            </w:r>
            <w:r w:rsidRPr="00F75055">
              <w:rPr>
                <w:rFonts w:ascii="Times New Roman" w:hAnsi="Times New Roman" w:cs="Times New Roman"/>
                <w:i w:val="0"/>
                <w:noProof/>
                <w:webHidden/>
                <w:rPrChange w:id="141" w:author="Regina Casanova" w:date="2018-07-29T19:32:00Z">
                  <w:rPr>
                    <w:noProof/>
                    <w:webHidden/>
                  </w:rPr>
                </w:rPrChange>
              </w:rPr>
            </w:r>
          </w:ins>
          <w:r w:rsidRPr="00F75055">
            <w:rPr>
              <w:rFonts w:ascii="Times New Roman" w:hAnsi="Times New Roman" w:cs="Times New Roman"/>
              <w:i w:val="0"/>
              <w:noProof/>
              <w:webHidden/>
              <w:rPrChange w:id="142" w:author="Regina Casanova" w:date="2018-07-29T19:32:00Z">
                <w:rPr>
                  <w:noProof/>
                  <w:webHidden/>
                </w:rPr>
              </w:rPrChange>
            </w:rPr>
            <w:fldChar w:fldCharType="separate"/>
          </w:r>
          <w:ins w:id="143" w:author="Regina Casanova" w:date="2018-07-29T19:24:00Z">
            <w:r w:rsidRPr="00F75055">
              <w:rPr>
                <w:rFonts w:ascii="Times New Roman" w:hAnsi="Times New Roman" w:cs="Times New Roman"/>
                <w:i w:val="0"/>
                <w:noProof/>
                <w:webHidden/>
                <w:rPrChange w:id="144" w:author="Regina Casanova" w:date="2018-07-29T19:32:00Z">
                  <w:rPr>
                    <w:noProof/>
                    <w:webHidden/>
                  </w:rPr>
                </w:rPrChange>
              </w:rPr>
              <w:t>18</w:t>
            </w:r>
            <w:r w:rsidRPr="00F75055">
              <w:rPr>
                <w:rFonts w:ascii="Times New Roman" w:hAnsi="Times New Roman" w:cs="Times New Roman"/>
                <w:i w:val="0"/>
                <w:noProof/>
                <w:webHidden/>
                <w:rPrChange w:id="145" w:author="Regina Casanova" w:date="2018-07-29T19:32:00Z">
                  <w:rPr>
                    <w:noProof/>
                    <w:webHidden/>
                  </w:rPr>
                </w:rPrChange>
              </w:rPr>
              <w:fldChar w:fldCharType="end"/>
            </w:r>
            <w:r w:rsidRPr="00F75055">
              <w:rPr>
                <w:rStyle w:val="Hipervnculo"/>
                <w:rFonts w:ascii="Times New Roman" w:hAnsi="Times New Roman" w:cs="Times New Roman"/>
                <w:i w:val="0"/>
                <w:noProof/>
                <w:rPrChange w:id="146" w:author="Regina Casanova" w:date="2018-07-29T19:32:00Z">
                  <w:rPr>
                    <w:rStyle w:val="Hipervnculo"/>
                    <w:noProof/>
                  </w:rPr>
                </w:rPrChange>
              </w:rPr>
              <w:fldChar w:fldCharType="end"/>
            </w:r>
          </w:ins>
        </w:p>
        <w:p w14:paraId="6A1DE7C4" w14:textId="53EB7682" w:rsidR="00CC32E0" w:rsidRPr="00F75055" w:rsidRDefault="00CC32E0" w:rsidP="00CC32E0">
          <w:pPr>
            <w:pStyle w:val="TDC3"/>
            <w:rPr>
              <w:ins w:id="147" w:author="Regina Casanova" w:date="2018-07-29T19:24:00Z"/>
              <w:rFonts w:ascii="Times New Roman" w:eastAsiaTheme="minorEastAsia" w:hAnsi="Times New Roman" w:cs="Times New Roman"/>
              <w:i w:val="0"/>
              <w:noProof/>
              <w:sz w:val="24"/>
              <w:szCs w:val="24"/>
              <w:lang w:val="es-PE" w:eastAsia="es-PE"/>
              <w:rPrChange w:id="148" w:author="Regina Casanova" w:date="2018-07-29T19:32:00Z">
                <w:rPr>
                  <w:ins w:id="149" w:author="Regina Casanova" w:date="2018-07-29T19:24:00Z"/>
                  <w:rFonts w:eastAsiaTheme="minorEastAsia" w:cstheme="minorBidi"/>
                  <w:noProof/>
                  <w:sz w:val="24"/>
                  <w:szCs w:val="24"/>
                  <w:lang w:val="es-PE" w:eastAsia="es-PE"/>
                </w:rPr>
              </w:rPrChange>
            </w:rPr>
          </w:pPr>
          <w:ins w:id="150" w:author="Regina Casanova" w:date="2018-07-29T19:24:00Z">
            <w:r w:rsidRPr="00F75055">
              <w:rPr>
                <w:rStyle w:val="Hipervnculo"/>
                <w:rFonts w:ascii="Times New Roman" w:hAnsi="Times New Roman" w:cs="Times New Roman"/>
                <w:i w:val="0"/>
                <w:noProof/>
                <w:rPrChange w:id="15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2" w:author="Regina Casanova" w:date="2018-07-29T19:32:00Z">
                  <w:rPr>
                    <w:rStyle w:val="Hipervnculo"/>
                    <w:noProof/>
                  </w:rPr>
                </w:rPrChange>
              </w:rPr>
              <w:instrText xml:space="preserve"> </w:instrText>
            </w:r>
            <w:r w:rsidRPr="00F75055">
              <w:rPr>
                <w:rFonts w:ascii="Times New Roman" w:hAnsi="Times New Roman" w:cs="Times New Roman"/>
                <w:i w:val="0"/>
                <w:noProof/>
                <w:rPrChange w:id="153" w:author="Regina Casanova" w:date="2018-07-29T19:32:00Z">
                  <w:rPr>
                    <w:noProof/>
                  </w:rPr>
                </w:rPrChange>
              </w:rPr>
              <w:instrText>HYPERLINK \l "_Toc520655623"</w:instrText>
            </w:r>
            <w:r w:rsidRPr="00F75055">
              <w:rPr>
                <w:rStyle w:val="Hipervnculo"/>
                <w:rFonts w:ascii="Times New Roman" w:hAnsi="Times New Roman" w:cs="Times New Roman"/>
                <w:i w:val="0"/>
                <w:noProof/>
                <w:rPrChange w:id="15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5" w:author="Regina Casanova" w:date="2018-07-29T19:32:00Z">
                  <w:rPr>
                    <w:rStyle w:val="Hipervnculo"/>
                    <w:noProof/>
                  </w:rPr>
                </w:rPrChange>
              </w:rPr>
            </w:r>
            <w:r w:rsidRPr="00F75055">
              <w:rPr>
                <w:rStyle w:val="Hipervnculo"/>
                <w:rFonts w:ascii="Times New Roman" w:hAnsi="Times New Roman" w:cs="Times New Roman"/>
                <w:i w:val="0"/>
                <w:noProof/>
                <w:rPrChange w:id="15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5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15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59" w:author="Regina Casanova" w:date="2018-07-29T19:32:00Z">
                  <w:rPr>
                    <w:rStyle w:val="Hipervnculo"/>
                    <w:noProof/>
                    <w:lang w:val="es-PE"/>
                  </w:rPr>
                </w:rPrChange>
              </w:rPr>
              <w:t>Satisfacción del paciente e importancia de su monitoreo</w:t>
            </w:r>
            <w:r w:rsidRPr="00F75055">
              <w:rPr>
                <w:rFonts w:ascii="Times New Roman" w:hAnsi="Times New Roman" w:cs="Times New Roman"/>
                <w:i w:val="0"/>
                <w:noProof/>
                <w:webHidden/>
                <w:rPrChange w:id="160" w:author="Regina Casanova" w:date="2018-07-29T19:32:00Z">
                  <w:rPr>
                    <w:noProof/>
                    <w:webHidden/>
                  </w:rPr>
                </w:rPrChange>
              </w:rPr>
              <w:tab/>
            </w:r>
            <w:r w:rsidRPr="00F75055">
              <w:rPr>
                <w:rFonts w:ascii="Times New Roman" w:hAnsi="Times New Roman" w:cs="Times New Roman"/>
                <w:i w:val="0"/>
                <w:noProof/>
                <w:webHidden/>
                <w:rPrChange w:id="161" w:author="Regina Casanova" w:date="2018-07-29T19:32:00Z">
                  <w:rPr>
                    <w:noProof/>
                    <w:webHidden/>
                  </w:rPr>
                </w:rPrChange>
              </w:rPr>
              <w:fldChar w:fldCharType="begin"/>
            </w:r>
            <w:r w:rsidRPr="00F75055">
              <w:rPr>
                <w:rFonts w:ascii="Times New Roman" w:hAnsi="Times New Roman" w:cs="Times New Roman"/>
                <w:i w:val="0"/>
                <w:noProof/>
                <w:webHidden/>
                <w:rPrChange w:id="162" w:author="Regina Casanova" w:date="2018-07-29T19:32:00Z">
                  <w:rPr>
                    <w:noProof/>
                    <w:webHidden/>
                  </w:rPr>
                </w:rPrChange>
              </w:rPr>
              <w:instrText xml:space="preserve"> PAGEREF _Toc520655623 \h </w:instrText>
            </w:r>
            <w:r w:rsidRPr="00F75055">
              <w:rPr>
                <w:rFonts w:ascii="Times New Roman" w:hAnsi="Times New Roman" w:cs="Times New Roman"/>
                <w:i w:val="0"/>
                <w:noProof/>
                <w:webHidden/>
                <w:rPrChange w:id="163" w:author="Regina Casanova" w:date="2018-07-29T19:32:00Z">
                  <w:rPr>
                    <w:noProof/>
                    <w:webHidden/>
                  </w:rPr>
                </w:rPrChange>
              </w:rPr>
            </w:r>
          </w:ins>
          <w:r w:rsidRPr="00F75055">
            <w:rPr>
              <w:rFonts w:ascii="Times New Roman" w:hAnsi="Times New Roman" w:cs="Times New Roman"/>
              <w:i w:val="0"/>
              <w:noProof/>
              <w:webHidden/>
              <w:rPrChange w:id="164" w:author="Regina Casanova" w:date="2018-07-29T19:32:00Z">
                <w:rPr>
                  <w:noProof/>
                  <w:webHidden/>
                </w:rPr>
              </w:rPrChange>
            </w:rPr>
            <w:fldChar w:fldCharType="separate"/>
          </w:r>
          <w:ins w:id="165" w:author="Regina Casanova" w:date="2018-07-29T19:24:00Z">
            <w:r w:rsidRPr="00F75055">
              <w:rPr>
                <w:rFonts w:ascii="Times New Roman" w:hAnsi="Times New Roman" w:cs="Times New Roman"/>
                <w:i w:val="0"/>
                <w:noProof/>
                <w:webHidden/>
                <w:rPrChange w:id="166" w:author="Regina Casanova" w:date="2018-07-29T19:32:00Z">
                  <w:rPr>
                    <w:noProof/>
                    <w:webHidden/>
                  </w:rPr>
                </w:rPrChange>
              </w:rPr>
              <w:t>19</w:t>
            </w:r>
            <w:r w:rsidRPr="00F75055">
              <w:rPr>
                <w:rFonts w:ascii="Times New Roman" w:hAnsi="Times New Roman" w:cs="Times New Roman"/>
                <w:i w:val="0"/>
                <w:noProof/>
                <w:webHidden/>
                <w:rPrChange w:id="167" w:author="Regina Casanova" w:date="2018-07-29T19:32:00Z">
                  <w:rPr>
                    <w:noProof/>
                    <w:webHidden/>
                  </w:rPr>
                </w:rPrChange>
              </w:rPr>
              <w:fldChar w:fldCharType="end"/>
            </w:r>
            <w:r w:rsidRPr="00F75055">
              <w:rPr>
                <w:rStyle w:val="Hipervnculo"/>
                <w:rFonts w:ascii="Times New Roman" w:hAnsi="Times New Roman" w:cs="Times New Roman"/>
                <w:i w:val="0"/>
                <w:noProof/>
                <w:rPrChange w:id="168" w:author="Regina Casanova" w:date="2018-07-29T19:32:00Z">
                  <w:rPr>
                    <w:rStyle w:val="Hipervnculo"/>
                    <w:noProof/>
                  </w:rPr>
                </w:rPrChange>
              </w:rPr>
              <w:fldChar w:fldCharType="end"/>
            </w:r>
          </w:ins>
        </w:p>
        <w:p w14:paraId="18512C96" w14:textId="77ACCED8" w:rsidR="00CC32E0" w:rsidRPr="00F75055" w:rsidRDefault="00CC32E0" w:rsidP="00CC32E0">
          <w:pPr>
            <w:pStyle w:val="TDC3"/>
            <w:rPr>
              <w:ins w:id="169" w:author="Regina Casanova" w:date="2018-07-29T19:24:00Z"/>
              <w:rFonts w:ascii="Times New Roman" w:eastAsiaTheme="minorEastAsia" w:hAnsi="Times New Roman" w:cs="Times New Roman"/>
              <w:i w:val="0"/>
              <w:noProof/>
              <w:sz w:val="24"/>
              <w:szCs w:val="24"/>
              <w:lang w:val="es-PE" w:eastAsia="es-PE"/>
              <w:rPrChange w:id="170" w:author="Regina Casanova" w:date="2018-07-29T19:32:00Z">
                <w:rPr>
                  <w:ins w:id="171" w:author="Regina Casanova" w:date="2018-07-29T19:24:00Z"/>
                  <w:rFonts w:eastAsiaTheme="minorEastAsia" w:cstheme="minorBidi"/>
                  <w:noProof/>
                  <w:sz w:val="24"/>
                  <w:szCs w:val="24"/>
                  <w:lang w:val="es-PE" w:eastAsia="es-PE"/>
                </w:rPr>
              </w:rPrChange>
            </w:rPr>
          </w:pPr>
          <w:ins w:id="172" w:author="Regina Casanova" w:date="2018-07-29T19:24:00Z">
            <w:r w:rsidRPr="00F75055">
              <w:rPr>
                <w:rStyle w:val="Hipervnculo"/>
                <w:rFonts w:ascii="Times New Roman" w:hAnsi="Times New Roman" w:cs="Times New Roman"/>
                <w:i w:val="0"/>
                <w:noProof/>
                <w:rPrChange w:id="17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74" w:author="Regina Casanova" w:date="2018-07-29T19:32:00Z">
                  <w:rPr>
                    <w:rStyle w:val="Hipervnculo"/>
                    <w:noProof/>
                  </w:rPr>
                </w:rPrChange>
              </w:rPr>
              <w:instrText xml:space="preserve"> </w:instrText>
            </w:r>
            <w:r w:rsidRPr="00F75055">
              <w:rPr>
                <w:rFonts w:ascii="Times New Roman" w:hAnsi="Times New Roman" w:cs="Times New Roman"/>
                <w:i w:val="0"/>
                <w:noProof/>
                <w:rPrChange w:id="175" w:author="Regina Casanova" w:date="2018-07-29T19:32:00Z">
                  <w:rPr>
                    <w:noProof/>
                  </w:rPr>
                </w:rPrChange>
              </w:rPr>
              <w:instrText>HYPERLINK \l "_Toc520655624"</w:instrText>
            </w:r>
            <w:r w:rsidRPr="00F75055">
              <w:rPr>
                <w:rStyle w:val="Hipervnculo"/>
                <w:rFonts w:ascii="Times New Roman" w:hAnsi="Times New Roman" w:cs="Times New Roman"/>
                <w:i w:val="0"/>
                <w:noProof/>
                <w:rPrChange w:id="17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77" w:author="Regina Casanova" w:date="2018-07-29T19:32:00Z">
                  <w:rPr>
                    <w:rStyle w:val="Hipervnculo"/>
                    <w:noProof/>
                  </w:rPr>
                </w:rPrChange>
              </w:rPr>
            </w:r>
            <w:r w:rsidRPr="00F75055">
              <w:rPr>
                <w:rStyle w:val="Hipervnculo"/>
                <w:rFonts w:ascii="Times New Roman" w:hAnsi="Times New Roman" w:cs="Times New Roman"/>
                <w:i w:val="0"/>
                <w:noProof/>
                <w:rPrChange w:id="17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7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18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81" w:author="Regina Casanova" w:date="2018-07-29T19:32:00Z">
                  <w:rPr>
                    <w:rStyle w:val="Hipervnculo"/>
                    <w:noProof/>
                    <w:lang w:val="es-PE"/>
                  </w:rPr>
                </w:rPrChange>
              </w:rPr>
              <w:t>Formas de monitoreo de la atención sanitaria en el Perú y el Mundo</w:t>
            </w:r>
            <w:r w:rsidRPr="00F75055">
              <w:rPr>
                <w:rFonts w:ascii="Times New Roman" w:hAnsi="Times New Roman" w:cs="Times New Roman"/>
                <w:i w:val="0"/>
                <w:noProof/>
                <w:webHidden/>
                <w:rPrChange w:id="182" w:author="Regina Casanova" w:date="2018-07-29T19:32:00Z">
                  <w:rPr>
                    <w:noProof/>
                    <w:webHidden/>
                  </w:rPr>
                </w:rPrChange>
              </w:rPr>
              <w:tab/>
            </w:r>
            <w:r w:rsidRPr="00F75055">
              <w:rPr>
                <w:rFonts w:ascii="Times New Roman" w:hAnsi="Times New Roman" w:cs="Times New Roman"/>
                <w:i w:val="0"/>
                <w:noProof/>
                <w:webHidden/>
                <w:rPrChange w:id="183" w:author="Regina Casanova" w:date="2018-07-29T19:32:00Z">
                  <w:rPr>
                    <w:noProof/>
                    <w:webHidden/>
                  </w:rPr>
                </w:rPrChange>
              </w:rPr>
              <w:fldChar w:fldCharType="begin"/>
            </w:r>
            <w:r w:rsidRPr="00F75055">
              <w:rPr>
                <w:rFonts w:ascii="Times New Roman" w:hAnsi="Times New Roman" w:cs="Times New Roman"/>
                <w:i w:val="0"/>
                <w:noProof/>
                <w:webHidden/>
                <w:rPrChange w:id="184" w:author="Regina Casanova" w:date="2018-07-29T19:32:00Z">
                  <w:rPr>
                    <w:noProof/>
                    <w:webHidden/>
                  </w:rPr>
                </w:rPrChange>
              </w:rPr>
              <w:instrText xml:space="preserve"> PAGEREF _Toc520655624 \h </w:instrText>
            </w:r>
            <w:r w:rsidRPr="00F75055">
              <w:rPr>
                <w:rFonts w:ascii="Times New Roman" w:hAnsi="Times New Roman" w:cs="Times New Roman"/>
                <w:i w:val="0"/>
                <w:noProof/>
                <w:webHidden/>
                <w:rPrChange w:id="185" w:author="Regina Casanova" w:date="2018-07-29T19:32:00Z">
                  <w:rPr>
                    <w:noProof/>
                    <w:webHidden/>
                  </w:rPr>
                </w:rPrChange>
              </w:rPr>
            </w:r>
          </w:ins>
          <w:r w:rsidRPr="00F75055">
            <w:rPr>
              <w:rFonts w:ascii="Times New Roman" w:hAnsi="Times New Roman" w:cs="Times New Roman"/>
              <w:i w:val="0"/>
              <w:noProof/>
              <w:webHidden/>
              <w:rPrChange w:id="186" w:author="Regina Casanova" w:date="2018-07-29T19:32:00Z">
                <w:rPr>
                  <w:noProof/>
                  <w:webHidden/>
                </w:rPr>
              </w:rPrChange>
            </w:rPr>
            <w:fldChar w:fldCharType="separate"/>
          </w:r>
          <w:ins w:id="187" w:author="Regina Casanova" w:date="2018-07-29T19:24:00Z">
            <w:r w:rsidRPr="00F75055">
              <w:rPr>
                <w:rFonts w:ascii="Times New Roman" w:hAnsi="Times New Roman" w:cs="Times New Roman"/>
                <w:i w:val="0"/>
                <w:noProof/>
                <w:webHidden/>
                <w:rPrChange w:id="188" w:author="Regina Casanova" w:date="2018-07-29T19:32:00Z">
                  <w:rPr>
                    <w:noProof/>
                    <w:webHidden/>
                  </w:rPr>
                </w:rPrChange>
              </w:rPr>
              <w:t>19</w:t>
            </w:r>
            <w:r w:rsidRPr="00F75055">
              <w:rPr>
                <w:rFonts w:ascii="Times New Roman" w:hAnsi="Times New Roman" w:cs="Times New Roman"/>
                <w:i w:val="0"/>
                <w:noProof/>
                <w:webHidden/>
                <w:rPrChange w:id="189" w:author="Regina Casanova" w:date="2018-07-29T19:32:00Z">
                  <w:rPr>
                    <w:noProof/>
                    <w:webHidden/>
                  </w:rPr>
                </w:rPrChange>
              </w:rPr>
              <w:fldChar w:fldCharType="end"/>
            </w:r>
            <w:r w:rsidRPr="00F75055">
              <w:rPr>
                <w:rStyle w:val="Hipervnculo"/>
                <w:rFonts w:ascii="Times New Roman" w:hAnsi="Times New Roman" w:cs="Times New Roman"/>
                <w:i w:val="0"/>
                <w:noProof/>
                <w:rPrChange w:id="190" w:author="Regina Casanova" w:date="2018-07-29T19:32:00Z">
                  <w:rPr>
                    <w:rStyle w:val="Hipervnculo"/>
                    <w:noProof/>
                  </w:rPr>
                </w:rPrChange>
              </w:rPr>
              <w:fldChar w:fldCharType="end"/>
            </w:r>
          </w:ins>
        </w:p>
        <w:p w14:paraId="7D283CEC" w14:textId="028417F1" w:rsidR="00CC32E0" w:rsidRPr="00F75055" w:rsidRDefault="00CC32E0" w:rsidP="00CC32E0">
          <w:pPr>
            <w:pStyle w:val="TDC3"/>
            <w:rPr>
              <w:ins w:id="191" w:author="Regina Casanova" w:date="2018-07-29T19:24:00Z"/>
              <w:rFonts w:ascii="Times New Roman" w:eastAsiaTheme="minorEastAsia" w:hAnsi="Times New Roman" w:cs="Times New Roman"/>
              <w:i w:val="0"/>
              <w:noProof/>
              <w:sz w:val="24"/>
              <w:szCs w:val="24"/>
              <w:lang w:val="es-PE" w:eastAsia="es-PE"/>
              <w:rPrChange w:id="192" w:author="Regina Casanova" w:date="2018-07-29T19:32:00Z">
                <w:rPr>
                  <w:ins w:id="193" w:author="Regina Casanova" w:date="2018-07-29T19:24:00Z"/>
                  <w:rFonts w:eastAsiaTheme="minorEastAsia" w:cstheme="minorBidi"/>
                  <w:noProof/>
                  <w:sz w:val="24"/>
                  <w:szCs w:val="24"/>
                  <w:lang w:val="es-PE" w:eastAsia="es-PE"/>
                </w:rPr>
              </w:rPrChange>
            </w:rPr>
          </w:pPr>
          <w:ins w:id="194" w:author="Regina Casanova" w:date="2018-07-29T19:24:00Z">
            <w:r w:rsidRPr="00F75055">
              <w:rPr>
                <w:rStyle w:val="Hipervnculo"/>
                <w:rFonts w:ascii="Times New Roman" w:hAnsi="Times New Roman" w:cs="Times New Roman"/>
                <w:i w:val="0"/>
                <w:noProof/>
                <w:rPrChange w:id="19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96" w:author="Regina Casanova" w:date="2018-07-29T19:32:00Z">
                  <w:rPr>
                    <w:rStyle w:val="Hipervnculo"/>
                    <w:noProof/>
                  </w:rPr>
                </w:rPrChange>
              </w:rPr>
              <w:instrText xml:space="preserve"> </w:instrText>
            </w:r>
            <w:r w:rsidRPr="00F75055">
              <w:rPr>
                <w:rFonts w:ascii="Times New Roman" w:hAnsi="Times New Roman" w:cs="Times New Roman"/>
                <w:i w:val="0"/>
                <w:noProof/>
                <w:rPrChange w:id="197" w:author="Regina Casanova" w:date="2018-07-29T19:32:00Z">
                  <w:rPr>
                    <w:noProof/>
                  </w:rPr>
                </w:rPrChange>
              </w:rPr>
              <w:instrText>HYPERLINK \l "_Toc520655625"</w:instrText>
            </w:r>
            <w:r w:rsidRPr="00F75055">
              <w:rPr>
                <w:rStyle w:val="Hipervnculo"/>
                <w:rFonts w:ascii="Times New Roman" w:hAnsi="Times New Roman" w:cs="Times New Roman"/>
                <w:i w:val="0"/>
                <w:noProof/>
                <w:rPrChange w:id="19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99" w:author="Regina Casanova" w:date="2018-07-29T19:32:00Z">
                  <w:rPr>
                    <w:rStyle w:val="Hipervnculo"/>
                    <w:noProof/>
                  </w:rPr>
                </w:rPrChange>
              </w:rPr>
            </w:r>
            <w:r w:rsidRPr="00F75055">
              <w:rPr>
                <w:rStyle w:val="Hipervnculo"/>
                <w:rFonts w:ascii="Times New Roman" w:hAnsi="Times New Roman" w:cs="Times New Roman"/>
                <w:i w:val="0"/>
                <w:noProof/>
                <w:rPrChange w:id="20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0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20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03" w:author="Regina Casanova" w:date="2018-07-29T19:32:00Z">
                  <w:rPr>
                    <w:rStyle w:val="Hipervnculo"/>
                    <w:noProof/>
                    <w:lang w:val="es-PE"/>
                  </w:rPr>
                </w:rPrChange>
              </w:rPr>
              <w:t>Sistema de gestión de reclamos en el sector salud</w:t>
            </w:r>
            <w:r w:rsidRPr="00F75055">
              <w:rPr>
                <w:rFonts w:ascii="Times New Roman" w:hAnsi="Times New Roman" w:cs="Times New Roman"/>
                <w:i w:val="0"/>
                <w:noProof/>
                <w:webHidden/>
                <w:rPrChange w:id="204" w:author="Regina Casanova" w:date="2018-07-29T19:32:00Z">
                  <w:rPr>
                    <w:noProof/>
                    <w:webHidden/>
                  </w:rPr>
                </w:rPrChange>
              </w:rPr>
              <w:tab/>
            </w:r>
            <w:r w:rsidRPr="00F75055">
              <w:rPr>
                <w:rFonts w:ascii="Times New Roman" w:hAnsi="Times New Roman" w:cs="Times New Roman"/>
                <w:i w:val="0"/>
                <w:noProof/>
                <w:webHidden/>
                <w:rPrChange w:id="205" w:author="Regina Casanova" w:date="2018-07-29T19:32:00Z">
                  <w:rPr>
                    <w:noProof/>
                    <w:webHidden/>
                  </w:rPr>
                </w:rPrChange>
              </w:rPr>
              <w:fldChar w:fldCharType="begin"/>
            </w:r>
            <w:r w:rsidRPr="00F75055">
              <w:rPr>
                <w:rFonts w:ascii="Times New Roman" w:hAnsi="Times New Roman" w:cs="Times New Roman"/>
                <w:i w:val="0"/>
                <w:noProof/>
                <w:webHidden/>
                <w:rPrChange w:id="206" w:author="Regina Casanova" w:date="2018-07-29T19:32:00Z">
                  <w:rPr>
                    <w:noProof/>
                    <w:webHidden/>
                  </w:rPr>
                </w:rPrChange>
              </w:rPr>
              <w:instrText xml:space="preserve"> PAGEREF _Toc520655625 \h </w:instrText>
            </w:r>
            <w:r w:rsidRPr="00F75055">
              <w:rPr>
                <w:rFonts w:ascii="Times New Roman" w:hAnsi="Times New Roman" w:cs="Times New Roman"/>
                <w:i w:val="0"/>
                <w:noProof/>
                <w:webHidden/>
                <w:rPrChange w:id="207" w:author="Regina Casanova" w:date="2018-07-29T19:32:00Z">
                  <w:rPr>
                    <w:noProof/>
                    <w:webHidden/>
                  </w:rPr>
                </w:rPrChange>
              </w:rPr>
            </w:r>
          </w:ins>
          <w:r w:rsidRPr="00F75055">
            <w:rPr>
              <w:rFonts w:ascii="Times New Roman" w:hAnsi="Times New Roman" w:cs="Times New Roman"/>
              <w:i w:val="0"/>
              <w:noProof/>
              <w:webHidden/>
              <w:rPrChange w:id="208" w:author="Regina Casanova" w:date="2018-07-29T19:32:00Z">
                <w:rPr>
                  <w:noProof/>
                  <w:webHidden/>
                </w:rPr>
              </w:rPrChange>
            </w:rPr>
            <w:fldChar w:fldCharType="separate"/>
          </w:r>
          <w:ins w:id="209" w:author="Regina Casanova" w:date="2018-07-29T19:24:00Z">
            <w:r w:rsidRPr="00F75055">
              <w:rPr>
                <w:rFonts w:ascii="Times New Roman" w:hAnsi="Times New Roman" w:cs="Times New Roman"/>
                <w:i w:val="0"/>
                <w:noProof/>
                <w:webHidden/>
                <w:rPrChange w:id="210" w:author="Regina Casanova" w:date="2018-07-29T19:32:00Z">
                  <w:rPr>
                    <w:noProof/>
                    <w:webHidden/>
                  </w:rPr>
                </w:rPrChange>
              </w:rPr>
              <w:t>21</w:t>
            </w:r>
            <w:r w:rsidRPr="00F75055">
              <w:rPr>
                <w:rFonts w:ascii="Times New Roman" w:hAnsi="Times New Roman" w:cs="Times New Roman"/>
                <w:i w:val="0"/>
                <w:noProof/>
                <w:webHidden/>
                <w:rPrChange w:id="211" w:author="Regina Casanova" w:date="2018-07-29T19:32:00Z">
                  <w:rPr>
                    <w:noProof/>
                    <w:webHidden/>
                  </w:rPr>
                </w:rPrChange>
              </w:rPr>
              <w:fldChar w:fldCharType="end"/>
            </w:r>
            <w:r w:rsidRPr="00F75055">
              <w:rPr>
                <w:rStyle w:val="Hipervnculo"/>
                <w:rFonts w:ascii="Times New Roman" w:hAnsi="Times New Roman" w:cs="Times New Roman"/>
                <w:i w:val="0"/>
                <w:noProof/>
                <w:rPrChange w:id="212" w:author="Regina Casanova" w:date="2018-07-29T19:32:00Z">
                  <w:rPr>
                    <w:rStyle w:val="Hipervnculo"/>
                    <w:noProof/>
                  </w:rPr>
                </w:rPrChange>
              </w:rPr>
              <w:fldChar w:fldCharType="end"/>
            </w:r>
          </w:ins>
        </w:p>
        <w:p w14:paraId="0BB6200D" w14:textId="48605ADF" w:rsidR="00CC32E0" w:rsidRPr="00F75055" w:rsidRDefault="00CC32E0" w:rsidP="00CC32E0">
          <w:pPr>
            <w:pStyle w:val="TDC2"/>
            <w:rPr>
              <w:ins w:id="213" w:author="Regina Casanova" w:date="2018-07-29T19:24:00Z"/>
              <w:rFonts w:ascii="Times New Roman" w:eastAsiaTheme="minorEastAsia" w:hAnsi="Times New Roman" w:cs="Times New Roman"/>
              <w:noProof/>
              <w:sz w:val="24"/>
              <w:szCs w:val="24"/>
              <w:lang w:val="es-PE" w:eastAsia="es-PE"/>
              <w:rPrChange w:id="214" w:author="Regina Casanova" w:date="2018-07-29T19:32:00Z">
                <w:rPr>
                  <w:ins w:id="215" w:author="Regina Casanova" w:date="2018-07-29T19:24:00Z"/>
                  <w:rFonts w:eastAsiaTheme="minorEastAsia" w:cstheme="minorBidi"/>
                  <w:noProof/>
                  <w:sz w:val="24"/>
                  <w:szCs w:val="24"/>
                  <w:lang w:val="es-PE" w:eastAsia="es-PE"/>
                </w:rPr>
              </w:rPrChange>
            </w:rPr>
          </w:pPr>
          <w:ins w:id="216" w:author="Regina Casanova" w:date="2018-07-29T19:24:00Z">
            <w:r w:rsidRPr="00F75055">
              <w:rPr>
                <w:rStyle w:val="Hipervnculo"/>
                <w:rFonts w:ascii="Times New Roman" w:hAnsi="Times New Roman" w:cs="Times New Roman"/>
                <w:noProof/>
                <w:rPrChange w:id="217" w:author="Regina Casanova" w:date="2018-07-29T19:32:00Z">
                  <w:rPr>
                    <w:rStyle w:val="Hipervnculo"/>
                    <w:noProof/>
                  </w:rPr>
                </w:rPrChange>
              </w:rPr>
              <w:fldChar w:fldCharType="begin"/>
            </w:r>
            <w:r w:rsidRPr="00F75055">
              <w:rPr>
                <w:rStyle w:val="Hipervnculo"/>
                <w:rFonts w:ascii="Times New Roman" w:hAnsi="Times New Roman" w:cs="Times New Roman"/>
                <w:noProof/>
                <w:rPrChange w:id="218" w:author="Regina Casanova" w:date="2018-07-29T19:32:00Z">
                  <w:rPr>
                    <w:rStyle w:val="Hipervnculo"/>
                    <w:noProof/>
                  </w:rPr>
                </w:rPrChange>
              </w:rPr>
              <w:instrText xml:space="preserve"> </w:instrText>
            </w:r>
            <w:r w:rsidRPr="00F75055">
              <w:rPr>
                <w:rFonts w:ascii="Times New Roman" w:hAnsi="Times New Roman" w:cs="Times New Roman"/>
                <w:noProof/>
                <w:rPrChange w:id="219" w:author="Regina Casanova" w:date="2018-07-29T19:32:00Z">
                  <w:rPr>
                    <w:noProof/>
                  </w:rPr>
                </w:rPrChange>
              </w:rPr>
              <w:instrText>HYPERLINK \l "_Toc520655628"</w:instrText>
            </w:r>
            <w:r w:rsidRPr="00F75055">
              <w:rPr>
                <w:rStyle w:val="Hipervnculo"/>
                <w:rFonts w:ascii="Times New Roman" w:hAnsi="Times New Roman" w:cs="Times New Roman"/>
                <w:noProof/>
                <w:rPrChange w:id="22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221" w:author="Regina Casanova" w:date="2018-07-29T19:32:00Z">
                  <w:rPr>
                    <w:rStyle w:val="Hipervnculo"/>
                    <w:noProof/>
                  </w:rPr>
                </w:rPrChange>
              </w:rPr>
            </w:r>
            <w:r w:rsidRPr="00F75055">
              <w:rPr>
                <w:rStyle w:val="Hipervnculo"/>
                <w:rFonts w:ascii="Times New Roman" w:hAnsi="Times New Roman" w:cs="Times New Roman"/>
                <w:noProof/>
                <w:rPrChange w:id="22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223"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22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225" w:author="Regina Casanova" w:date="2018-07-29T19:32:00Z">
                  <w:rPr>
                    <w:rStyle w:val="Hipervnculo"/>
                    <w:noProof/>
                    <w:lang w:val="es-PE"/>
                  </w:rPr>
                </w:rPrChange>
              </w:rPr>
              <w:t>Diseño Centrado en el Usuario y su importancia en el sector salud</w:t>
            </w:r>
            <w:r w:rsidRPr="00F75055">
              <w:rPr>
                <w:rFonts w:ascii="Times New Roman" w:hAnsi="Times New Roman" w:cs="Times New Roman"/>
                <w:noProof/>
                <w:webHidden/>
                <w:rPrChange w:id="226" w:author="Regina Casanova" w:date="2018-07-29T19:32:00Z">
                  <w:rPr>
                    <w:noProof/>
                    <w:webHidden/>
                  </w:rPr>
                </w:rPrChange>
              </w:rPr>
              <w:tab/>
            </w:r>
            <w:r w:rsidRPr="00F75055">
              <w:rPr>
                <w:rFonts w:ascii="Times New Roman" w:hAnsi="Times New Roman" w:cs="Times New Roman"/>
                <w:noProof/>
                <w:webHidden/>
                <w:rPrChange w:id="227" w:author="Regina Casanova" w:date="2018-07-29T19:32:00Z">
                  <w:rPr>
                    <w:noProof/>
                    <w:webHidden/>
                  </w:rPr>
                </w:rPrChange>
              </w:rPr>
              <w:fldChar w:fldCharType="begin"/>
            </w:r>
            <w:r w:rsidRPr="00F75055">
              <w:rPr>
                <w:rFonts w:ascii="Times New Roman" w:hAnsi="Times New Roman" w:cs="Times New Roman"/>
                <w:noProof/>
                <w:webHidden/>
                <w:rPrChange w:id="228" w:author="Regina Casanova" w:date="2018-07-29T19:32:00Z">
                  <w:rPr>
                    <w:noProof/>
                    <w:webHidden/>
                  </w:rPr>
                </w:rPrChange>
              </w:rPr>
              <w:instrText xml:space="preserve"> PAGEREF _Toc520655628 \h </w:instrText>
            </w:r>
            <w:r w:rsidRPr="00F75055">
              <w:rPr>
                <w:rFonts w:ascii="Times New Roman" w:hAnsi="Times New Roman" w:cs="Times New Roman"/>
                <w:noProof/>
                <w:webHidden/>
                <w:rPrChange w:id="229" w:author="Regina Casanova" w:date="2018-07-29T19:32:00Z">
                  <w:rPr>
                    <w:noProof/>
                    <w:webHidden/>
                  </w:rPr>
                </w:rPrChange>
              </w:rPr>
            </w:r>
          </w:ins>
          <w:r w:rsidRPr="00F75055">
            <w:rPr>
              <w:rFonts w:ascii="Times New Roman" w:hAnsi="Times New Roman" w:cs="Times New Roman"/>
              <w:noProof/>
              <w:webHidden/>
              <w:rPrChange w:id="230" w:author="Regina Casanova" w:date="2018-07-29T19:32:00Z">
                <w:rPr>
                  <w:noProof/>
                  <w:webHidden/>
                </w:rPr>
              </w:rPrChange>
            </w:rPr>
            <w:fldChar w:fldCharType="separate"/>
          </w:r>
          <w:ins w:id="231" w:author="Regina Casanova" w:date="2018-07-29T19:24:00Z">
            <w:r w:rsidRPr="00F75055">
              <w:rPr>
                <w:rFonts w:ascii="Times New Roman" w:hAnsi="Times New Roman" w:cs="Times New Roman"/>
                <w:noProof/>
                <w:webHidden/>
                <w:rPrChange w:id="232" w:author="Regina Casanova" w:date="2018-07-29T19:32:00Z">
                  <w:rPr>
                    <w:noProof/>
                    <w:webHidden/>
                  </w:rPr>
                </w:rPrChange>
              </w:rPr>
              <w:t>26</w:t>
            </w:r>
            <w:r w:rsidRPr="00F75055">
              <w:rPr>
                <w:rFonts w:ascii="Times New Roman" w:hAnsi="Times New Roman" w:cs="Times New Roman"/>
                <w:noProof/>
                <w:webHidden/>
                <w:rPrChange w:id="233" w:author="Regina Casanova" w:date="2018-07-29T19:32:00Z">
                  <w:rPr>
                    <w:noProof/>
                    <w:webHidden/>
                  </w:rPr>
                </w:rPrChange>
              </w:rPr>
              <w:fldChar w:fldCharType="end"/>
            </w:r>
            <w:r w:rsidRPr="00F75055">
              <w:rPr>
                <w:rStyle w:val="Hipervnculo"/>
                <w:rFonts w:ascii="Times New Roman" w:hAnsi="Times New Roman" w:cs="Times New Roman"/>
                <w:noProof/>
                <w:rPrChange w:id="234" w:author="Regina Casanova" w:date="2018-07-29T19:32:00Z">
                  <w:rPr>
                    <w:rStyle w:val="Hipervnculo"/>
                    <w:noProof/>
                  </w:rPr>
                </w:rPrChange>
              </w:rPr>
              <w:fldChar w:fldCharType="end"/>
            </w:r>
          </w:ins>
        </w:p>
        <w:p w14:paraId="64F83F01" w14:textId="64F07D7D" w:rsidR="00CC32E0" w:rsidRPr="00F75055" w:rsidRDefault="00CC32E0" w:rsidP="00CC32E0">
          <w:pPr>
            <w:pStyle w:val="TDC3"/>
            <w:rPr>
              <w:ins w:id="235" w:author="Regina Casanova" w:date="2018-07-29T19:24:00Z"/>
              <w:rFonts w:ascii="Times New Roman" w:eastAsiaTheme="minorEastAsia" w:hAnsi="Times New Roman" w:cs="Times New Roman"/>
              <w:i w:val="0"/>
              <w:noProof/>
              <w:sz w:val="24"/>
              <w:szCs w:val="24"/>
              <w:lang w:val="es-PE" w:eastAsia="es-PE"/>
              <w:rPrChange w:id="236" w:author="Regina Casanova" w:date="2018-07-29T19:32:00Z">
                <w:rPr>
                  <w:ins w:id="237" w:author="Regina Casanova" w:date="2018-07-29T19:24:00Z"/>
                  <w:rFonts w:eastAsiaTheme="minorEastAsia" w:cstheme="minorBidi"/>
                  <w:noProof/>
                  <w:sz w:val="24"/>
                  <w:szCs w:val="24"/>
                  <w:lang w:val="es-PE" w:eastAsia="es-PE"/>
                </w:rPr>
              </w:rPrChange>
            </w:rPr>
          </w:pPr>
          <w:ins w:id="238" w:author="Regina Casanova" w:date="2018-07-29T19:24:00Z">
            <w:r w:rsidRPr="00F75055">
              <w:rPr>
                <w:rStyle w:val="Hipervnculo"/>
                <w:rFonts w:ascii="Times New Roman" w:hAnsi="Times New Roman" w:cs="Times New Roman"/>
                <w:i w:val="0"/>
                <w:noProof/>
                <w:rPrChange w:id="23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40" w:author="Regina Casanova" w:date="2018-07-29T19:32:00Z">
                  <w:rPr>
                    <w:rStyle w:val="Hipervnculo"/>
                    <w:noProof/>
                  </w:rPr>
                </w:rPrChange>
              </w:rPr>
              <w:instrText xml:space="preserve"> </w:instrText>
            </w:r>
            <w:r w:rsidRPr="00F75055">
              <w:rPr>
                <w:rFonts w:ascii="Times New Roman" w:hAnsi="Times New Roman" w:cs="Times New Roman"/>
                <w:i w:val="0"/>
                <w:noProof/>
                <w:rPrChange w:id="241" w:author="Regina Casanova" w:date="2018-07-29T19:32:00Z">
                  <w:rPr>
                    <w:noProof/>
                  </w:rPr>
                </w:rPrChange>
              </w:rPr>
              <w:instrText>HYPERLINK \l "_Toc520655629"</w:instrText>
            </w:r>
            <w:r w:rsidRPr="00F75055">
              <w:rPr>
                <w:rStyle w:val="Hipervnculo"/>
                <w:rFonts w:ascii="Times New Roman" w:hAnsi="Times New Roman" w:cs="Times New Roman"/>
                <w:i w:val="0"/>
                <w:noProof/>
                <w:rPrChange w:id="24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43" w:author="Regina Casanova" w:date="2018-07-29T19:32:00Z">
                  <w:rPr>
                    <w:rStyle w:val="Hipervnculo"/>
                    <w:noProof/>
                  </w:rPr>
                </w:rPrChange>
              </w:rPr>
            </w:r>
            <w:r w:rsidRPr="00F75055">
              <w:rPr>
                <w:rStyle w:val="Hipervnculo"/>
                <w:rFonts w:ascii="Times New Roman" w:hAnsi="Times New Roman" w:cs="Times New Roman"/>
                <w:i w:val="0"/>
                <w:noProof/>
                <w:rPrChange w:id="24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4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24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47" w:author="Regina Casanova" w:date="2018-07-29T19:32:00Z">
                  <w:rPr>
                    <w:rStyle w:val="Hipervnculo"/>
                    <w:noProof/>
                    <w:lang w:val="es-PE"/>
                  </w:rPr>
                </w:rPrChange>
              </w:rPr>
              <w:t>Descripción e Importancia</w:t>
            </w:r>
            <w:r w:rsidRPr="00F75055">
              <w:rPr>
                <w:rFonts w:ascii="Times New Roman" w:hAnsi="Times New Roman" w:cs="Times New Roman"/>
                <w:i w:val="0"/>
                <w:noProof/>
                <w:webHidden/>
                <w:rPrChange w:id="248" w:author="Regina Casanova" w:date="2018-07-29T19:32:00Z">
                  <w:rPr>
                    <w:noProof/>
                    <w:webHidden/>
                  </w:rPr>
                </w:rPrChange>
              </w:rPr>
              <w:tab/>
            </w:r>
            <w:r w:rsidRPr="00F75055">
              <w:rPr>
                <w:rFonts w:ascii="Times New Roman" w:hAnsi="Times New Roman" w:cs="Times New Roman"/>
                <w:i w:val="0"/>
                <w:noProof/>
                <w:webHidden/>
                <w:rPrChange w:id="249" w:author="Regina Casanova" w:date="2018-07-29T19:32:00Z">
                  <w:rPr>
                    <w:noProof/>
                    <w:webHidden/>
                  </w:rPr>
                </w:rPrChange>
              </w:rPr>
              <w:fldChar w:fldCharType="begin"/>
            </w:r>
            <w:r w:rsidRPr="00F75055">
              <w:rPr>
                <w:rFonts w:ascii="Times New Roman" w:hAnsi="Times New Roman" w:cs="Times New Roman"/>
                <w:i w:val="0"/>
                <w:noProof/>
                <w:webHidden/>
                <w:rPrChange w:id="250" w:author="Regina Casanova" w:date="2018-07-29T19:32:00Z">
                  <w:rPr>
                    <w:noProof/>
                    <w:webHidden/>
                  </w:rPr>
                </w:rPrChange>
              </w:rPr>
              <w:instrText xml:space="preserve"> PAGEREF _Toc520655629 \h </w:instrText>
            </w:r>
            <w:r w:rsidRPr="00F75055">
              <w:rPr>
                <w:rFonts w:ascii="Times New Roman" w:hAnsi="Times New Roman" w:cs="Times New Roman"/>
                <w:i w:val="0"/>
                <w:noProof/>
                <w:webHidden/>
                <w:rPrChange w:id="251" w:author="Regina Casanova" w:date="2018-07-29T19:32:00Z">
                  <w:rPr>
                    <w:noProof/>
                    <w:webHidden/>
                  </w:rPr>
                </w:rPrChange>
              </w:rPr>
            </w:r>
          </w:ins>
          <w:r w:rsidRPr="00F75055">
            <w:rPr>
              <w:rFonts w:ascii="Times New Roman" w:hAnsi="Times New Roman" w:cs="Times New Roman"/>
              <w:i w:val="0"/>
              <w:noProof/>
              <w:webHidden/>
              <w:rPrChange w:id="252" w:author="Regina Casanova" w:date="2018-07-29T19:32:00Z">
                <w:rPr>
                  <w:noProof/>
                  <w:webHidden/>
                </w:rPr>
              </w:rPrChange>
            </w:rPr>
            <w:fldChar w:fldCharType="separate"/>
          </w:r>
          <w:ins w:id="253" w:author="Regina Casanova" w:date="2018-07-29T19:24:00Z">
            <w:r w:rsidRPr="00F75055">
              <w:rPr>
                <w:rFonts w:ascii="Times New Roman" w:hAnsi="Times New Roman" w:cs="Times New Roman"/>
                <w:i w:val="0"/>
                <w:noProof/>
                <w:webHidden/>
                <w:rPrChange w:id="254" w:author="Regina Casanova" w:date="2018-07-29T19:32:00Z">
                  <w:rPr>
                    <w:noProof/>
                    <w:webHidden/>
                  </w:rPr>
                </w:rPrChange>
              </w:rPr>
              <w:t>26</w:t>
            </w:r>
            <w:r w:rsidRPr="00F75055">
              <w:rPr>
                <w:rFonts w:ascii="Times New Roman" w:hAnsi="Times New Roman" w:cs="Times New Roman"/>
                <w:i w:val="0"/>
                <w:noProof/>
                <w:webHidden/>
                <w:rPrChange w:id="255" w:author="Regina Casanova" w:date="2018-07-29T19:32:00Z">
                  <w:rPr>
                    <w:noProof/>
                    <w:webHidden/>
                  </w:rPr>
                </w:rPrChange>
              </w:rPr>
              <w:fldChar w:fldCharType="end"/>
            </w:r>
            <w:r w:rsidRPr="00F75055">
              <w:rPr>
                <w:rStyle w:val="Hipervnculo"/>
                <w:rFonts w:ascii="Times New Roman" w:hAnsi="Times New Roman" w:cs="Times New Roman"/>
                <w:i w:val="0"/>
                <w:noProof/>
                <w:rPrChange w:id="256" w:author="Regina Casanova" w:date="2018-07-29T19:32:00Z">
                  <w:rPr>
                    <w:rStyle w:val="Hipervnculo"/>
                    <w:noProof/>
                  </w:rPr>
                </w:rPrChange>
              </w:rPr>
              <w:fldChar w:fldCharType="end"/>
            </w:r>
          </w:ins>
        </w:p>
        <w:p w14:paraId="2295F09E" w14:textId="232674E2" w:rsidR="00CC32E0" w:rsidRPr="00F75055" w:rsidRDefault="00CC32E0" w:rsidP="00CC32E0">
          <w:pPr>
            <w:pStyle w:val="TDC3"/>
            <w:rPr>
              <w:ins w:id="257" w:author="Regina Casanova" w:date="2018-07-29T19:24:00Z"/>
              <w:rFonts w:ascii="Times New Roman" w:eastAsiaTheme="minorEastAsia" w:hAnsi="Times New Roman" w:cs="Times New Roman"/>
              <w:i w:val="0"/>
              <w:noProof/>
              <w:sz w:val="24"/>
              <w:szCs w:val="24"/>
              <w:lang w:val="es-PE" w:eastAsia="es-PE"/>
              <w:rPrChange w:id="258" w:author="Regina Casanova" w:date="2018-07-29T19:32:00Z">
                <w:rPr>
                  <w:ins w:id="259" w:author="Regina Casanova" w:date="2018-07-29T19:24:00Z"/>
                  <w:rFonts w:eastAsiaTheme="minorEastAsia" w:cstheme="minorBidi"/>
                  <w:noProof/>
                  <w:sz w:val="24"/>
                  <w:szCs w:val="24"/>
                  <w:lang w:val="es-PE" w:eastAsia="es-PE"/>
                </w:rPr>
              </w:rPrChange>
            </w:rPr>
          </w:pPr>
          <w:ins w:id="260" w:author="Regina Casanova" w:date="2018-07-29T19:24:00Z">
            <w:r w:rsidRPr="00F75055">
              <w:rPr>
                <w:rStyle w:val="Hipervnculo"/>
                <w:rFonts w:ascii="Times New Roman" w:hAnsi="Times New Roman" w:cs="Times New Roman"/>
                <w:i w:val="0"/>
                <w:noProof/>
                <w:rPrChange w:id="26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62" w:author="Regina Casanova" w:date="2018-07-29T19:32:00Z">
                  <w:rPr>
                    <w:rStyle w:val="Hipervnculo"/>
                    <w:noProof/>
                  </w:rPr>
                </w:rPrChange>
              </w:rPr>
              <w:instrText xml:space="preserve"> </w:instrText>
            </w:r>
            <w:r w:rsidRPr="00F75055">
              <w:rPr>
                <w:rFonts w:ascii="Times New Roman" w:hAnsi="Times New Roman" w:cs="Times New Roman"/>
                <w:i w:val="0"/>
                <w:noProof/>
                <w:rPrChange w:id="263" w:author="Regina Casanova" w:date="2018-07-29T19:32:00Z">
                  <w:rPr>
                    <w:noProof/>
                  </w:rPr>
                </w:rPrChange>
              </w:rPr>
              <w:instrText>HYPERLINK \l "_Toc520655630"</w:instrText>
            </w:r>
            <w:r w:rsidRPr="00F75055">
              <w:rPr>
                <w:rStyle w:val="Hipervnculo"/>
                <w:rFonts w:ascii="Times New Roman" w:hAnsi="Times New Roman" w:cs="Times New Roman"/>
                <w:i w:val="0"/>
                <w:noProof/>
                <w:rPrChange w:id="26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65" w:author="Regina Casanova" w:date="2018-07-29T19:32:00Z">
                  <w:rPr>
                    <w:rStyle w:val="Hipervnculo"/>
                    <w:noProof/>
                  </w:rPr>
                </w:rPrChange>
              </w:rPr>
            </w:r>
            <w:r w:rsidRPr="00F75055">
              <w:rPr>
                <w:rStyle w:val="Hipervnculo"/>
                <w:rFonts w:ascii="Times New Roman" w:hAnsi="Times New Roman" w:cs="Times New Roman"/>
                <w:i w:val="0"/>
                <w:noProof/>
                <w:rPrChange w:id="26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6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26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69" w:author="Regina Casanova" w:date="2018-07-29T19:32:00Z">
                  <w:rPr>
                    <w:rStyle w:val="Hipervnculo"/>
                    <w:noProof/>
                    <w:lang w:val="es-PE"/>
                  </w:rPr>
                </w:rPrChange>
              </w:rPr>
              <w:t>Metodología del diseño centrado en el usuario</w:t>
            </w:r>
            <w:r w:rsidRPr="00F75055">
              <w:rPr>
                <w:rFonts w:ascii="Times New Roman" w:hAnsi="Times New Roman" w:cs="Times New Roman"/>
                <w:i w:val="0"/>
                <w:noProof/>
                <w:webHidden/>
                <w:rPrChange w:id="270" w:author="Regina Casanova" w:date="2018-07-29T19:32:00Z">
                  <w:rPr>
                    <w:noProof/>
                    <w:webHidden/>
                  </w:rPr>
                </w:rPrChange>
              </w:rPr>
              <w:tab/>
            </w:r>
            <w:r w:rsidRPr="00F75055">
              <w:rPr>
                <w:rFonts w:ascii="Times New Roman" w:hAnsi="Times New Roman" w:cs="Times New Roman"/>
                <w:i w:val="0"/>
                <w:noProof/>
                <w:webHidden/>
                <w:rPrChange w:id="271" w:author="Regina Casanova" w:date="2018-07-29T19:32:00Z">
                  <w:rPr>
                    <w:noProof/>
                    <w:webHidden/>
                  </w:rPr>
                </w:rPrChange>
              </w:rPr>
              <w:fldChar w:fldCharType="begin"/>
            </w:r>
            <w:r w:rsidRPr="00F75055">
              <w:rPr>
                <w:rFonts w:ascii="Times New Roman" w:hAnsi="Times New Roman" w:cs="Times New Roman"/>
                <w:i w:val="0"/>
                <w:noProof/>
                <w:webHidden/>
                <w:rPrChange w:id="272" w:author="Regina Casanova" w:date="2018-07-29T19:32:00Z">
                  <w:rPr>
                    <w:noProof/>
                    <w:webHidden/>
                  </w:rPr>
                </w:rPrChange>
              </w:rPr>
              <w:instrText xml:space="preserve"> PAGEREF _Toc520655630 \h </w:instrText>
            </w:r>
            <w:r w:rsidRPr="00F75055">
              <w:rPr>
                <w:rFonts w:ascii="Times New Roman" w:hAnsi="Times New Roman" w:cs="Times New Roman"/>
                <w:i w:val="0"/>
                <w:noProof/>
                <w:webHidden/>
                <w:rPrChange w:id="273" w:author="Regina Casanova" w:date="2018-07-29T19:32:00Z">
                  <w:rPr>
                    <w:noProof/>
                    <w:webHidden/>
                  </w:rPr>
                </w:rPrChange>
              </w:rPr>
            </w:r>
          </w:ins>
          <w:r w:rsidRPr="00F75055">
            <w:rPr>
              <w:rFonts w:ascii="Times New Roman" w:hAnsi="Times New Roman" w:cs="Times New Roman"/>
              <w:i w:val="0"/>
              <w:noProof/>
              <w:webHidden/>
              <w:rPrChange w:id="274" w:author="Regina Casanova" w:date="2018-07-29T19:32:00Z">
                <w:rPr>
                  <w:noProof/>
                  <w:webHidden/>
                </w:rPr>
              </w:rPrChange>
            </w:rPr>
            <w:fldChar w:fldCharType="separate"/>
          </w:r>
          <w:ins w:id="275" w:author="Regina Casanova" w:date="2018-07-29T19:24:00Z">
            <w:r w:rsidRPr="00F75055">
              <w:rPr>
                <w:rFonts w:ascii="Times New Roman" w:hAnsi="Times New Roman" w:cs="Times New Roman"/>
                <w:i w:val="0"/>
                <w:noProof/>
                <w:webHidden/>
                <w:rPrChange w:id="276" w:author="Regina Casanova" w:date="2018-07-29T19:32:00Z">
                  <w:rPr>
                    <w:noProof/>
                    <w:webHidden/>
                  </w:rPr>
                </w:rPrChange>
              </w:rPr>
              <w:t>27</w:t>
            </w:r>
            <w:r w:rsidRPr="00F75055">
              <w:rPr>
                <w:rFonts w:ascii="Times New Roman" w:hAnsi="Times New Roman" w:cs="Times New Roman"/>
                <w:i w:val="0"/>
                <w:noProof/>
                <w:webHidden/>
                <w:rPrChange w:id="277" w:author="Regina Casanova" w:date="2018-07-29T19:32:00Z">
                  <w:rPr>
                    <w:noProof/>
                    <w:webHidden/>
                  </w:rPr>
                </w:rPrChange>
              </w:rPr>
              <w:fldChar w:fldCharType="end"/>
            </w:r>
            <w:r w:rsidRPr="00F75055">
              <w:rPr>
                <w:rStyle w:val="Hipervnculo"/>
                <w:rFonts w:ascii="Times New Roman" w:hAnsi="Times New Roman" w:cs="Times New Roman"/>
                <w:i w:val="0"/>
                <w:noProof/>
                <w:rPrChange w:id="278" w:author="Regina Casanova" w:date="2018-07-29T19:32:00Z">
                  <w:rPr>
                    <w:rStyle w:val="Hipervnculo"/>
                    <w:noProof/>
                  </w:rPr>
                </w:rPrChange>
              </w:rPr>
              <w:fldChar w:fldCharType="end"/>
            </w:r>
          </w:ins>
        </w:p>
        <w:p w14:paraId="6D3C9C69" w14:textId="531E5996" w:rsidR="00CC32E0" w:rsidRPr="00F75055" w:rsidRDefault="00CC32E0" w:rsidP="00CC32E0">
          <w:pPr>
            <w:pStyle w:val="TDC3"/>
            <w:rPr>
              <w:ins w:id="279" w:author="Regina Casanova" w:date="2018-07-29T19:24:00Z"/>
              <w:rFonts w:ascii="Times New Roman" w:eastAsiaTheme="minorEastAsia" w:hAnsi="Times New Roman" w:cs="Times New Roman"/>
              <w:i w:val="0"/>
              <w:noProof/>
              <w:sz w:val="24"/>
              <w:szCs w:val="24"/>
              <w:lang w:val="es-PE" w:eastAsia="es-PE"/>
              <w:rPrChange w:id="280" w:author="Regina Casanova" w:date="2018-07-29T19:32:00Z">
                <w:rPr>
                  <w:ins w:id="281" w:author="Regina Casanova" w:date="2018-07-29T19:24:00Z"/>
                  <w:rFonts w:eastAsiaTheme="minorEastAsia" w:cstheme="minorBidi"/>
                  <w:noProof/>
                  <w:sz w:val="24"/>
                  <w:szCs w:val="24"/>
                  <w:lang w:val="es-PE" w:eastAsia="es-PE"/>
                </w:rPr>
              </w:rPrChange>
            </w:rPr>
          </w:pPr>
          <w:ins w:id="282" w:author="Regina Casanova" w:date="2018-07-29T19:24:00Z">
            <w:r w:rsidRPr="00F75055">
              <w:rPr>
                <w:rStyle w:val="Hipervnculo"/>
                <w:rFonts w:ascii="Times New Roman" w:hAnsi="Times New Roman" w:cs="Times New Roman"/>
                <w:i w:val="0"/>
                <w:noProof/>
                <w:rPrChange w:id="2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84" w:author="Regina Casanova" w:date="2018-07-29T19:32:00Z">
                  <w:rPr>
                    <w:rStyle w:val="Hipervnculo"/>
                    <w:noProof/>
                  </w:rPr>
                </w:rPrChange>
              </w:rPr>
              <w:instrText xml:space="preserve"> </w:instrText>
            </w:r>
            <w:r w:rsidRPr="00F75055">
              <w:rPr>
                <w:rFonts w:ascii="Times New Roman" w:hAnsi="Times New Roman" w:cs="Times New Roman"/>
                <w:i w:val="0"/>
                <w:noProof/>
                <w:rPrChange w:id="285" w:author="Regina Casanova" w:date="2018-07-29T19:32:00Z">
                  <w:rPr>
                    <w:noProof/>
                  </w:rPr>
                </w:rPrChange>
              </w:rPr>
              <w:instrText>HYPERLINK \l "_Toc520655631"</w:instrText>
            </w:r>
            <w:r w:rsidRPr="00F75055">
              <w:rPr>
                <w:rStyle w:val="Hipervnculo"/>
                <w:rFonts w:ascii="Times New Roman" w:hAnsi="Times New Roman" w:cs="Times New Roman"/>
                <w:i w:val="0"/>
                <w:noProof/>
                <w:rPrChange w:id="2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87" w:author="Regina Casanova" w:date="2018-07-29T19:32:00Z">
                  <w:rPr>
                    <w:rStyle w:val="Hipervnculo"/>
                    <w:noProof/>
                  </w:rPr>
                </w:rPrChange>
              </w:rPr>
            </w:r>
            <w:r w:rsidRPr="00F75055">
              <w:rPr>
                <w:rStyle w:val="Hipervnculo"/>
                <w:rFonts w:ascii="Times New Roman" w:hAnsi="Times New Roman" w:cs="Times New Roman"/>
                <w:i w:val="0"/>
                <w:noProof/>
                <w:rPrChange w:id="28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8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2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91" w:author="Regina Casanova" w:date="2018-07-29T19:32:00Z">
                  <w:rPr>
                    <w:rStyle w:val="Hipervnculo"/>
                    <w:noProof/>
                    <w:lang w:val="es-PE"/>
                  </w:rPr>
                </w:rPrChange>
              </w:rPr>
              <w:t>Importancia del Diseño centrado en el usuario en el sector salud.</w:t>
            </w:r>
            <w:r w:rsidRPr="00F75055">
              <w:rPr>
                <w:rFonts w:ascii="Times New Roman" w:hAnsi="Times New Roman" w:cs="Times New Roman"/>
                <w:i w:val="0"/>
                <w:noProof/>
                <w:webHidden/>
                <w:rPrChange w:id="292" w:author="Regina Casanova" w:date="2018-07-29T19:32:00Z">
                  <w:rPr>
                    <w:noProof/>
                    <w:webHidden/>
                  </w:rPr>
                </w:rPrChange>
              </w:rPr>
              <w:tab/>
            </w:r>
            <w:r w:rsidRPr="00F75055">
              <w:rPr>
                <w:rFonts w:ascii="Times New Roman" w:hAnsi="Times New Roman" w:cs="Times New Roman"/>
                <w:i w:val="0"/>
                <w:noProof/>
                <w:webHidden/>
                <w:rPrChange w:id="293" w:author="Regina Casanova" w:date="2018-07-29T19:32:00Z">
                  <w:rPr>
                    <w:noProof/>
                    <w:webHidden/>
                  </w:rPr>
                </w:rPrChange>
              </w:rPr>
              <w:fldChar w:fldCharType="begin"/>
            </w:r>
            <w:r w:rsidRPr="00F75055">
              <w:rPr>
                <w:rFonts w:ascii="Times New Roman" w:hAnsi="Times New Roman" w:cs="Times New Roman"/>
                <w:i w:val="0"/>
                <w:noProof/>
                <w:webHidden/>
                <w:rPrChange w:id="294" w:author="Regina Casanova" w:date="2018-07-29T19:32:00Z">
                  <w:rPr>
                    <w:noProof/>
                    <w:webHidden/>
                  </w:rPr>
                </w:rPrChange>
              </w:rPr>
              <w:instrText xml:space="preserve"> PAGEREF _Toc520655631 \h </w:instrText>
            </w:r>
            <w:r w:rsidRPr="00F75055">
              <w:rPr>
                <w:rFonts w:ascii="Times New Roman" w:hAnsi="Times New Roman" w:cs="Times New Roman"/>
                <w:i w:val="0"/>
                <w:noProof/>
                <w:webHidden/>
                <w:rPrChange w:id="295" w:author="Regina Casanova" w:date="2018-07-29T19:32:00Z">
                  <w:rPr>
                    <w:noProof/>
                    <w:webHidden/>
                  </w:rPr>
                </w:rPrChange>
              </w:rPr>
            </w:r>
          </w:ins>
          <w:r w:rsidRPr="00F75055">
            <w:rPr>
              <w:rFonts w:ascii="Times New Roman" w:hAnsi="Times New Roman" w:cs="Times New Roman"/>
              <w:i w:val="0"/>
              <w:noProof/>
              <w:webHidden/>
              <w:rPrChange w:id="296" w:author="Regina Casanova" w:date="2018-07-29T19:32:00Z">
                <w:rPr>
                  <w:noProof/>
                  <w:webHidden/>
                </w:rPr>
              </w:rPrChange>
            </w:rPr>
            <w:fldChar w:fldCharType="separate"/>
          </w:r>
          <w:ins w:id="297" w:author="Regina Casanova" w:date="2018-07-29T19:24:00Z">
            <w:r w:rsidRPr="00F75055">
              <w:rPr>
                <w:rFonts w:ascii="Times New Roman" w:hAnsi="Times New Roman" w:cs="Times New Roman"/>
                <w:i w:val="0"/>
                <w:noProof/>
                <w:webHidden/>
                <w:rPrChange w:id="298" w:author="Regina Casanova" w:date="2018-07-29T19:32:00Z">
                  <w:rPr>
                    <w:noProof/>
                    <w:webHidden/>
                  </w:rPr>
                </w:rPrChange>
              </w:rPr>
              <w:t>32</w:t>
            </w:r>
            <w:r w:rsidRPr="00F75055">
              <w:rPr>
                <w:rFonts w:ascii="Times New Roman" w:hAnsi="Times New Roman" w:cs="Times New Roman"/>
                <w:i w:val="0"/>
                <w:noProof/>
                <w:webHidden/>
                <w:rPrChange w:id="299" w:author="Regina Casanova" w:date="2018-07-29T19:32:00Z">
                  <w:rPr>
                    <w:noProof/>
                    <w:webHidden/>
                  </w:rPr>
                </w:rPrChange>
              </w:rPr>
              <w:fldChar w:fldCharType="end"/>
            </w:r>
            <w:r w:rsidRPr="00F75055">
              <w:rPr>
                <w:rStyle w:val="Hipervnculo"/>
                <w:rFonts w:ascii="Times New Roman" w:hAnsi="Times New Roman" w:cs="Times New Roman"/>
                <w:i w:val="0"/>
                <w:noProof/>
                <w:rPrChange w:id="300" w:author="Regina Casanova" w:date="2018-07-29T19:32:00Z">
                  <w:rPr>
                    <w:rStyle w:val="Hipervnculo"/>
                    <w:noProof/>
                  </w:rPr>
                </w:rPrChange>
              </w:rPr>
              <w:fldChar w:fldCharType="end"/>
            </w:r>
          </w:ins>
        </w:p>
        <w:p w14:paraId="49495F21" w14:textId="613C55E8" w:rsidR="00CC32E0" w:rsidRPr="00F75055" w:rsidRDefault="00CC32E0" w:rsidP="00CC32E0">
          <w:pPr>
            <w:pStyle w:val="TDC3"/>
            <w:rPr>
              <w:ins w:id="301" w:author="Regina Casanova" w:date="2018-07-29T19:24:00Z"/>
              <w:rFonts w:ascii="Times New Roman" w:eastAsiaTheme="minorEastAsia" w:hAnsi="Times New Roman" w:cs="Times New Roman"/>
              <w:i w:val="0"/>
              <w:noProof/>
              <w:sz w:val="24"/>
              <w:szCs w:val="24"/>
              <w:lang w:val="es-PE" w:eastAsia="es-PE"/>
              <w:rPrChange w:id="302" w:author="Regina Casanova" w:date="2018-07-29T19:32:00Z">
                <w:rPr>
                  <w:ins w:id="303" w:author="Regina Casanova" w:date="2018-07-29T19:24:00Z"/>
                  <w:rFonts w:eastAsiaTheme="minorEastAsia" w:cstheme="minorBidi"/>
                  <w:noProof/>
                  <w:sz w:val="24"/>
                  <w:szCs w:val="24"/>
                  <w:lang w:val="es-PE" w:eastAsia="es-PE"/>
                </w:rPr>
              </w:rPrChange>
            </w:rPr>
          </w:pPr>
          <w:ins w:id="304" w:author="Regina Casanova" w:date="2018-07-29T19:24:00Z">
            <w:r w:rsidRPr="00F75055">
              <w:rPr>
                <w:rStyle w:val="Hipervnculo"/>
                <w:rFonts w:ascii="Times New Roman" w:hAnsi="Times New Roman" w:cs="Times New Roman"/>
                <w:i w:val="0"/>
                <w:noProof/>
                <w:rPrChange w:id="30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06" w:author="Regina Casanova" w:date="2018-07-29T19:32:00Z">
                  <w:rPr>
                    <w:rStyle w:val="Hipervnculo"/>
                    <w:noProof/>
                  </w:rPr>
                </w:rPrChange>
              </w:rPr>
              <w:instrText xml:space="preserve"> </w:instrText>
            </w:r>
            <w:r w:rsidRPr="00F75055">
              <w:rPr>
                <w:rFonts w:ascii="Times New Roman" w:hAnsi="Times New Roman" w:cs="Times New Roman"/>
                <w:i w:val="0"/>
                <w:noProof/>
                <w:rPrChange w:id="307" w:author="Regina Casanova" w:date="2018-07-29T19:32:00Z">
                  <w:rPr>
                    <w:noProof/>
                  </w:rPr>
                </w:rPrChange>
              </w:rPr>
              <w:instrText>HYPERLINK \l "_Toc520655632"</w:instrText>
            </w:r>
            <w:r w:rsidRPr="00F75055">
              <w:rPr>
                <w:rStyle w:val="Hipervnculo"/>
                <w:rFonts w:ascii="Times New Roman" w:hAnsi="Times New Roman" w:cs="Times New Roman"/>
                <w:i w:val="0"/>
                <w:noProof/>
                <w:rPrChange w:id="30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09" w:author="Regina Casanova" w:date="2018-07-29T19:32:00Z">
                  <w:rPr>
                    <w:rStyle w:val="Hipervnculo"/>
                    <w:noProof/>
                  </w:rPr>
                </w:rPrChange>
              </w:rPr>
            </w:r>
            <w:r w:rsidRPr="00F75055">
              <w:rPr>
                <w:rStyle w:val="Hipervnculo"/>
                <w:rFonts w:ascii="Times New Roman" w:hAnsi="Times New Roman" w:cs="Times New Roman"/>
                <w:i w:val="0"/>
                <w:noProof/>
                <w:rPrChange w:id="31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311"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3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313" w:author="Regina Casanova" w:date="2018-07-29T19:32:00Z">
                  <w:rPr>
                    <w:rStyle w:val="Hipervnculo"/>
                    <w:noProof/>
                  </w:rPr>
                </w:rPrChange>
              </w:rPr>
              <w:t>Diseño centrado en el usuario en el sector Salud en Perú</w:t>
            </w:r>
            <w:r w:rsidRPr="00F75055">
              <w:rPr>
                <w:rFonts w:ascii="Times New Roman" w:hAnsi="Times New Roman" w:cs="Times New Roman"/>
                <w:i w:val="0"/>
                <w:noProof/>
                <w:webHidden/>
                <w:rPrChange w:id="314" w:author="Regina Casanova" w:date="2018-07-29T19:32:00Z">
                  <w:rPr>
                    <w:noProof/>
                    <w:webHidden/>
                  </w:rPr>
                </w:rPrChange>
              </w:rPr>
              <w:tab/>
            </w:r>
            <w:r w:rsidRPr="00F75055">
              <w:rPr>
                <w:rFonts w:ascii="Times New Roman" w:hAnsi="Times New Roman" w:cs="Times New Roman"/>
                <w:i w:val="0"/>
                <w:noProof/>
                <w:webHidden/>
                <w:rPrChange w:id="315" w:author="Regina Casanova" w:date="2018-07-29T19:32:00Z">
                  <w:rPr>
                    <w:noProof/>
                    <w:webHidden/>
                  </w:rPr>
                </w:rPrChange>
              </w:rPr>
              <w:fldChar w:fldCharType="begin"/>
            </w:r>
            <w:r w:rsidRPr="00F75055">
              <w:rPr>
                <w:rFonts w:ascii="Times New Roman" w:hAnsi="Times New Roman" w:cs="Times New Roman"/>
                <w:i w:val="0"/>
                <w:noProof/>
                <w:webHidden/>
                <w:rPrChange w:id="316" w:author="Regina Casanova" w:date="2018-07-29T19:32:00Z">
                  <w:rPr>
                    <w:noProof/>
                    <w:webHidden/>
                  </w:rPr>
                </w:rPrChange>
              </w:rPr>
              <w:instrText xml:space="preserve"> PAGEREF _Toc520655632 \h </w:instrText>
            </w:r>
            <w:r w:rsidRPr="00F75055">
              <w:rPr>
                <w:rFonts w:ascii="Times New Roman" w:hAnsi="Times New Roman" w:cs="Times New Roman"/>
                <w:i w:val="0"/>
                <w:noProof/>
                <w:webHidden/>
                <w:rPrChange w:id="317" w:author="Regina Casanova" w:date="2018-07-29T19:32:00Z">
                  <w:rPr>
                    <w:noProof/>
                    <w:webHidden/>
                  </w:rPr>
                </w:rPrChange>
              </w:rPr>
            </w:r>
          </w:ins>
          <w:r w:rsidRPr="00F75055">
            <w:rPr>
              <w:rFonts w:ascii="Times New Roman" w:hAnsi="Times New Roman" w:cs="Times New Roman"/>
              <w:i w:val="0"/>
              <w:noProof/>
              <w:webHidden/>
              <w:rPrChange w:id="318" w:author="Regina Casanova" w:date="2018-07-29T19:32:00Z">
                <w:rPr>
                  <w:noProof/>
                  <w:webHidden/>
                </w:rPr>
              </w:rPrChange>
            </w:rPr>
            <w:fldChar w:fldCharType="separate"/>
          </w:r>
          <w:ins w:id="319" w:author="Regina Casanova" w:date="2018-07-29T19:24:00Z">
            <w:r w:rsidRPr="00F75055">
              <w:rPr>
                <w:rFonts w:ascii="Times New Roman" w:hAnsi="Times New Roman" w:cs="Times New Roman"/>
                <w:i w:val="0"/>
                <w:noProof/>
                <w:webHidden/>
                <w:rPrChange w:id="320" w:author="Regina Casanova" w:date="2018-07-29T19:32:00Z">
                  <w:rPr>
                    <w:noProof/>
                    <w:webHidden/>
                  </w:rPr>
                </w:rPrChange>
              </w:rPr>
              <w:t>32</w:t>
            </w:r>
            <w:r w:rsidRPr="00F75055">
              <w:rPr>
                <w:rFonts w:ascii="Times New Roman" w:hAnsi="Times New Roman" w:cs="Times New Roman"/>
                <w:i w:val="0"/>
                <w:noProof/>
                <w:webHidden/>
                <w:rPrChange w:id="321" w:author="Regina Casanova" w:date="2018-07-29T19:32:00Z">
                  <w:rPr>
                    <w:noProof/>
                    <w:webHidden/>
                  </w:rPr>
                </w:rPrChange>
              </w:rPr>
              <w:fldChar w:fldCharType="end"/>
            </w:r>
            <w:r w:rsidRPr="00F75055">
              <w:rPr>
                <w:rStyle w:val="Hipervnculo"/>
                <w:rFonts w:ascii="Times New Roman" w:hAnsi="Times New Roman" w:cs="Times New Roman"/>
                <w:i w:val="0"/>
                <w:noProof/>
                <w:rPrChange w:id="322" w:author="Regina Casanova" w:date="2018-07-29T19:32:00Z">
                  <w:rPr>
                    <w:rStyle w:val="Hipervnculo"/>
                    <w:noProof/>
                  </w:rPr>
                </w:rPrChange>
              </w:rPr>
              <w:fldChar w:fldCharType="end"/>
            </w:r>
          </w:ins>
        </w:p>
        <w:p w14:paraId="1ED35FEA" w14:textId="6600DA86" w:rsidR="00CC32E0" w:rsidRPr="00F75055" w:rsidRDefault="00CC32E0" w:rsidP="00CC32E0">
          <w:pPr>
            <w:pStyle w:val="TDC2"/>
            <w:rPr>
              <w:ins w:id="323" w:author="Regina Casanova" w:date="2018-07-29T19:24:00Z"/>
              <w:rFonts w:ascii="Times New Roman" w:eastAsiaTheme="minorEastAsia" w:hAnsi="Times New Roman" w:cs="Times New Roman"/>
              <w:noProof/>
              <w:sz w:val="24"/>
              <w:szCs w:val="24"/>
              <w:lang w:val="es-PE" w:eastAsia="es-PE"/>
              <w:rPrChange w:id="324" w:author="Regina Casanova" w:date="2018-07-29T19:32:00Z">
                <w:rPr>
                  <w:ins w:id="325" w:author="Regina Casanova" w:date="2018-07-29T19:24:00Z"/>
                  <w:rFonts w:eastAsiaTheme="minorEastAsia" w:cstheme="minorBidi"/>
                  <w:noProof/>
                  <w:sz w:val="24"/>
                  <w:szCs w:val="24"/>
                  <w:lang w:val="es-PE" w:eastAsia="es-PE"/>
                </w:rPr>
              </w:rPrChange>
            </w:rPr>
          </w:pPr>
          <w:ins w:id="326" w:author="Regina Casanova" w:date="2018-07-29T19:24:00Z">
            <w:r w:rsidRPr="00F75055">
              <w:rPr>
                <w:rStyle w:val="Hipervnculo"/>
                <w:rFonts w:ascii="Times New Roman" w:hAnsi="Times New Roman" w:cs="Times New Roman"/>
                <w:noProof/>
                <w:rPrChange w:id="327" w:author="Regina Casanova" w:date="2018-07-29T19:32:00Z">
                  <w:rPr>
                    <w:rStyle w:val="Hipervnculo"/>
                    <w:noProof/>
                  </w:rPr>
                </w:rPrChange>
              </w:rPr>
              <w:fldChar w:fldCharType="begin"/>
            </w:r>
            <w:r w:rsidRPr="00F75055">
              <w:rPr>
                <w:rStyle w:val="Hipervnculo"/>
                <w:rFonts w:ascii="Times New Roman" w:hAnsi="Times New Roman" w:cs="Times New Roman"/>
                <w:noProof/>
                <w:rPrChange w:id="328" w:author="Regina Casanova" w:date="2018-07-29T19:32:00Z">
                  <w:rPr>
                    <w:rStyle w:val="Hipervnculo"/>
                    <w:noProof/>
                  </w:rPr>
                </w:rPrChange>
              </w:rPr>
              <w:instrText xml:space="preserve"> </w:instrText>
            </w:r>
            <w:r w:rsidRPr="00F75055">
              <w:rPr>
                <w:rFonts w:ascii="Times New Roman" w:hAnsi="Times New Roman" w:cs="Times New Roman"/>
                <w:noProof/>
                <w:rPrChange w:id="329" w:author="Regina Casanova" w:date="2018-07-29T19:32:00Z">
                  <w:rPr>
                    <w:noProof/>
                  </w:rPr>
                </w:rPrChange>
              </w:rPr>
              <w:instrText>HYPERLINK \l "_Toc520655635"</w:instrText>
            </w:r>
            <w:r w:rsidRPr="00F75055">
              <w:rPr>
                <w:rStyle w:val="Hipervnculo"/>
                <w:rFonts w:ascii="Times New Roman" w:hAnsi="Times New Roman" w:cs="Times New Roman"/>
                <w:noProof/>
                <w:rPrChange w:id="33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331" w:author="Regina Casanova" w:date="2018-07-29T19:32:00Z">
                  <w:rPr>
                    <w:rStyle w:val="Hipervnculo"/>
                    <w:noProof/>
                  </w:rPr>
                </w:rPrChange>
              </w:rPr>
            </w:r>
            <w:r w:rsidRPr="00F75055">
              <w:rPr>
                <w:rStyle w:val="Hipervnculo"/>
                <w:rFonts w:ascii="Times New Roman" w:hAnsi="Times New Roman" w:cs="Times New Roman"/>
                <w:noProof/>
                <w:rPrChange w:id="33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333"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33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335" w:author="Regina Casanova" w:date="2018-07-29T19:32:00Z">
                  <w:rPr>
                    <w:rStyle w:val="Hipervnculo"/>
                    <w:noProof/>
                    <w:lang w:val="es-PE"/>
                  </w:rPr>
                </w:rPrChange>
              </w:rPr>
              <w:t>Caso: Superintendencia Nacional de Salud (SUSALUD) – Perú</w:t>
            </w:r>
            <w:r w:rsidRPr="00F75055">
              <w:rPr>
                <w:rFonts w:ascii="Times New Roman" w:hAnsi="Times New Roman" w:cs="Times New Roman"/>
                <w:noProof/>
                <w:webHidden/>
                <w:rPrChange w:id="336" w:author="Regina Casanova" w:date="2018-07-29T19:32:00Z">
                  <w:rPr>
                    <w:noProof/>
                    <w:webHidden/>
                  </w:rPr>
                </w:rPrChange>
              </w:rPr>
              <w:tab/>
            </w:r>
            <w:r w:rsidRPr="00F75055">
              <w:rPr>
                <w:rFonts w:ascii="Times New Roman" w:hAnsi="Times New Roman" w:cs="Times New Roman"/>
                <w:noProof/>
                <w:webHidden/>
                <w:rPrChange w:id="337" w:author="Regina Casanova" w:date="2018-07-29T19:32:00Z">
                  <w:rPr>
                    <w:noProof/>
                    <w:webHidden/>
                  </w:rPr>
                </w:rPrChange>
              </w:rPr>
              <w:fldChar w:fldCharType="begin"/>
            </w:r>
            <w:r w:rsidRPr="00F75055">
              <w:rPr>
                <w:rFonts w:ascii="Times New Roman" w:hAnsi="Times New Roman" w:cs="Times New Roman"/>
                <w:noProof/>
                <w:webHidden/>
                <w:rPrChange w:id="338" w:author="Regina Casanova" w:date="2018-07-29T19:32:00Z">
                  <w:rPr>
                    <w:noProof/>
                    <w:webHidden/>
                  </w:rPr>
                </w:rPrChange>
              </w:rPr>
              <w:instrText xml:space="preserve"> PAGEREF _Toc520655635 \h </w:instrText>
            </w:r>
            <w:r w:rsidRPr="00F75055">
              <w:rPr>
                <w:rFonts w:ascii="Times New Roman" w:hAnsi="Times New Roman" w:cs="Times New Roman"/>
                <w:noProof/>
                <w:webHidden/>
                <w:rPrChange w:id="339" w:author="Regina Casanova" w:date="2018-07-29T19:32:00Z">
                  <w:rPr>
                    <w:noProof/>
                    <w:webHidden/>
                  </w:rPr>
                </w:rPrChange>
              </w:rPr>
            </w:r>
          </w:ins>
          <w:r w:rsidRPr="00F75055">
            <w:rPr>
              <w:rFonts w:ascii="Times New Roman" w:hAnsi="Times New Roman" w:cs="Times New Roman"/>
              <w:noProof/>
              <w:webHidden/>
              <w:rPrChange w:id="340" w:author="Regina Casanova" w:date="2018-07-29T19:32:00Z">
                <w:rPr>
                  <w:noProof/>
                  <w:webHidden/>
                </w:rPr>
              </w:rPrChange>
            </w:rPr>
            <w:fldChar w:fldCharType="separate"/>
          </w:r>
          <w:ins w:id="341" w:author="Regina Casanova" w:date="2018-07-29T19:24:00Z">
            <w:r w:rsidRPr="00F75055">
              <w:rPr>
                <w:rFonts w:ascii="Times New Roman" w:hAnsi="Times New Roman" w:cs="Times New Roman"/>
                <w:noProof/>
                <w:webHidden/>
                <w:rPrChange w:id="342" w:author="Regina Casanova" w:date="2018-07-29T19:32:00Z">
                  <w:rPr>
                    <w:noProof/>
                    <w:webHidden/>
                  </w:rPr>
                </w:rPrChange>
              </w:rPr>
              <w:t>33</w:t>
            </w:r>
            <w:r w:rsidRPr="00F75055">
              <w:rPr>
                <w:rFonts w:ascii="Times New Roman" w:hAnsi="Times New Roman" w:cs="Times New Roman"/>
                <w:noProof/>
                <w:webHidden/>
                <w:rPrChange w:id="343" w:author="Regina Casanova" w:date="2018-07-29T19:32:00Z">
                  <w:rPr>
                    <w:noProof/>
                    <w:webHidden/>
                  </w:rPr>
                </w:rPrChange>
              </w:rPr>
              <w:fldChar w:fldCharType="end"/>
            </w:r>
            <w:r w:rsidRPr="00F75055">
              <w:rPr>
                <w:rStyle w:val="Hipervnculo"/>
                <w:rFonts w:ascii="Times New Roman" w:hAnsi="Times New Roman" w:cs="Times New Roman"/>
                <w:noProof/>
                <w:rPrChange w:id="344" w:author="Regina Casanova" w:date="2018-07-29T19:32:00Z">
                  <w:rPr>
                    <w:rStyle w:val="Hipervnculo"/>
                    <w:noProof/>
                  </w:rPr>
                </w:rPrChange>
              </w:rPr>
              <w:fldChar w:fldCharType="end"/>
            </w:r>
          </w:ins>
        </w:p>
        <w:p w14:paraId="2E134F34" w14:textId="4CA129AE" w:rsidR="00CC32E0" w:rsidRPr="00F75055" w:rsidRDefault="00CC32E0" w:rsidP="00CC32E0">
          <w:pPr>
            <w:pStyle w:val="TDC3"/>
            <w:rPr>
              <w:ins w:id="345" w:author="Regina Casanova" w:date="2018-07-29T19:24:00Z"/>
              <w:rFonts w:ascii="Times New Roman" w:eastAsiaTheme="minorEastAsia" w:hAnsi="Times New Roman" w:cs="Times New Roman"/>
              <w:i w:val="0"/>
              <w:noProof/>
              <w:sz w:val="24"/>
              <w:szCs w:val="24"/>
              <w:lang w:val="es-PE" w:eastAsia="es-PE"/>
              <w:rPrChange w:id="346" w:author="Regina Casanova" w:date="2018-07-29T19:32:00Z">
                <w:rPr>
                  <w:ins w:id="347" w:author="Regina Casanova" w:date="2018-07-29T19:24:00Z"/>
                  <w:rFonts w:eastAsiaTheme="minorEastAsia" w:cstheme="minorBidi"/>
                  <w:noProof/>
                  <w:sz w:val="24"/>
                  <w:szCs w:val="24"/>
                  <w:lang w:val="es-PE" w:eastAsia="es-PE"/>
                </w:rPr>
              </w:rPrChange>
            </w:rPr>
          </w:pPr>
          <w:ins w:id="348" w:author="Regina Casanova" w:date="2018-07-29T19:24:00Z">
            <w:r w:rsidRPr="00F75055">
              <w:rPr>
                <w:rStyle w:val="Hipervnculo"/>
                <w:rFonts w:ascii="Times New Roman" w:hAnsi="Times New Roman" w:cs="Times New Roman"/>
                <w:i w:val="0"/>
                <w:noProof/>
                <w:rPrChange w:id="34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50" w:author="Regina Casanova" w:date="2018-07-29T19:32:00Z">
                  <w:rPr>
                    <w:rStyle w:val="Hipervnculo"/>
                    <w:noProof/>
                  </w:rPr>
                </w:rPrChange>
              </w:rPr>
              <w:instrText xml:space="preserve"> </w:instrText>
            </w:r>
            <w:r w:rsidRPr="00F75055">
              <w:rPr>
                <w:rFonts w:ascii="Times New Roman" w:hAnsi="Times New Roman" w:cs="Times New Roman"/>
                <w:i w:val="0"/>
                <w:noProof/>
                <w:rPrChange w:id="351" w:author="Regina Casanova" w:date="2018-07-29T19:32:00Z">
                  <w:rPr>
                    <w:noProof/>
                  </w:rPr>
                </w:rPrChange>
              </w:rPr>
              <w:instrText>HYPERLINK \l "_Toc520655636"</w:instrText>
            </w:r>
            <w:r w:rsidRPr="00F75055">
              <w:rPr>
                <w:rStyle w:val="Hipervnculo"/>
                <w:rFonts w:ascii="Times New Roman" w:hAnsi="Times New Roman" w:cs="Times New Roman"/>
                <w:i w:val="0"/>
                <w:noProof/>
                <w:rPrChange w:id="35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53" w:author="Regina Casanova" w:date="2018-07-29T19:32:00Z">
                  <w:rPr>
                    <w:rStyle w:val="Hipervnculo"/>
                    <w:noProof/>
                  </w:rPr>
                </w:rPrChange>
              </w:rPr>
            </w:r>
            <w:r w:rsidRPr="00F75055">
              <w:rPr>
                <w:rStyle w:val="Hipervnculo"/>
                <w:rFonts w:ascii="Times New Roman" w:hAnsi="Times New Roman" w:cs="Times New Roman"/>
                <w:i w:val="0"/>
                <w:noProof/>
                <w:rPrChange w:id="35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5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35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57" w:author="Regina Casanova" w:date="2018-07-29T19:32:00Z">
                  <w:rPr>
                    <w:rStyle w:val="Hipervnculo"/>
                    <w:noProof/>
                    <w:lang w:val="es-PE"/>
                  </w:rPr>
                </w:rPrChange>
              </w:rPr>
              <w:t>Descripción</w:t>
            </w:r>
            <w:r w:rsidRPr="00F75055">
              <w:rPr>
                <w:rFonts w:ascii="Times New Roman" w:hAnsi="Times New Roman" w:cs="Times New Roman"/>
                <w:i w:val="0"/>
                <w:noProof/>
                <w:webHidden/>
                <w:rPrChange w:id="358" w:author="Regina Casanova" w:date="2018-07-29T19:32:00Z">
                  <w:rPr>
                    <w:noProof/>
                    <w:webHidden/>
                  </w:rPr>
                </w:rPrChange>
              </w:rPr>
              <w:tab/>
            </w:r>
            <w:r w:rsidRPr="00F75055">
              <w:rPr>
                <w:rFonts w:ascii="Times New Roman" w:hAnsi="Times New Roman" w:cs="Times New Roman"/>
                <w:i w:val="0"/>
                <w:noProof/>
                <w:webHidden/>
                <w:rPrChange w:id="359" w:author="Regina Casanova" w:date="2018-07-29T19:32:00Z">
                  <w:rPr>
                    <w:noProof/>
                    <w:webHidden/>
                  </w:rPr>
                </w:rPrChange>
              </w:rPr>
              <w:fldChar w:fldCharType="begin"/>
            </w:r>
            <w:r w:rsidRPr="00F75055">
              <w:rPr>
                <w:rFonts w:ascii="Times New Roman" w:hAnsi="Times New Roman" w:cs="Times New Roman"/>
                <w:i w:val="0"/>
                <w:noProof/>
                <w:webHidden/>
                <w:rPrChange w:id="360" w:author="Regina Casanova" w:date="2018-07-29T19:32:00Z">
                  <w:rPr>
                    <w:noProof/>
                    <w:webHidden/>
                  </w:rPr>
                </w:rPrChange>
              </w:rPr>
              <w:instrText xml:space="preserve"> PAGEREF _Toc520655636 \h </w:instrText>
            </w:r>
            <w:r w:rsidRPr="00F75055">
              <w:rPr>
                <w:rFonts w:ascii="Times New Roman" w:hAnsi="Times New Roman" w:cs="Times New Roman"/>
                <w:i w:val="0"/>
                <w:noProof/>
                <w:webHidden/>
                <w:rPrChange w:id="361" w:author="Regina Casanova" w:date="2018-07-29T19:32:00Z">
                  <w:rPr>
                    <w:noProof/>
                    <w:webHidden/>
                  </w:rPr>
                </w:rPrChange>
              </w:rPr>
            </w:r>
          </w:ins>
          <w:r w:rsidRPr="00F75055">
            <w:rPr>
              <w:rFonts w:ascii="Times New Roman" w:hAnsi="Times New Roman" w:cs="Times New Roman"/>
              <w:i w:val="0"/>
              <w:noProof/>
              <w:webHidden/>
              <w:rPrChange w:id="362" w:author="Regina Casanova" w:date="2018-07-29T19:32:00Z">
                <w:rPr>
                  <w:noProof/>
                  <w:webHidden/>
                </w:rPr>
              </w:rPrChange>
            </w:rPr>
            <w:fldChar w:fldCharType="separate"/>
          </w:r>
          <w:ins w:id="363" w:author="Regina Casanova" w:date="2018-07-29T19:24:00Z">
            <w:r w:rsidRPr="00F75055">
              <w:rPr>
                <w:rFonts w:ascii="Times New Roman" w:hAnsi="Times New Roman" w:cs="Times New Roman"/>
                <w:i w:val="0"/>
                <w:noProof/>
                <w:webHidden/>
                <w:rPrChange w:id="364" w:author="Regina Casanova" w:date="2018-07-29T19:32:00Z">
                  <w:rPr>
                    <w:noProof/>
                    <w:webHidden/>
                  </w:rPr>
                </w:rPrChange>
              </w:rPr>
              <w:t>33</w:t>
            </w:r>
            <w:r w:rsidRPr="00F75055">
              <w:rPr>
                <w:rFonts w:ascii="Times New Roman" w:hAnsi="Times New Roman" w:cs="Times New Roman"/>
                <w:i w:val="0"/>
                <w:noProof/>
                <w:webHidden/>
                <w:rPrChange w:id="365" w:author="Regina Casanova" w:date="2018-07-29T19:32:00Z">
                  <w:rPr>
                    <w:noProof/>
                    <w:webHidden/>
                  </w:rPr>
                </w:rPrChange>
              </w:rPr>
              <w:fldChar w:fldCharType="end"/>
            </w:r>
            <w:r w:rsidRPr="00F75055">
              <w:rPr>
                <w:rStyle w:val="Hipervnculo"/>
                <w:rFonts w:ascii="Times New Roman" w:hAnsi="Times New Roman" w:cs="Times New Roman"/>
                <w:i w:val="0"/>
                <w:noProof/>
                <w:rPrChange w:id="366" w:author="Regina Casanova" w:date="2018-07-29T19:32:00Z">
                  <w:rPr>
                    <w:rStyle w:val="Hipervnculo"/>
                    <w:noProof/>
                  </w:rPr>
                </w:rPrChange>
              </w:rPr>
              <w:fldChar w:fldCharType="end"/>
            </w:r>
          </w:ins>
        </w:p>
        <w:p w14:paraId="35D24466" w14:textId="70624101" w:rsidR="00CC32E0" w:rsidRPr="00F75055" w:rsidRDefault="00CC32E0" w:rsidP="00CC32E0">
          <w:pPr>
            <w:pStyle w:val="TDC3"/>
            <w:rPr>
              <w:ins w:id="367" w:author="Regina Casanova" w:date="2018-07-29T19:24:00Z"/>
              <w:rFonts w:ascii="Times New Roman" w:eastAsiaTheme="minorEastAsia" w:hAnsi="Times New Roman" w:cs="Times New Roman"/>
              <w:i w:val="0"/>
              <w:noProof/>
              <w:sz w:val="24"/>
              <w:szCs w:val="24"/>
              <w:lang w:val="es-PE" w:eastAsia="es-PE"/>
              <w:rPrChange w:id="368" w:author="Regina Casanova" w:date="2018-07-29T19:32:00Z">
                <w:rPr>
                  <w:ins w:id="369" w:author="Regina Casanova" w:date="2018-07-29T19:24:00Z"/>
                  <w:rFonts w:eastAsiaTheme="minorEastAsia" w:cstheme="minorBidi"/>
                  <w:noProof/>
                  <w:sz w:val="24"/>
                  <w:szCs w:val="24"/>
                  <w:lang w:val="es-PE" w:eastAsia="es-PE"/>
                </w:rPr>
              </w:rPrChange>
            </w:rPr>
          </w:pPr>
          <w:ins w:id="370" w:author="Regina Casanova" w:date="2018-07-29T19:24:00Z">
            <w:r w:rsidRPr="00F75055">
              <w:rPr>
                <w:rStyle w:val="Hipervnculo"/>
                <w:rFonts w:ascii="Times New Roman" w:hAnsi="Times New Roman" w:cs="Times New Roman"/>
                <w:i w:val="0"/>
                <w:noProof/>
                <w:rPrChange w:id="37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72" w:author="Regina Casanova" w:date="2018-07-29T19:32:00Z">
                  <w:rPr>
                    <w:rStyle w:val="Hipervnculo"/>
                    <w:noProof/>
                  </w:rPr>
                </w:rPrChange>
              </w:rPr>
              <w:instrText xml:space="preserve"> </w:instrText>
            </w:r>
            <w:r w:rsidRPr="00F75055">
              <w:rPr>
                <w:rFonts w:ascii="Times New Roman" w:hAnsi="Times New Roman" w:cs="Times New Roman"/>
                <w:i w:val="0"/>
                <w:noProof/>
                <w:rPrChange w:id="373" w:author="Regina Casanova" w:date="2018-07-29T19:32:00Z">
                  <w:rPr>
                    <w:noProof/>
                  </w:rPr>
                </w:rPrChange>
              </w:rPr>
              <w:instrText>HYPERLINK \l "_Toc520655637"</w:instrText>
            </w:r>
            <w:r w:rsidRPr="00F75055">
              <w:rPr>
                <w:rStyle w:val="Hipervnculo"/>
                <w:rFonts w:ascii="Times New Roman" w:hAnsi="Times New Roman" w:cs="Times New Roman"/>
                <w:i w:val="0"/>
                <w:noProof/>
                <w:rPrChange w:id="37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75" w:author="Regina Casanova" w:date="2018-07-29T19:32:00Z">
                  <w:rPr>
                    <w:rStyle w:val="Hipervnculo"/>
                    <w:noProof/>
                  </w:rPr>
                </w:rPrChange>
              </w:rPr>
            </w:r>
            <w:r w:rsidRPr="00F75055">
              <w:rPr>
                <w:rStyle w:val="Hipervnculo"/>
                <w:rFonts w:ascii="Times New Roman" w:hAnsi="Times New Roman" w:cs="Times New Roman"/>
                <w:i w:val="0"/>
                <w:noProof/>
                <w:rPrChange w:id="37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7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3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79" w:author="Regina Casanova" w:date="2018-07-29T19:32:00Z">
                  <w:rPr>
                    <w:rStyle w:val="Hipervnculo"/>
                    <w:noProof/>
                    <w:lang w:val="es-PE"/>
                  </w:rPr>
                </w:rPrChange>
              </w:rPr>
              <w:t>Sistema de Solicitudes en Atención al Ciudadano</w:t>
            </w:r>
            <w:r w:rsidRPr="00F75055">
              <w:rPr>
                <w:rFonts w:ascii="Times New Roman" w:hAnsi="Times New Roman" w:cs="Times New Roman"/>
                <w:i w:val="0"/>
                <w:noProof/>
                <w:webHidden/>
                <w:rPrChange w:id="380" w:author="Regina Casanova" w:date="2018-07-29T19:32:00Z">
                  <w:rPr>
                    <w:noProof/>
                    <w:webHidden/>
                  </w:rPr>
                </w:rPrChange>
              </w:rPr>
              <w:tab/>
            </w:r>
            <w:r w:rsidRPr="00F75055">
              <w:rPr>
                <w:rFonts w:ascii="Times New Roman" w:hAnsi="Times New Roman" w:cs="Times New Roman"/>
                <w:i w:val="0"/>
                <w:noProof/>
                <w:webHidden/>
                <w:rPrChange w:id="381" w:author="Regina Casanova" w:date="2018-07-29T19:32:00Z">
                  <w:rPr>
                    <w:noProof/>
                    <w:webHidden/>
                  </w:rPr>
                </w:rPrChange>
              </w:rPr>
              <w:fldChar w:fldCharType="begin"/>
            </w:r>
            <w:r w:rsidRPr="00F75055">
              <w:rPr>
                <w:rFonts w:ascii="Times New Roman" w:hAnsi="Times New Roman" w:cs="Times New Roman"/>
                <w:i w:val="0"/>
                <w:noProof/>
                <w:webHidden/>
                <w:rPrChange w:id="382" w:author="Regina Casanova" w:date="2018-07-29T19:32:00Z">
                  <w:rPr>
                    <w:noProof/>
                    <w:webHidden/>
                  </w:rPr>
                </w:rPrChange>
              </w:rPr>
              <w:instrText xml:space="preserve"> PAGEREF _Toc520655637 \h </w:instrText>
            </w:r>
            <w:r w:rsidRPr="00F75055">
              <w:rPr>
                <w:rFonts w:ascii="Times New Roman" w:hAnsi="Times New Roman" w:cs="Times New Roman"/>
                <w:i w:val="0"/>
                <w:noProof/>
                <w:webHidden/>
                <w:rPrChange w:id="383" w:author="Regina Casanova" w:date="2018-07-29T19:32:00Z">
                  <w:rPr>
                    <w:noProof/>
                    <w:webHidden/>
                  </w:rPr>
                </w:rPrChange>
              </w:rPr>
            </w:r>
          </w:ins>
          <w:r w:rsidRPr="00F75055">
            <w:rPr>
              <w:rFonts w:ascii="Times New Roman" w:hAnsi="Times New Roman" w:cs="Times New Roman"/>
              <w:i w:val="0"/>
              <w:noProof/>
              <w:webHidden/>
              <w:rPrChange w:id="384" w:author="Regina Casanova" w:date="2018-07-29T19:32:00Z">
                <w:rPr>
                  <w:noProof/>
                  <w:webHidden/>
                </w:rPr>
              </w:rPrChange>
            </w:rPr>
            <w:fldChar w:fldCharType="separate"/>
          </w:r>
          <w:ins w:id="385" w:author="Regina Casanova" w:date="2018-07-29T19:24:00Z">
            <w:r w:rsidRPr="00F75055">
              <w:rPr>
                <w:rFonts w:ascii="Times New Roman" w:hAnsi="Times New Roman" w:cs="Times New Roman"/>
                <w:i w:val="0"/>
                <w:noProof/>
                <w:webHidden/>
                <w:rPrChange w:id="386" w:author="Regina Casanova" w:date="2018-07-29T19:32:00Z">
                  <w:rPr>
                    <w:noProof/>
                    <w:webHidden/>
                  </w:rPr>
                </w:rPrChange>
              </w:rPr>
              <w:t>34</w:t>
            </w:r>
            <w:r w:rsidRPr="00F75055">
              <w:rPr>
                <w:rFonts w:ascii="Times New Roman" w:hAnsi="Times New Roman" w:cs="Times New Roman"/>
                <w:i w:val="0"/>
                <w:noProof/>
                <w:webHidden/>
                <w:rPrChange w:id="387" w:author="Regina Casanova" w:date="2018-07-29T19:32:00Z">
                  <w:rPr>
                    <w:noProof/>
                    <w:webHidden/>
                  </w:rPr>
                </w:rPrChange>
              </w:rPr>
              <w:fldChar w:fldCharType="end"/>
            </w:r>
            <w:r w:rsidRPr="00F75055">
              <w:rPr>
                <w:rStyle w:val="Hipervnculo"/>
                <w:rFonts w:ascii="Times New Roman" w:hAnsi="Times New Roman" w:cs="Times New Roman"/>
                <w:i w:val="0"/>
                <w:noProof/>
                <w:rPrChange w:id="388" w:author="Regina Casanova" w:date="2018-07-29T19:32:00Z">
                  <w:rPr>
                    <w:rStyle w:val="Hipervnculo"/>
                    <w:noProof/>
                  </w:rPr>
                </w:rPrChange>
              </w:rPr>
              <w:fldChar w:fldCharType="end"/>
            </w:r>
          </w:ins>
        </w:p>
        <w:p w14:paraId="5E96D3F8" w14:textId="467581D8" w:rsidR="00CC32E0" w:rsidRPr="00F75055" w:rsidRDefault="00CC32E0" w:rsidP="00CC32E0">
          <w:pPr>
            <w:pStyle w:val="TDC3"/>
            <w:rPr>
              <w:ins w:id="389" w:author="Regina Casanova" w:date="2018-07-29T19:24:00Z"/>
              <w:rFonts w:ascii="Times New Roman" w:eastAsiaTheme="minorEastAsia" w:hAnsi="Times New Roman" w:cs="Times New Roman"/>
              <w:i w:val="0"/>
              <w:noProof/>
              <w:sz w:val="24"/>
              <w:szCs w:val="24"/>
              <w:lang w:val="es-PE" w:eastAsia="es-PE"/>
              <w:rPrChange w:id="390" w:author="Regina Casanova" w:date="2018-07-29T19:32:00Z">
                <w:rPr>
                  <w:ins w:id="391" w:author="Regina Casanova" w:date="2018-07-29T19:24:00Z"/>
                  <w:rFonts w:eastAsiaTheme="minorEastAsia" w:cstheme="minorBidi"/>
                  <w:noProof/>
                  <w:sz w:val="24"/>
                  <w:szCs w:val="24"/>
                  <w:lang w:val="es-PE" w:eastAsia="es-PE"/>
                </w:rPr>
              </w:rPrChange>
            </w:rPr>
          </w:pPr>
          <w:ins w:id="392" w:author="Regina Casanova" w:date="2018-07-29T19:24:00Z">
            <w:r w:rsidRPr="00F75055">
              <w:rPr>
                <w:rStyle w:val="Hipervnculo"/>
                <w:rFonts w:ascii="Times New Roman" w:hAnsi="Times New Roman" w:cs="Times New Roman"/>
                <w:i w:val="0"/>
                <w:noProof/>
                <w:rPrChange w:id="39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94" w:author="Regina Casanova" w:date="2018-07-29T19:32:00Z">
                  <w:rPr>
                    <w:rStyle w:val="Hipervnculo"/>
                    <w:noProof/>
                  </w:rPr>
                </w:rPrChange>
              </w:rPr>
              <w:instrText xml:space="preserve"> </w:instrText>
            </w:r>
            <w:r w:rsidRPr="00F75055">
              <w:rPr>
                <w:rFonts w:ascii="Times New Roman" w:hAnsi="Times New Roman" w:cs="Times New Roman"/>
                <w:i w:val="0"/>
                <w:noProof/>
                <w:rPrChange w:id="395" w:author="Regina Casanova" w:date="2018-07-29T19:32:00Z">
                  <w:rPr>
                    <w:noProof/>
                  </w:rPr>
                </w:rPrChange>
              </w:rPr>
              <w:instrText>HYPERLINK \l "_Toc520655638"</w:instrText>
            </w:r>
            <w:r w:rsidRPr="00F75055">
              <w:rPr>
                <w:rStyle w:val="Hipervnculo"/>
                <w:rFonts w:ascii="Times New Roman" w:hAnsi="Times New Roman" w:cs="Times New Roman"/>
                <w:i w:val="0"/>
                <w:noProof/>
                <w:rPrChange w:id="39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97" w:author="Regina Casanova" w:date="2018-07-29T19:32:00Z">
                  <w:rPr>
                    <w:rStyle w:val="Hipervnculo"/>
                    <w:noProof/>
                  </w:rPr>
                </w:rPrChange>
              </w:rPr>
            </w:r>
            <w:r w:rsidRPr="00F75055">
              <w:rPr>
                <w:rStyle w:val="Hipervnculo"/>
                <w:rFonts w:ascii="Times New Roman" w:hAnsi="Times New Roman" w:cs="Times New Roman"/>
                <w:i w:val="0"/>
                <w:noProof/>
                <w:rPrChange w:id="39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9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40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01" w:author="Regina Casanova" w:date="2018-07-29T19:32:00Z">
                  <w:rPr>
                    <w:rStyle w:val="Hipervnculo"/>
                    <w:noProof/>
                    <w:lang w:val="es-PE"/>
                  </w:rPr>
                </w:rPrChange>
              </w:rPr>
              <w:t>Normativa vigente para el recojo y manejo de reclamos en el sector salud</w:t>
            </w:r>
            <w:r w:rsidRPr="00F75055">
              <w:rPr>
                <w:rFonts w:ascii="Times New Roman" w:hAnsi="Times New Roman" w:cs="Times New Roman"/>
                <w:i w:val="0"/>
                <w:noProof/>
                <w:webHidden/>
                <w:rPrChange w:id="402" w:author="Regina Casanova" w:date="2018-07-29T19:32:00Z">
                  <w:rPr>
                    <w:noProof/>
                    <w:webHidden/>
                  </w:rPr>
                </w:rPrChange>
              </w:rPr>
              <w:tab/>
            </w:r>
            <w:r w:rsidRPr="00F75055">
              <w:rPr>
                <w:rFonts w:ascii="Times New Roman" w:hAnsi="Times New Roman" w:cs="Times New Roman"/>
                <w:i w:val="0"/>
                <w:noProof/>
                <w:webHidden/>
                <w:rPrChange w:id="403" w:author="Regina Casanova" w:date="2018-07-29T19:32:00Z">
                  <w:rPr>
                    <w:noProof/>
                    <w:webHidden/>
                  </w:rPr>
                </w:rPrChange>
              </w:rPr>
              <w:fldChar w:fldCharType="begin"/>
            </w:r>
            <w:r w:rsidRPr="00F75055">
              <w:rPr>
                <w:rFonts w:ascii="Times New Roman" w:hAnsi="Times New Roman" w:cs="Times New Roman"/>
                <w:i w:val="0"/>
                <w:noProof/>
                <w:webHidden/>
                <w:rPrChange w:id="404" w:author="Regina Casanova" w:date="2018-07-29T19:32:00Z">
                  <w:rPr>
                    <w:noProof/>
                    <w:webHidden/>
                  </w:rPr>
                </w:rPrChange>
              </w:rPr>
              <w:instrText xml:space="preserve"> PAGEREF _Toc520655638 \h </w:instrText>
            </w:r>
            <w:r w:rsidRPr="00F75055">
              <w:rPr>
                <w:rFonts w:ascii="Times New Roman" w:hAnsi="Times New Roman" w:cs="Times New Roman"/>
                <w:i w:val="0"/>
                <w:noProof/>
                <w:webHidden/>
                <w:rPrChange w:id="405" w:author="Regina Casanova" w:date="2018-07-29T19:32:00Z">
                  <w:rPr>
                    <w:noProof/>
                    <w:webHidden/>
                  </w:rPr>
                </w:rPrChange>
              </w:rPr>
            </w:r>
          </w:ins>
          <w:r w:rsidRPr="00F75055">
            <w:rPr>
              <w:rFonts w:ascii="Times New Roman" w:hAnsi="Times New Roman" w:cs="Times New Roman"/>
              <w:i w:val="0"/>
              <w:noProof/>
              <w:webHidden/>
              <w:rPrChange w:id="406" w:author="Regina Casanova" w:date="2018-07-29T19:32:00Z">
                <w:rPr>
                  <w:noProof/>
                  <w:webHidden/>
                </w:rPr>
              </w:rPrChange>
            </w:rPr>
            <w:fldChar w:fldCharType="separate"/>
          </w:r>
          <w:ins w:id="407" w:author="Regina Casanova" w:date="2018-07-29T19:24:00Z">
            <w:r w:rsidRPr="00F75055">
              <w:rPr>
                <w:rFonts w:ascii="Times New Roman" w:hAnsi="Times New Roman" w:cs="Times New Roman"/>
                <w:i w:val="0"/>
                <w:noProof/>
                <w:webHidden/>
                <w:rPrChange w:id="408" w:author="Regina Casanova" w:date="2018-07-29T19:32:00Z">
                  <w:rPr>
                    <w:noProof/>
                    <w:webHidden/>
                  </w:rPr>
                </w:rPrChange>
              </w:rPr>
              <w:t>36</w:t>
            </w:r>
            <w:r w:rsidRPr="00F75055">
              <w:rPr>
                <w:rFonts w:ascii="Times New Roman" w:hAnsi="Times New Roman" w:cs="Times New Roman"/>
                <w:i w:val="0"/>
                <w:noProof/>
                <w:webHidden/>
                <w:rPrChange w:id="409" w:author="Regina Casanova" w:date="2018-07-29T19:32:00Z">
                  <w:rPr>
                    <w:noProof/>
                    <w:webHidden/>
                  </w:rPr>
                </w:rPrChange>
              </w:rPr>
              <w:fldChar w:fldCharType="end"/>
            </w:r>
            <w:r w:rsidRPr="00F75055">
              <w:rPr>
                <w:rStyle w:val="Hipervnculo"/>
                <w:rFonts w:ascii="Times New Roman" w:hAnsi="Times New Roman" w:cs="Times New Roman"/>
                <w:i w:val="0"/>
                <w:noProof/>
                <w:rPrChange w:id="410" w:author="Regina Casanova" w:date="2018-07-29T19:32:00Z">
                  <w:rPr>
                    <w:rStyle w:val="Hipervnculo"/>
                    <w:noProof/>
                  </w:rPr>
                </w:rPrChange>
              </w:rPr>
              <w:fldChar w:fldCharType="end"/>
            </w:r>
          </w:ins>
        </w:p>
        <w:p w14:paraId="5B4EC5E8" w14:textId="0211EA6A" w:rsidR="00CC32E0" w:rsidRPr="00F75055" w:rsidRDefault="00CC32E0" w:rsidP="00CC32E0">
          <w:pPr>
            <w:pStyle w:val="TDC3"/>
            <w:rPr>
              <w:ins w:id="411" w:author="Regina Casanova" w:date="2018-07-29T19:24:00Z"/>
              <w:rFonts w:ascii="Times New Roman" w:eastAsiaTheme="minorEastAsia" w:hAnsi="Times New Roman" w:cs="Times New Roman"/>
              <w:i w:val="0"/>
              <w:noProof/>
              <w:sz w:val="24"/>
              <w:szCs w:val="24"/>
              <w:lang w:val="es-PE" w:eastAsia="es-PE"/>
              <w:rPrChange w:id="412" w:author="Regina Casanova" w:date="2018-07-29T19:32:00Z">
                <w:rPr>
                  <w:ins w:id="413" w:author="Regina Casanova" w:date="2018-07-29T19:24:00Z"/>
                  <w:rFonts w:eastAsiaTheme="minorEastAsia" w:cstheme="minorBidi"/>
                  <w:noProof/>
                  <w:sz w:val="24"/>
                  <w:szCs w:val="24"/>
                  <w:lang w:val="es-PE" w:eastAsia="es-PE"/>
                </w:rPr>
              </w:rPrChange>
            </w:rPr>
          </w:pPr>
          <w:ins w:id="414" w:author="Regina Casanova" w:date="2018-07-29T19:24:00Z">
            <w:r w:rsidRPr="00F75055">
              <w:rPr>
                <w:rStyle w:val="Hipervnculo"/>
                <w:rFonts w:ascii="Times New Roman" w:hAnsi="Times New Roman" w:cs="Times New Roman"/>
                <w:i w:val="0"/>
                <w:noProof/>
                <w:rPrChange w:id="41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16" w:author="Regina Casanova" w:date="2018-07-29T19:32:00Z">
                  <w:rPr>
                    <w:rStyle w:val="Hipervnculo"/>
                    <w:noProof/>
                  </w:rPr>
                </w:rPrChange>
              </w:rPr>
              <w:instrText xml:space="preserve"> </w:instrText>
            </w:r>
            <w:r w:rsidRPr="00F75055">
              <w:rPr>
                <w:rFonts w:ascii="Times New Roman" w:hAnsi="Times New Roman" w:cs="Times New Roman"/>
                <w:i w:val="0"/>
                <w:noProof/>
                <w:rPrChange w:id="417" w:author="Regina Casanova" w:date="2018-07-29T19:32:00Z">
                  <w:rPr>
                    <w:noProof/>
                  </w:rPr>
                </w:rPrChange>
              </w:rPr>
              <w:instrText>HYPERLINK \l "_Toc520655639"</w:instrText>
            </w:r>
            <w:r w:rsidRPr="00F75055">
              <w:rPr>
                <w:rStyle w:val="Hipervnculo"/>
                <w:rFonts w:ascii="Times New Roman" w:hAnsi="Times New Roman" w:cs="Times New Roman"/>
                <w:i w:val="0"/>
                <w:noProof/>
                <w:rPrChange w:id="41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19" w:author="Regina Casanova" w:date="2018-07-29T19:32:00Z">
                  <w:rPr>
                    <w:rStyle w:val="Hipervnculo"/>
                    <w:noProof/>
                  </w:rPr>
                </w:rPrChange>
              </w:rPr>
            </w:r>
            <w:r w:rsidRPr="00F75055">
              <w:rPr>
                <w:rStyle w:val="Hipervnculo"/>
                <w:rFonts w:ascii="Times New Roman" w:hAnsi="Times New Roman" w:cs="Times New Roman"/>
                <w:i w:val="0"/>
                <w:noProof/>
                <w:rPrChange w:id="42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2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42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23" w:author="Regina Casanova" w:date="2018-07-29T19:32:00Z">
                  <w:rPr>
                    <w:rStyle w:val="Hipervnculo"/>
                    <w:noProof/>
                    <w:lang w:val="es-PE"/>
                  </w:rPr>
                </w:rPrChange>
              </w:rPr>
              <w:t>Limitaciones del Sistema de Solicitudes en Atención al Ciudadano</w:t>
            </w:r>
            <w:r w:rsidRPr="00F75055">
              <w:rPr>
                <w:rFonts w:ascii="Times New Roman" w:hAnsi="Times New Roman" w:cs="Times New Roman"/>
                <w:i w:val="0"/>
                <w:noProof/>
                <w:webHidden/>
                <w:rPrChange w:id="424" w:author="Regina Casanova" w:date="2018-07-29T19:32:00Z">
                  <w:rPr>
                    <w:noProof/>
                    <w:webHidden/>
                  </w:rPr>
                </w:rPrChange>
              </w:rPr>
              <w:tab/>
            </w:r>
            <w:r w:rsidRPr="00F75055">
              <w:rPr>
                <w:rFonts w:ascii="Times New Roman" w:hAnsi="Times New Roman" w:cs="Times New Roman"/>
                <w:i w:val="0"/>
                <w:noProof/>
                <w:webHidden/>
                <w:rPrChange w:id="425" w:author="Regina Casanova" w:date="2018-07-29T19:32:00Z">
                  <w:rPr>
                    <w:noProof/>
                    <w:webHidden/>
                  </w:rPr>
                </w:rPrChange>
              </w:rPr>
              <w:fldChar w:fldCharType="begin"/>
            </w:r>
            <w:r w:rsidRPr="00F75055">
              <w:rPr>
                <w:rFonts w:ascii="Times New Roman" w:hAnsi="Times New Roman" w:cs="Times New Roman"/>
                <w:i w:val="0"/>
                <w:noProof/>
                <w:webHidden/>
                <w:rPrChange w:id="426" w:author="Regina Casanova" w:date="2018-07-29T19:32:00Z">
                  <w:rPr>
                    <w:noProof/>
                    <w:webHidden/>
                  </w:rPr>
                </w:rPrChange>
              </w:rPr>
              <w:instrText xml:space="preserve"> PAGEREF _Toc520655639 \h </w:instrText>
            </w:r>
            <w:r w:rsidRPr="00F75055">
              <w:rPr>
                <w:rFonts w:ascii="Times New Roman" w:hAnsi="Times New Roman" w:cs="Times New Roman"/>
                <w:i w:val="0"/>
                <w:noProof/>
                <w:webHidden/>
                <w:rPrChange w:id="427" w:author="Regina Casanova" w:date="2018-07-29T19:32:00Z">
                  <w:rPr>
                    <w:noProof/>
                    <w:webHidden/>
                  </w:rPr>
                </w:rPrChange>
              </w:rPr>
            </w:r>
          </w:ins>
          <w:r w:rsidRPr="00F75055">
            <w:rPr>
              <w:rFonts w:ascii="Times New Roman" w:hAnsi="Times New Roman" w:cs="Times New Roman"/>
              <w:i w:val="0"/>
              <w:noProof/>
              <w:webHidden/>
              <w:rPrChange w:id="428" w:author="Regina Casanova" w:date="2018-07-29T19:32:00Z">
                <w:rPr>
                  <w:noProof/>
                  <w:webHidden/>
                </w:rPr>
              </w:rPrChange>
            </w:rPr>
            <w:fldChar w:fldCharType="separate"/>
          </w:r>
          <w:ins w:id="429" w:author="Regina Casanova" w:date="2018-07-29T19:24:00Z">
            <w:r w:rsidRPr="00F75055">
              <w:rPr>
                <w:rFonts w:ascii="Times New Roman" w:hAnsi="Times New Roman" w:cs="Times New Roman"/>
                <w:i w:val="0"/>
                <w:noProof/>
                <w:webHidden/>
                <w:rPrChange w:id="430" w:author="Regina Casanova" w:date="2018-07-29T19:32:00Z">
                  <w:rPr>
                    <w:noProof/>
                    <w:webHidden/>
                  </w:rPr>
                </w:rPrChange>
              </w:rPr>
              <w:t>37</w:t>
            </w:r>
            <w:r w:rsidRPr="00F75055">
              <w:rPr>
                <w:rFonts w:ascii="Times New Roman" w:hAnsi="Times New Roman" w:cs="Times New Roman"/>
                <w:i w:val="0"/>
                <w:noProof/>
                <w:webHidden/>
                <w:rPrChange w:id="431" w:author="Regina Casanova" w:date="2018-07-29T19:32:00Z">
                  <w:rPr>
                    <w:noProof/>
                    <w:webHidden/>
                  </w:rPr>
                </w:rPrChange>
              </w:rPr>
              <w:fldChar w:fldCharType="end"/>
            </w:r>
            <w:r w:rsidRPr="00F75055">
              <w:rPr>
                <w:rStyle w:val="Hipervnculo"/>
                <w:rFonts w:ascii="Times New Roman" w:hAnsi="Times New Roman" w:cs="Times New Roman"/>
                <w:i w:val="0"/>
                <w:noProof/>
                <w:rPrChange w:id="432" w:author="Regina Casanova" w:date="2018-07-29T19:32:00Z">
                  <w:rPr>
                    <w:rStyle w:val="Hipervnculo"/>
                    <w:noProof/>
                  </w:rPr>
                </w:rPrChange>
              </w:rPr>
              <w:fldChar w:fldCharType="end"/>
            </w:r>
          </w:ins>
        </w:p>
        <w:p w14:paraId="780B35F0" w14:textId="5D560521" w:rsidR="00CC32E0" w:rsidRPr="00F75055" w:rsidRDefault="00CC32E0" w:rsidP="00CC32E0">
          <w:pPr>
            <w:pStyle w:val="TDC3"/>
            <w:rPr>
              <w:ins w:id="433" w:author="Regina Casanova" w:date="2018-07-29T19:24:00Z"/>
              <w:rFonts w:ascii="Times New Roman" w:eastAsiaTheme="minorEastAsia" w:hAnsi="Times New Roman" w:cs="Times New Roman"/>
              <w:i w:val="0"/>
              <w:noProof/>
              <w:sz w:val="24"/>
              <w:szCs w:val="24"/>
              <w:lang w:val="es-PE" w:eastAsia="es-PE"/>
              <w:rPrChange w:id="434" w:author="Regina Casanova" w:date="2018-07-29T19:32:00Z">
                <w:rPr>
                  <w:ins w:id="435" w:author="Regina Casanova" w:date="2018-07-29T19:24:00Z"/>
                  <w:rFonts w:eastAsiaTheme="minorEastAsia" w:cstheme="minorBidi"/>
                  <w:noProof/>
                  <w:sz w:val="24"/>
                  <w:szCs w:val="24"/>
                  <w:lang w:val="es-PE" w:eastAsia="es-PE"/>
                </w:rPr>
              </w:rPrChange>
            </w:rPr>
          </w:pPr>
          <w:ins w:id="436" w:author="Regina Casanova" w:date="2018-07-29T19:24:00Z">
            <w:r w:rsidRPr="00F75055">
              <w:rPr>
                <w:rStyle w:val="Hipervnculo"/>
                <w:rFonts w:ascii="Times New Roman" w:hAnsi="Times New Roman" w:cs="Times New Roman"/>
                <w:i w:val="0"/>
                <w:noProof/>
                <w:rPrChange w:id="43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38" w:author="Regina Casanova" w:date="2018-07-29T19:32:00Z">
                  <w:rPr>
                    <w:rStyle w:val="Hipervnculo"/>
                    <w:noProof/>
                  </w:rPr>
                </w:rPrChange>
              </w:rPr>
              <w:instrText xml:space="preserve"> </w:instrText>
            </w:r>
            <w:r w:rsidRPr="00F75055">
              <w:rPr>
                <w:rFonts w:ascii="Times New Roman" w:hAnsi="Times New Roman" w:cs="Times New Roman"/>
                <w:i w:val="0"/>
                <w:noProof/>
                <w:rPrChange w:id="439" w:author="Regina Casanova" w:date="2018-07-29T19:32:00Z">
                  <w:rPr>
                    <w:noProof/>
                  </w:rPr>
                </w:rPrChange>
              </w:rPr>
              <w:instrText>HYPERLINK \l "_Toc520655640"</w:instrText>
            </w:r>
            <w:r w:rsidRPr="00F75055">
              <w:rPr>
                <w:rStyle w:val="Hipervnculo"/>
                <w:rFonts w:ascii="Times New Roman" w:hAnsi="Times New Roman" w:cs="Times New Roman"/>
                <w:i w:val="0"/>
                <w:noProof/>
                <w:rPrChange w:id="44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41" w:author="Regina Casanova" w:date="2018-07-29T19:32:00Z">
                  <w:rPr>
                    <w:rStyle w:val="Hipervnculo"/>
                    <w:noProof/>
                  </w:rPr>
                </w:rPrChange>
              </w:rPr>
            </w:r>
            <w:r w:rsidRPr="00F75055">
              <w:rPr>
                <w:rStyle w:val="Hipervnculo"/>
                <w:rFonts w:ascii="Times New Roman" w:hAnsi="Times New Roman" w:cs="Times New Roman"/>
                <w:i w:val="0"/>
                <w:noProof/>
                <w:rPrChange w:id="442"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43" w:author="Regina Casanova" w:date="2018-07-29T19:32:00Z">
                  <w:rPr>
                    <w:rStyle w:val="Hipervnculo"/>
                    <w:noProof/>
                    <w:lang w:val="es-PE"/>
                  </w:rPr>
                </w:rPrChange>
              </w:rPr>
              <w:t>5.</w:t>
            </w:r>
            <w:r w:rsidRPr="00F75055">
              <w:rPr>
                <w:rFonts w:ascii="Times New Roman" w:eastAsiaTheme="minorEastAsia" w:hAnsi="Times New Roman" w:cs="Times New Roman"/>
                <w:i w:val="0"/>
                <w:noProof/>
                <w:sz w:val="24"/>
                <w:szCs w:val="24"/>
                <w:lang w:val="es-PE" w:eastAsia="es-PE"/>
                <w:rPrChange w:id="44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45" w:author="Regina Casanova" w:date="2018-07-29T19:32:00Z">
                  <w:rPr>
                    <w:rStyle w:val="Hipervnculo"/>
                    <w:noProof/>
                    <w:lang w:val="es-PE"/>
                  </w:rPr>
                </w:rPrChange>
              </w:rPr>
              <w:t>Oportunidades de Mejora</w:t>
            </w:r>
            <w:r w:rsidRPr="00F75055">
              <w:rPr>
                <w:rFonts w:ascii="Times New Roman" w:hAnsi="Times New Roman" w:cs="Times New Roman"/>
                <w:i w:val="0"/>
                <w:noProof/>
                <w:webHidden/>
                <w:rPrChange w:id="446" w:author="Regina Casanova" w:date="2018-07-29T19:32:00Z">
                  <w:rPr>
                    <w:noProof/>
                    <w:webHidden/>
                  </w:rPr>
                </w:rPrChange>
              </w:rPr>
              <w:tab/>
            </w:r>
            <w:r w:rsidRPr="00F75055">
              <w:rPr>
                <w:rFonts w:ascii="Times New Roman" w:hAnsi="Times New Roman" w:cs="Times New Roman"/>
                <w:i w:val="0"/>
                <w:noProof/>
                <w:webHidden/>
                <w:rPrChange w:id="447" w:author="Regina Casanova" w:date="2018-07-29T19:32:00Z">
                  <w:rPr>
                    <w:noProof/>
                    <w:webHidden/>
                  </w:rPr>
                </w:rPrChange>
              </w:rPr>
              <w:fldChar w:fldCharType="begin"/>
            </w:r>
            <w:r w:rsidRPr="00F75055">
              <w:rPr>
                <w:rFonts w:ascii="Times New Roman" w:hAnsi="Times New Roman" w:cs="Times New Roman"/>
                <w:i w:val="0"/>
                <w:noProof/>
                <w:webHidden/>
                <w:rPrChange w:id="448" w:author="Regina Casanova" w:date="2018-07-29T19:32:00Z">
                  <w:rPr>
                    <w:noProof/>
                    <w:webHidden/>
                  </w:rPr>
                </w:rPrChange>
              </w:rPr>
              <w:instrText xml:space="preserve"> PAGEREF _Toc520655640 \h </w:instrText>
            </w:r>
            <w:r w:rsidRPr="00F75055">
              <w:rPr>
                <w:rFonts w:ascii="Times New Roman" w:hAnsi="Times New Roman" w:cs="Times New Roman"/>
                <w:i w:val="0"/>
                <w:noProof/>
                <w:webHidden/>
                <w:rPrChange w:id="449" w:author="Regina Casanova" w:date="2018-07-29T19:32:00Z">
                  <w:rPr>
                    <w:noProof/>
                    <w:webHidden/>
                  </w:rPr>
                </w:rPrChange>
              </w:rPr>
            </w:r>
          </w:ins>
          <w:r w:rsidRPr="00F75055">
            <w:rPr>
              <w:rFonts w:ascii="Times New Roman" w:hAnsi="Times New Roman" w:cs="Times New Roman"/>
              <w:i w:val="0"/>
              <w:noProof/>
              <w:webHidden/>
              <w:rPrChange w:id="450" w:author="Regina Casanova" w:date="2018-07-29T19:32:00Z">
                <w:rPr>
                  <w:noProof/>
                  <w:webHidden/>
                </w:rPr>
              </w:rPrChange>
            </w:rPr>
            <w:fldChar w:fldCharType="separate"/>
          </w:r>
          <w:ins w:id="451" w:author="Regina Casanova" w:date="2018-07-29T19:24:00Z">
            <w:r w:rsidRPr="00F75055">
              <w:rPr>
                <w:rFonts w:ascii="Times New Roman" w:hAnsi="Times New Roman" w:cs="Times New Roman"/>
                <w:i w:val="0"/>
                <w:noProof/>
                <w:webHidden/>
                <w:rPrChange w:id="452" w:author="Regina Casanova" w:date="2018-07-29T19:32:00Z">
                  <w:rPr>
                    <w:noProof/>
                    <w:webHidden/>
                  </w:rPr>
                </w:rPrChange>
              </w:rPr>
              <w:t>39</w:t>
            </w:r>
            <w:r w:rsidRPr="00F75055">
              <w:rPr>
                <w:rFonts w:ascii="Times New Roman" w:hAnsi="Times New Roman" w:cs="Times New Roman"/>
                <w:i w:val="0"/>
                <w:noProof/>
                <w:webHidden/>
                <w:rPrChange w:id="453" w:author="Regina Casanova" w:date="2018-07-29T19:32:00Z">
                  <w:rPr>
                    <w:noProof/>
                    <w:webHidden/>
                  </w:rPr>
                </w:rPrChange>
              </w:rPr>
              <w:fldChar w:fldCharType="end"/>
            </w:r>
            <w:r w:rsidRPr="00F75055">
              <w:rPr>
                <w:rStyle w:val="Hipervnculo"/>
                <w:rFonts w:ascii="Times New Roman" w:hAnsi="Times New Roman" w:cs="Times New Roman"/>
                <w:i w:val="0"/>
                <w:noProof/>
                <w:rPrChange w:id="454" w:author="Regina Casanova" w:date="2018-07-29T19:32:00Z">
                  <w:rPr>
                    <w:rStyle w:val="Hipervnculo"/>
                    <w:noProof/>
                  </w:rPr>
                </w:rPrChange>
              </w:rPr>
              <w:fldChar w:fldCharType="end"/>
            </w:r>
          </w:ins>
        </w:p>
        <w:p w14:paraId="61211E2A" w14:textId="02BC67F2" w:rsidR="00CC32E0" w:rsidRPr="00C3723A" w:rsidRDefault="00CC32E0" w:rsidP="00C3723A">
          <w:pPr>
            <w:pStyle w:val="TDC1"/>
            <w:rPr>
              <w:ins w:id="455" w:author="Regina Casanova" w:date="2018-07-29T19:24:00Z"/>
              <w:rFonts w:eastAsiaTheme="minorEastAsia"/>
              <w:noProof/>
              <w:sz w:val="24"/>
              <w:szCs w:val="24"/>
              <w:lang w:val="es-PE" w:eastAsia="es-PE"/>
            </w:rPr>
          </w:pPr>
          <w:ins w:id="456" w:author="Regina Casanova" w:date="2018-07-29T19:24:00Z">
            <w:r w:rsidRPr="00F75055">
              <w:rPr>
                <w:rStyle w:val="Hipervnculo"/>
                <w:rFonts w:ascii="Times New Roman" w:hAnsi="Times New Roman" w:cs="Times New Roman"/>
                <w:b w:val="0"/>
                <w:noProof/>
                <w:rPrChange w:id="457" w:author="Regina Casanova" w:date="2018-07-29T19:32:00Z">
                  <w:rPr>
                    <w:rStyle w:val="Hipervnculo"/>
                    <w:noProof/>
                  </w:rPr>
                </w:rPrChange>
              </w:rPr>
              <w:lastRenderedPageBreak/>
              <w:fldChar w:fldCharType="begin"/>
            </w:r>
            <w:r w:rsidRPr="00F75055">
              <w:rPr>
                <w:rStyle w:val="Hipervnculo"/>
                <w:rFonts w:ascii="Times New Roman" w:hAnsi="Times New Roman" w:cs="Times New Roman"/>
                <w:b w:val="0"/>
                <w:noProof/>
                <w:rPrChange w:id="458" w:author="Regina Casanova" w:date="2018-07-29T19:32:00Z">
                  <w:rPr>
                    <w:rStyle w:val="Hipervnculo"/>
                    <w:noProof/>
                  </w:rPr>
                </w:rPrChange>
              </w:rPr>
              <w:instrText xml:space="preserve"> </w:instrText>
            </w:r>
            <w:r w:rsidRPr="00C3723A">
              <w:rPr>
                <w:noProof/>
              </w:rPr>
              <w:instrText>HYPERLINK \l "_Toc520655641"</w:instrText>
            </w:r>
            <w:r w:rsidRPr="00F75055">
              <w:rPr>
                <w:rStyle w:val="Hipervnculo"/>
                <w:rFonts w:ascii="Times New Roman" w:hAnsi="Times New Roman" w:cs="Times New Roman"/>
                <w:b w:val="0"/>
                <w:noProof/>
                <w:rPrChange w:id="45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60" w:author="Regina Casanova" w:date="2018-07-29T19:32:00Z">
                  <w:rPr>
                    <w:rStyle w:val="Hipervnculo"/>
                    <w:noProof/>
                  </w:rPr>
                </w:rPrChange>
              </w:rPr>
            </w:r>
            <w:r w:rsidRPr="00F75055">
              <w:rPr>
                <w:rStyle w:val="Hipervnculo"/>
                <w:rFonts w:ascii="Times New Roman" w:hAnsi="Times New Roman" w:cs="Times New Roman"/>
                <w:b w:val="0"/>
                <w:noProof/>
                <w:rPrChange w:id="46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62" w:author="Regina Casanova" w:date="2018-07-29T19:32:00Z">
                  <w:rPr>
                    <w:rStyle w:val="Hipervnculo"/>
                    <w:noProof/>
                  </w:rPr>
                </w:rPrChange>
              </w:rPr>
              <w:t>Justificación del estudio</w:t>
            </w:r>
            <w:r w:rsidRPr="00C3723A">
              <w:rPr>
                <w:noProof/>
                <w:webHidden/>
              </w:rPr>
              <w:tab/>
            </w:r>
            <w:r w:rsidRPr="00C3723A">
              <w:rPr>
                <w:noProof/>
                <w:webHidden/>
              </w:rPr>
              <w:fldChar w:fldCharType="begin"/>
            </w:r>
            <w:r w:rsidRPr="00C3723A">
              <w:rPr>
                <w:noProof/>
                <w:webHidden/>
              </w:rPr>
              <w:instrText xml:space="preserve"> PAGEREF _Toc520655641 \h </w:instrText>
            </w:r>
            <w:r w:rsidRPr="00C3723A">
              <w:rPr>
                <w:noProof/>
                <w:webHidden/>
              </w:rPr>
            </w:r>
          </w:ins>
          <w:r w:rsidRPr="00C3723A">
            <w:rPr>
              <w:noProof/>
              <w:webHidden/>
            </w:rPr>
            <w:fldChar w:fldCharType="separate"/>
          </w:r>
          <w:ins w:id="463"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464" w:author="Regina Casanova" w:date="2018-07-29T19:32:00Z">
                  <w:rPr>
                    <w:rStyle w:val="Hipervnculo"/>
                    <w:noProof/>
                  </w:rPr>
                </w:rPrChange>
              </w:rPr>
              <w:fldChar w:fldCharType="end"/>
            </w:r>
          </w:ins>
        </w:p>
        <w:p w14:paraId="4E8F1357" w14:textId="5D1B681E" w:rsidR="00CC32E0" w:rsidRPr="00C3723A" w:rsidRDefault="00CC32E0" w:rsidP="00C3723A">
          <w:pPr>
            <w:pStyle w:val="TDC1"/>
            <w:rPr>
              <w:ins w:id="465" w:author="Regina Casanova" w:date="2018-07-29T19:24:00Z"/>
              <w:rFonts w:eastAsiaTheme="minorEastAsia"/>
              <w:noProof/>
              <w:sz w:val="24"/>
              <w:szCs w:val="24"/>
              <w:lang w:val="es-PE" w:eastAsia="es-PE"/>
            </w:rPr>
          </w:pPr>
          <w:ins w:id="466" w:author="Regina Casanova" w:date="2018-07-29T19:24:00Z">
            <w:r w:rsidRPr="00F75055">
              <w:rPr>
                <w:rStyle w:val="Hipervnculo"/>
                <w:rFonts w:ascii="Times New Roman" w:hAnsi="Times New Roman" w:cs="Times New Roman"/>
                <w:b w:val="0"/>
                <w:noProof/>
                <w:rPrChange w:id="46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68" w:author="Regina Casanova" w:date="2018-07-29T19:32:00Z">
                  <w:rPr>
                    <w:rStyle w:val="Hipervnculo"/>
                    <w:noProof/>
                  </w:rPr>
                </w:rPrChange>
              </w:rPr>
              <w:instrText xml:space="preserve"> </w:instrText>
            </w:r>
            <w:r w:rsidRPr="00C3723A">
              <w:rPr>
                <w:noProof/>
              </w:rPr>
              <w:instrText>HYPERLINK \l "_Toc520655642"</w:instrText>
            </w:r>
            <w:r w:rsidRPr="00F75055">
              <w:rPr>
                <w:rStyle w:val="Hipervnculo"/>
                <w:rFonts w:ascii="Times New Roman" w:hAnsi="Times New Roman" w:cs="Times New Roman"/>
                <w:b w:val="0"/>
                <w:noProof/>
                <w:rPrChange w:id="46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70" w:author="Regina Casanova" w:date="2018-07-29T19:32:00Z">
                  <w:rPr>
                    <w:rStyle w:val="Hipervnculo"/>
                    <w:noProof/>
                  </w:rPr>
                </w:rPrChange>
              </w:rPr>
            </w:r>
            <w:r w:rsidRPr="00F75055">
              <w:rPr>
                <w:rStyle w:val="Hipervnculo"/>
                <w:rFonts w:ascii="Times New Roman" w:hAnsi="Times New Roman" w:cs="Times New Roman"/>
                <w:b w:val="0"/>
                <w:noProof/>
                <w:rPrChange w:id="47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72" w:author="Regina Casanova" w:date="2018-07-29T19:32:00Z">
                  <w:rPr>
                    <w:rStyle w:val="Hipervnculo"/>
                    <w:noProof/>
                  </w:rPr>
                </w:rPrChange>
              </w:rPr>
              <w:t>Objetivos</w:t>
            </w:r>
            <w:r w:rsidRPr="00C3723A">
              <w:rPr>
                <w:noProof/>
                <w:webHidden/>
              </w:rPr>
              <w:tab/>
            </w:r>
            <w:r w:rsidRPr="00C3723A">
              <w:rPr>
                <w:noProof/>
                <w:webHidden/>
              </w:rPr>
              <w:fldChar w:fldCharType="begin"/>
            </w:r>
            <w:r w:rsidRPr="00C3723A">
              <w:rPr>
                <w:noProof/>
                <w:webHidden/>
              </w:rPr>
              <w:instrText xml:space="preserve"> PAGEREF _Toc520655642 \h </w:instrText>
            </w:r>
            <w:r w:rsidRPr="00C3723A">
              <w:rPr>
                <w:noProof/>
                <w:webHidden/>
              </w:rPr>
            </w:r>
          </w:ins>
          <w:r w:rsidRPr="00C3723A">
            <w:rPr>
              <w:noProof/>
              <w:webHidden/>
            </w:rPr>
            <w:fldChar w:fldCharType="separate"/>
          </w:r>
          <w:ins w:id="473" w:author="Regina Casanova" w:date="2018-07-29T19:24:00Z">
            <w:r w:rsidRPr="00C3723A">
              <w:rPr>
                <w:noProof/>
                <w:webHidden/>
              </w:rPr>
              <w:t>43</w:t>
            </w:r>
            <w:r w:rsidRPr="00C3723A">
              <w:rPr>
                <w:noProof/>
                <w:webHidden/>
              </w:rPr>
              <w:fldChar w:fldCharType="end"/>
            </w:r>
            <w:r w:rsidRPr="00F75055">
              <w:rPr>
                <w:rStyle w:val="Hipervnculo"/>
                <w:rFonts w:ascii="Times New Roman" w:hAnsi="Times New Roman" w:cs="Times New Roman"/>
                <w:b w:val="0"/>
                <w:noProof/>
                <w:rPrChange w:id="474" w:author="Regina Casanova" w:date="2018-07-29T19:32:00Z">
                  <w:rPr>
                    <w:rStyle w:val="Hipervnculo"/>
                    <w:noProof/>
                  </w:rPr>
                </w:rPrChange>
              </w:rPr>
              <w:fldChar w:fldCharType="end"/>
            </w:r>
          </w:ins>
        </w:p>
        <w:p w14:paraId="61E5C187" w14:textId="19E6C473" w:rsidR="00CC32E0" w:rsidRPr="00F75055" w:rsidRDefault="00CC32E0" w:rsidP="00CC32E0">
          <w:pPr>
            <w:pStyle w:val="TDC2"/>
            <w:rPr>
              <w:ins w:id="475" w:author="Regina Casanova" w:date="2018-07-29T19:24:00Z"/>
              <w:rFonts w:ascii="Times New Roman" w:eastAsiaTheme="minorEastAsia" w:hAnsi="Times New Roman" w:cs="Times New Roman"/>
              <w:noProof/>
              <w:sz w:val="24"/>
              <w:szCs w:val="24"/>
              <w:lang w:val="es-PE" w:eastAsia="es-PE"/>
              <w:rPrChange w:id="476" w:author="Regina Casanova" w:date="2018-07-29T19:32:00Z">
                <w:rPr>
                  <w:ins w:id="477" w:author="Regina Casanova" w:date="2018-07-29T19:24:00Z"/>
                  <w:rFonts w:eastAsiaTheme="minorEastAsia" w:cstheme="minorBidi"/>
                  <w:noProof/>
                  <w:sz w:val="24"/>
                  <w:szCs w:val="24"/>
                  <w:lang w:val="es-PE" w:eastAsia="es-PE"/>
                </w:rPr>
              </w:rPrChange>
            </w:rPr>
          </w:pPr>
          <w:ins w:id="478" w:author="Regina Casanova" w:date="2018-07-29T19:24:00Z">
            <w:r w:rsidRPr="00F75055">
              <w:rPr>
                <w:rStyle w:val="Hipervnculo"/>
                <w:rFonts w:ascii="Times New Roman" w:hAnsi="Times New Roman" w:cs="Times New Roman"/>
                <w:noProof/>
                <w:rPrChange w:id="479" w:author="Regina Casanova" w:date="2018-07-29T19:32:00Z">
                  <w:rPr>
                    <w:rStyle w:val="Hipervnculo"/>
                    <w:noProof/>
                  </w:rPr>
                </w:rPrChange>
              </w:rPr>
              <w:fldChar w:fldCharType="begin"/>
            </w:r>
            <w:r w:rsidRPr="00F75055">
              <w:rPr>
                <w:rStyle w:val="Hipervnculo"/>
                <w:rFonts w:ascii="Times New Roman" w:hAnsi="Times New Roman" w:cs="Times New Roman"/>
                <w:noProof/>
                <w:rPrChange w:id="480" w:author="Regina Casanova" w:date="2018-07-29T19:32:00Z">
                  <w:rPr>
                    <w:rStyle w:val="Hipervnculo"/>
                    <w:noProof/>
                  </w:rPr>
                </w:rPrChange>
              </w:rPr>
              <w:instrText xml:space="preserve"> </w:instrText>
            </w:r>
            <w:r w:rsidRPr="00F75055">
              <w:rPr>
                <w:rFonts w:ascii="Times New Roman" w:hAnsi="Times New Roman" w:cs="Times New Roman"/>
                <w:noProof/>
                <w:rPrChange w:id="481" w:author="Regina Casanova" w:date="2018-07-29T19:32:00Z">
                  <w:rPr>
                    <w:noProof/>
                  </w:rPr>
                </w:rPrChange>
              </w:rPr>
              <w:instrText>HYPERLINK \l "_Toc520655643"</w:instrText>
            </w:r>
            <w:r w:rsidRPr="00F75055">
              <w:rPr>
                <w:rStyle w:val="Hipervnculo"/>
                <w:rFonts w:ascii="Times New Roman" w:hAnsi="Times New Roman" w:cs="Times New Roman"/>
                <w:noProof/>
                <w:rPrChange w:id="48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483" w:author="Regina Casanova" w:date="2018-07-29T19:32:00Z">
                  <w:rPr>
                    <w:rStyle w:val="Hipervnculo"/>
                    <w:noProof/>
                  </w:rPr>
                </w:rPrChange>
              </w:rPr>
            </w:r>
            <w:r w:rsidRPr="00F75055">
              <w:rPr>
                <w:rStyle w:val="Hipervnculo"/>
                <w:rFonts w:ascii="Times New Roman" w:hAnsi="Times New Roman" w:cs="Times New Roman"/>
                <w:noProof/>
                <w:rPrChange w:id="48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485"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48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487" w:author="Regina Casanova" w:date="2018-07-29T19:32:00Z">
                  <w:rPr>
                    <w:rStyle w:val="Hipervnculo"/>
                    <w:noProof/>
                    <w:lang w:val="es-PE"/>
                  </w:rPr>
                </w:rPrChange>
              </w:rPr>
              <w:t>Objetivo General</w:t>
            </w:r>
            <w:r w:rsidRPr="00F75055">
              <w:rPr>
                <w:rFonts w:ascii="Times New Roman" w:hAnsi="Times New Roman" w:cs="Times New Roman"/>
                <w:noProof/>
                <w:webHidden/>
                <w:rPrChange w:id="488" w:author="Regina Casanova" w:date="2018-07-29T19:32:00Z">
                  <w:rPr>
                    <w:noProof/>
                    <w:webHidden/>
                  </w:rPr>
                </w:rPrChange>
              </w:rPr>
              <w:tab/>
            </w:r>
            <w:r w:rsidRPr="00F75055">
              <w:rPr>
                <w:rFonts w:ascii="Times New Roman" w:hAnsi="Times New Roman" w:cs="Times New Roman"/>
                <w:noProof/>
                <w:webHidden/>
                <w:rPrChange w:id="489" w:author="Regina Casanova" w:date="2018-07-29T19:32:00Z">
                  <w:rPr>
                    <w:noProof/>
                    <w:webHidden/>
                  </w:rPr>
                </w:rPrChange>
              </w:rPr>
              <w:fldChar w:fldCharType="begin"/>
            </w:r>
            <w:r w:rsidRPr="00F75055">
              <w:rPr>
                <w:rFonts w:ascii="Times New Roman" w:hAnsi="Times New Roman" w:cs="Times New Roman"/>
                <w:noProof/>
                <w:webHidden/>
                <w:rPrChange w:id="490" w:author="Regina Casanova" w:date="2018-07-29T19:32:00Z">
                  <w:rPr>
                    <w:noProof/>
                    <w:webHidden/>
                  </w:rPr>
                </w:rPrChange>
              </w:rPr>
              <w:instrText xml:space="preserve"> PAGEREF _Toc520655643 \h </w:instrText>
            </w:r>
            <w:r w:rsidRPr="00F75055">
              <w:rPr>
                <w:rFonts w:ascii="Times New Roman" w:hAnsi="Times New Roman" w:cs="Times New Roman"/>
                <w:noProof/>
                <w:webHidden/>
                <w:rPrChange w:id="491" w:author="Regina Casanova" w:date="2018-07-29T19:32:00Z">
                  <w:rPr>
                    <w:noProof/>
                    <w:webHidden/>
                  </w:rPr>
                </w:rPrChange>
              </w:rPr>
            </w:r>
          </w:ins>
          <w:r w:rsidRPr="00F75055">
            <w:rPr>
              <w:rFonts w:ascii="Times New Roman" w:hAnsi="Times New Roman" w:cs="Times New Roman"/>
              <w:noProof/>
              <w:webHidden/>
              <w:rPrChange w:id="492" w:author="Regina Casanova" w:date="2018-07-29T19:32:00Z">
                <w:rPr>
                  <w:noProof/>
                  <w:webHidden/>
                </w:rPr>
              </w:rPrChange>
            </w:rPr>
            <w:fldChar w:fldCharType="separate"/>
          </w:r>
          <w:ins w:id="493" w:author="Regina Casanova" w:date="2018-07-29T19:24:00Z">
            <w:r w:rsidRPr="00F75055">
              <w:rPr>
                <w:rFonts w:ascii="Times New Roman" w:hAnsi="Times New Roman" w:cs="Times New Roman"/>
                <w:noProof/>
                <w:webHidden/>
                <w:rPrChange w:id="494" w:author="Regina Casanova" w:date="2018-07-29T19:32:00Z">
                  <w:rPr>
                    <w:noProof/>
                    <w:webHidden/>
                  </w:rPr>
                </w:rPrChange>
              </w:rPr>
              <w:t>43</w:t>
            </w:r>
            <w:r w:rsidRPr="00F75055">
              <w:rPr>
                <w:rFonts w:ascii="Times New Roman" w:hAnsi="Times New Roman" w:cs="Times New Roman"/>
                <w:noProof/>
                <w:webHidden/>
                <w:rPrChange w:id="495" w:author="Regina Casanova" w:date="2018-07-29T19:32:00Z">
                  <w:rPr>
                    <w:noProof/>
                    <w:webHidden/>
                  </w:rPr>
                </w:rPrChange>
              </w:rPr>
              <w:fldChar w:fldCharType="end"/>
            </w:r>
            <w:r w:rsidRPr="00F75055">
              <w:rPr>
                <w:rStyle w:val="Hipervnculo"/>
                <w:rFonts w:ascii="Times New Roman" w:hAnsi="Times New Roman" w:cs="Times New Roman"/>
                <w:noProof/>
                <w:rPrChange w:id="496" w:author="Regina Casanova" w:date="2018-07-29T19:32:00Z">
                  <w:rPr>
                    <w:rStyle w:val="Hipervnculo"/>
                    <w:noProof/>
                  </w:rPr>
                </w:rPrChange>
              </w:rPr>
              <w:fldChar w:fldCharType="end"/>
            </w:r>
          </w:ins>
        </w:p>
        <w:p w14:paraId="463E387A" w14:textId="3B8367A1" w:rsidR="00CC32E0" w:rsidRPr="00F75055" w:rsidRDefault="00CC32E0" w:rsidP="00CC32E0">
          <w:pPr>
            <w:pStyle w:val="TDC2"/>
            <w:rPr>
              <w:ins w:id="497" w:author="Regina Casanova" w:date="2018-07-29T19:24:00Z"/>
              <w:rFonts w:ascii="Times New Roman" w:eastAsiaTheme="minorEastAsia" w:hAnsi="Times New Roman" w:cs="Times New Roman"/>
              <w:noProof/>
              <w:sz w:val="24"/>
              <w:szCs w:val="24"/>
              <w:lang w:val="es-PE" w:eastAsia="es-PE"/>
              <w:rPrChange w:id="498" w:author="Regina Casanova" w:date="2018-07-29T19:32:00Z">
                <w:rPr>
                  <w:ins w:id="499" w:author="Regina Casanova" w:date="2018-07-29T19:24:00Z"/>
                  <w:rFonts w:eastAsiaTheme="minorEastAsia" w:cstheme="minorBidi"/>
                  <w:noProof/>
                  <w:sz w:val="24"/>
                  <w:szCs w:val="24"/>
                  <w:lang w:val="es-PE" w:eastAsia="es-PE"/>
                </w:rPr>
              </w:rPrChange>
            </w:rPr>
          </w:pPr>
          <w:ins w:id="500" w:author="Regina Casanova" w:date="2018-07-29T19:24:00Z">
            <w:r w:rsidRPr="00F75055">
              <w:rPr>
                <w:rStyle w:val="Hipervnculo"/>
                <w:rFonts w:ascii="Times New Roman" w:hAnsi="Times New Roman" w:cs="Times New Roman"/>
                <w:noProof/>
                <w:rPrChange w:id="501" w:author="Regina Casanova" w:date="2018-07-29T19:32:00Z">
                  <w:rPr>
                    <w:rStyle w:val="Hipervnculo"/>
                    <w:noProof/>
                  </w:rPr>
                </w:rPrChange>
              </w:rPr>
              <w:fldChar w:fldCharType="begin"/>
            </w:r>
            <w:r w:rsidRPr="00F75055">
              <w:rPr>
                <w:rStyle w:val="Hipervnculo"/>
                <w:rFonts w:ascii="Times New Roman" w:hAnsi="Times New Roman" w:cs="Times New Roman"/>
                <w:noProof/>
                <w:rPrChange w:id="502" w:author="Regina Casanova" w:date="2018-07-29T19:32:00Z">
                  <w:rPr>
                    <w:rStyle w:val="Hipervnculo"/>
                    <w:noProof/>
                  </w:rPr>
                </w:rPrChange>
              </w:rPr>
              <w:instrText xml:space="preserve"> </w:instrText>
            </w:r>
            <w:r w:rsidRPr="00F75055">
              <w:rPr>
                <w:rFonts w:ascii="Times New Roman" w:hAnsi="Times New Roman" w:cs="Times New Roman"/>
                <w:noProof/>
                <w:rPrChange w:id="503" w:author="Regina Casanova" w:date="2018-07-29T19:32:00Z">
                  <w:rPr>
                    <w:noProof/>
                  </w:rPr>
                </w:rPrChange>
              </w:rPr>
              <w:instrText>HYPERLINK \l "_Toc520655644"</w:instrText>
            </w:r>
            <w:r w:rsidRPr="00F75055">
              <w:rPr>
                <w:rStyle w:val="Hipervnculo"/>
                <w:rFonts w:ascii="Times New Roman" w:hAnsi="Times New Roman" w:cs="Times New Roman"/>
                <w:noProof/>
                <w:rPrChange w:id="50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05" w:author="Regina Casanova" w:date="2018-07-29T19:32:00Z">
                  <w:rPr>
                    <w:rStyle w:val="Hipervnculo"/>
                    <w:noProof/>
                  </w:rPr>
                </w:rPrChange>
              </w:rPr>
            </w:r>
            <w:r w:rsidRPr="00F75055">
              <w:rPr>
                <w:rStyle w:val="Hipervnculo"/>
                <w:rFonts w:ascii="Times New Roman" w:hAnsi="Times New Roman" w:cs="Times New Roman"/>
                <w:noProof/>
                <w:rPrChange w:id="50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07"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50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09" w:author="Regina Casanova" w:date="2018-07-29T19:32:00Z">
                  <w:rPr>
                    <w:rStyle w:val="Hipervnculo"/>
                    <w:noProof/>
                    <w:lang w:val="es-PE"/>
                  </w:rPr>
                </w:rPrChange>
              </w:rPr>
              <w:t>Objetivos Específicos</w:t>
            </w:r>
            <w:r w:rsidRPr="00F75055">
              <w:rPr>
                <w:rFonts w:ascii="Times New Roman" w:hAnsi="Times New Roman" w:cs="Times New Roman"/>
                <w:noProof/>
                <w:webHidden/>
                <w:rPrChange w:id="510" w:author="Regina Casanova" w:date="2018-07-29T19:32:00Z">
                  <w:rPr>
                    <w:noProof/>
                    <w:webHidden/>
                  </w:rPr>
                </w:rPrChange>
              </w:rPr>
              <w:tab/>
            </w:r>
            <w:r w:rsidRPr="00F75055">
              <w:rPr>
                <w:rFonts w:ascii="Times New Roman" w:hAnsi="Times New Roman" w:cs="Times New Roman"/>
                <w:noProof/>
                <w:webHidden/>
                <w:rPrChange w:id="511" w:author="Regina Casanova" w:date="2018-07-29T19:32:00Z">
                  <w:rPr>
                    <w:noProof/>
                    <w:webHidden/>
                  </w:rPr>
                </w:rPrChange>
              </w:rPr>
              <w:fldChar w:fldCharType="begin"/>
            </w:r>
            <w:r w:rsidRPr="00F75055">
              <w:rPr>
                <w:rFonts w:ascii="Times New Roman" w:hAnsi="Times New Roman" w:cs="Times New Roman"/>
                <w:noProof/>
                <w:webHidden/>
                <w:rPrChange w:id="512" w:author="Regina Casanova" w:date="2018-07-29T19:32:00Z">
                  <w:rPr>
                    <w:noProof/>
                    <w:webHidden/>
                  </w:rPr>
                </w:rPrChange>
              </w:rPr>
              <w:instrText xml:space="preserve"> PAGEREF _Toc520655644 \h </w:instrText>
            </w:r>
            <w:r w:rsidRPr="00F75055">
              <w:rPr>
                <w:rFonts w:ascii="Times New Roman" w:hAnsi="Times New Roman" w:cs="Times New Roman"/>
                <w:noProof/>
                <w:webHidden/>
                <w:rPrChange w:id="513" w:author="Regina Casanova" w:date="2018-07-29T19:32:00Z">
                  <w:rPr>
                    <w:noProof/>
                    <w:webHidden/>
                  </w:rPr>
                </w:rPrChange>
              </w:rPr>
            </w:r>
          </w:ins>
          <w:r w:rsidRPr="00F75055">
            <w:rPr>
              <w:rFonts w:ascii="Times New Roman" w:hAnsi="Times New Roman" w:cs="Times New Roman"/>
              <w:noProof/>
              <w:webHidden/>
              <w:rPrChange w:id="514" w:author="Regina Casanova" w:date="2018-07-29T19:32:00Z">
                <w:rPr>
                  <w:noProof/>
                  <w:webHidden/>
                </w:rPr>
              </w:rPrChange>
            </w:rPr>
            <w:fldChar w:fldCharType="separate"/>
          </w:r>
          <w:ins w:id="515" w:author="Regina Casanova" w:date="2018-07-29T19:24:00Z">
            <w:r w:rsidRPr="00F75055">
              <w:rPr>
                <w:rFonts w:ascii="Times New Roman" w:hAnsi="Times New Roman" w:cs="Times New Roman"/>
                <w:noProof/>
                <w:webHidden/>
                <w:rPrChange w:id="516" w:author="Regina Casanova" w:date="2018-07-29T19:32:00Z">
                  <w:rPr>
                    <w:noProof/>
                    <w:webHidden/>
                  </w:rPr>
                </w:rPrChange>
              </w:rPr>
              <w:t>43</w:t>
            </w:r>
            <w:r w:rsidRPr="00F75055">
              <w:rPr>
                <w:rFonts w:ascii="Times New Roman" w:hAnsi="Times New Roman" w:cs="Times New Roman"/>
                <w:noProof/>
                <w:webHidden/>
                <w:rPrChange w:id="517" w:author="Regina Casanova" w:date="2018-07-29T19:32:00Z">
                  <w:rPr>
                    <w:noProof/>
                    <w:webHidden/>
                  </w:rPr>
                </w:rPrChange>
              </w:rPr>
              <w:fldChar w:fldCharType="end"/>
            </w:r>
            <w:r w:rsidRPr="00F75055">
              <w:rPr>
                <w:rStyle w:val="Hipervnculo"/>
                <w:rFonts w:ascii="Times New Roman" w:hAnsi="Times New Roman" w:cs="Times New Roman"/>
                <w:noProof/>
                <w:rPrChange w:id="518" w:author="Regina Casanova" w:date="2018-07-29T19:32:00Z">
                  <w:rPr>
                    <w:rStyle w:val="Hipervnculo"/>
                    <w:noProof/>
                  </w:rPr>
                </w:rPrChange>
              </w:rPr>
              <w:fldChar w:fldCharType="end"/>
            </w:r>
          </w:ins>
        </w:p>
        <w:p w14:paraId="5C097164" w14:textId="6AA0F0B1" w:rsidR="00CC32E0" w:rsidRPr="00C3723A" w:rsidRDefault="00CC32E0" w:rsidP="00C3723A">
          <w:pPr>
            <w:pStyle w:val="TDC1"/>
            <w:rPr>
              <w:ins w:id="519" w:author="Regina Casanova" w:date="2018-07-29T19:24:00Z"/>
              <w:rFonts w:eastAsiaTheme="minorEastAsia"/>
              <w:noProof/>
              <w:sz w:val="24"/>
              <w:szCs w:val="24"/>
              <w:lang w:val="es-PE" w:eastAsia="es-PE"/>
            </w:rPr>
          </w:pPr>
          <w:ins w:id="520" w:author="Regina Casanova" w:date="2018-07-29T19:24:00Z">
            <w:r w:rsidRPr="00F75055">
              <w:rPr>
                <w:rStyle w:val="Hipervnculo"/>
                <w:rFonts w:ascii="Times New Roman" w:hAnsi="Times New Roman" w:cs="Times New Roman"/>
                <w:b w:val="0"/>
                <w:noProof/>
                <w:rPrChange w:id="52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22" w:author="Regina Casanova" w:date="2018-07-29T19:32:00Z">
                  <w:rPr>
                    <w:rStyle w:val="Hipervnculo"/>
                    <w:noProof/>
                  </w:rPr>
                </w:rPrChange>
              </w:rPr>
              <w:instrText xml:space="preserve"> </w:instrText>
            </w:r>
            <w:r w:rsidRPr="00C3723A">
              <w:rPr>
                <w:noProof/>
              </w:rPr>
              <w:instrText>HYPERLINK \l "_Toc520655645"</w:instrText>
            </w:r>
            <w:r w:rsidRPr="00F75055">
              <w:rPr>
                <w:rStyle w:val="Hipervnculo"/>
                <w:rFonts w:ascii="Times New Roman" w:hAnsi="Times New Roman" w:cs="Times New Roman"/>
                <w:b w:val="0"/>
                <w:noProof/>
                <w:rPrChange w:id="52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24" w:author="Regina Casanova" w:date="2018-07-29T19:32:00Z">
                  <w:rPr>
                    <w:rStyle w:val="Hipervnculo"/>
                    <w:noProof/>
                  </w:rPr>
                </w:rPrChange>
              </w:rPr>
            </w:r>
            <w:r w:rsidRPr="00F75055">
              <w:rPr>
                <w:rStyle w:val="Hipervnculo"/>
                <w:rFonts w:ascii="Times New Roman" w:hAnsi="Times New Roman" w:cs="Times New Roman"/>
                <w:b w:val="0"/>
                <w:noProof/>
                <w:rPrChange w:id="52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26" w:author="Regina Casanova" w:date="2018-07-29T19:32:00Z">
                  <w:rPr>
                    <w:rStyle w:val="Hipervnculo"/>
                    <w:noProof/>
                  </w:rPr>
                </w:rPrChange>
              </w:rPr>
              <w:t>Metodología</w:t>
            </w:r>
            <w:r w:rsidRPr="00C3723A">
              <w:rPr>
                <w:noProof/>
                <w:webHidden/>
              </w:rPr>
              <w:tab/>
            </w:r>
            <w:r w:rsidRPr="00C3723A">
              <w:rPr>
                <w:noProof/>
                <w:webHidden/>
              </w:rPr>
              <w:fldChar w:fldCharType="begin"/>
            </w:r>
            <w:r w:rsidRPr="00C3723A">
              <w:rPr>
                <w:noProof/>
                <w:webHidden/>
              </w:rPr>
              <w:instrText xml:space="preserve"> PAGEREF _Toc520655645 \h </w:instrText>
            </w:r>
            <w:r w:rsidRPr="00C3723A">
              <w:rPr>
                <w:noProof/>
                <w:webHidden/>
              </w:rPr>
            </w:r>
          </w:ins>
          <w:r w:rsidRPr="00C3723A">
            <w:rPr>
              <w:noProof/>
              <w:webHidden/>
            </w:rPr>
            <w:fldChar w:fldCharType="separate"/>
          </w:r>
          <w:ins w:id="527"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528" w:author="Regina Casanova" w:date="2018-07-29T19:32:00Z">
                  <w:rPr>
                    <w:rStyle w:val="Hipervnculo"/>
                    <w:noProof/>
                  </w:rPr>
                </w:rPrChange>
              </w:rPr>
              <w:fldChar w:fldCharType="end"/>
            </w:r>
          </w:ins>
        </w:p>
        <w:p w14:paraId="714FF7B2" w14:textId="6914F73B" w:rsidR="00CC32E0" w:rsidRPr="00F75055" w:rsidRDefault="00CC32E0" w:rsidP="00CC32E0">
          <w:pPr>
            <w:pStyle w:val="TDC2"/>
            <w:rPr>
              <w:ins w:id="529" w:author="Regina Casanova" w:date="2018-07-29T19:24:00Z"/>
              <w:rFonts w:ascii="Times New Roman" w:eastAsiaTheme="minorEastAsia" w:hAnsi="Times New Roman" w:cs="Times New Roman"/>
              <w:noProof/>
              <w:sz w:val="24"/>
              <w:szCs w:val="24"/>
              <w:lang w:val="es-PE" w:eastAsia="es-PE"/>
              <w:rPrChange w:id="530" w:author="Regina Casanova" w:date="2018-07-29T19:32:00Z">
                <w:rPr>
                  <w:ins w:id="531" w:author="Regina Casanova" w:date="2018-07-29T19:24:00Z"/>
                  <w:rFonts w:eastAsiaTheme="minorEastAsia" w:cstheme="minorBidi"/>
                  <w:noProof/>
                  <w:sz w:val="24"/>
                  <w:szCs w:val="24"/>
                  <w:lang w:val="es-PE" w:eastAsia="es-PE"/>
                </w:rPr>
              </w:rPrChange>
            </w:rPr>
          </w:pPr>
          <w:ins w:id="532" w:author="Regina Casanova" w:date="2018-07-29T19:24:00Z">
            <w:r w:rsidRPr="00F75055">
              <w:rPr>
                <w:rStyle w:val="Hipervnculo"/>
                <w:rFonts w:ascii="Times New Roman" w:hAnsi="Times New Roman" w:cs="Times New Roman"/>
                <w:noProof/>
                <w:rPrChange w:id="533" w:author="Regina Casanova" w:date="2018-07-29T19:32:00Z">
                  <w:rPr>
                    <w:rStyle w:val="Hipervnculo"/>
                    <w:noProof/>
                  </w:rPr>
                </w:rPrChange>
              </w:rPr>
              <w:fldChar w:fldCharType="begin"/>
            </w:r>
            <w:r w:rsidRPr="00F75055">
              <w:rPr>
                <w:rStyle w:val="Hipervnculo"/>
                <w:rFonts w:ascii="Times New Roman" w:hAnsi="Times New Roman" w:cs="Times New Roman"/>
                <w:noProof/>
                <w:rPrChange w:id="534" w:author="Regina Casanova" w:date="2018-07-29T19:32:00Z">
                  <w:rPr>
                    <w:rStyle w:val="Hipervnculo"/>
                    <w:noProof/>
                  </w:rPr>
                </w:rPrChange>
              </w:rPr>
              <w:instrText xml:space="preserve"> </w:instrText>
            </w:r>
            <w:r w:rsidRPr="00F75055">
              <w:rPr>
                <w:rFonts w:ascii="Times New Roman" w:hAnsi="Times New Roman" w:cs="Times New Roman"/>
                <w:noProof/>
                <w:rPrChange w:id="535" w:author="Regina Casanova" w:date="2018-07-29T19:32:00Z">
                  <w:rPr>
                    <w:noProof/>
                  </w:rPr>
                </w:rPrChange>
              </w:rPr>
              <w:instrText>HYPERLINK \l "_Toc520655646"</w:instrText>
            </w:r>
            <w:r w:rsidRPr="00F75055">
              <w:rPr>
                <w:rStyle w:val="Hipervnculo"/>
                <w:rFonts w:ascii="Times New Roman" w:hAnsi="Times New Roman" w:cs="Times New Roman"/>
                <w:noProof/>
                <w:rPrChange w:id="53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37" w:author="Regina Casanova" w:date="2018-07-29T19:32:00Z">
                  <w:rPr>
                    <w:rStyle w:val="Hipervnculo"/>
                    <w:noProof/>
                  </w:rPr>
                </w:rPrChange>
              </w:rPr>
            </w:r>
            <w:r w:rsidRPr="00F75055">
              <w:rPr>
                <w:rStyle w:val="Hipervnculo"/>
                <w:rFonts w:ascii="Times New Roman" w:hAnsi="Times New Roman" w:cs="Times New Roman"/>
                <w:noProof/>
                <w:rPrChange w:id="53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539" w:author="Regina Casanova" w:date="2018-07-29T19:32:00Z">
                  <w:rPr>
                    <w:rStyle w:val="Hipervnculo"/>
                    <w:noProof/>
                  </w:rPr>
                </w:rPrChange>
              </w:rPr>
              <w:t>I.</w:t>
            </w:r>
            <w:r w:rsidRPr="00F75055">
              <w:rPr>
                <w:rFonts w:ascii="Times New Roman" w:eastAsiaTheme="minorEastAsia" w:hAnsi="Times New Roman" w:cs="Times New Roman"/>
                <w:noProof/>
                <w:sz w:val="24"/>
                <w:szCs w:val="24"/>
                <w:lang w:val="es-PE" w:eastAsia="es-PE"/>
                <w:rPrChange w:id="54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541" w:author="Regina Casanova" w:date="2018-07-29T19:32:00Z">
                  <w:rPr>
                    <w:rStyle w:val="Hipervnculo"/>
                    <w:noProof/>
                  </w:rPr>
                </w:rPrChange>
              </w:rPr>
              <w:t>Metodología para Sub-Estudio del objetivo específico #1, correspondiente a la Fase Exploratoria</w:t>
            </w:r>
            <w:r w:rsidRPr="00F75055">
              <w:rPr>
                <w:rFonts w:ascii="Times New Roman" w:hAnsi="Times New Roman" w:cs="Times New Roman"/>
                <w:noProof/>
                <w:webHidden/>
                <w:rPrChange w:id="542" w:author="Regina Casanova" w:date="2018-07-29T19:32:00Z">
                  <w:rPr>
                    <w:noProof/>
                    <w:webHidden/>
                  </w:rPr>
                </w:rPrChange>
              </w:rPr>
              <w:tab/>
            </w:r>
            <w:r w:rsidRPr="00F75055">
              <w:rPr>
                <w:rFonts w:ascii="Times New Roman" w:hAnsi="Times New Roman" w:cs="Times New Roman"/>
                <w:noProof/>
                <w:webHidden/>
                <w:rPrChange w:id="543" w:author="Regina Casanova" w:date="2018-07-29T19:32:00Z">
                  <w:rPr>
                    <w:noProof/>
                    <w:webHidden/>
                  </w:rPr>
                </w:rPrChange>
              </w:rPr>
              <w:fldChar w:fldCharType="begin"/>
            </w:r>
            <w:r w:rsidRPr="00F75055">
              <w:rPr>
                <w:rFonts w:ascii="Times New Roman" w:hAnsi="Times New Roman" w:cs="Times New Roman"/>
                <w:noProof/>
                <w:webHidden/>
                <w:rPrChange w:id="544" w:author="Regina Casanova" w:date="2018-07-29T19:32:00Z">
                  <w:rPr>
                    <w:noProof/>
                    <w:webHidden/>
                  </w:rPr>
                </w:rPrChange>
              </w:rPr>
              <w:instrText xml:space="preserve"> PAGEREF _Toc520655646 \h </w:instrText>
            </w:r>
            <w:r w:rsidRPr="00F75055">
              <w:rPr>
                <w:rFonts w:ascii="Times New Roman" w:hAnsi="Times New Roman" w:cs="Times New Roman"/>
                <w:noProof/>
                <w:webHidden/>
                <w:rPrChange w:id="545" w:author="Regina Casanova" w:date="2018-07-29T19:32:00Z">
                  <w:rPr>
                    <w:noProof/>
                    <w:webHidden/>
                  </w:rPr>
                </w:rPrChange>
              </w:rPr>
            </w:r>
          </w:ins>
          <w:r w:rsidRPr="00F75055">
            <w:rPr>
              <w:rFonts w:ascii="Times New Roman" w:hAnsi="Times New Roman" w:cs="Times New Roman"/>
              <w:noProof/>
              <w:webHidden/>
              <w:rPrChange w:id="546" w:author="Regina Casanova" w:date="2018-07-29T19:32:00Z">
                <w:rPr>
                  <w:noProof/>
                  <w:webHidden/>
                </w:rPr>
              </w:rPrChange>
            </w:rPr>
            <w:fldChar w:fldCharType="separate"/>
          </w:r>
          <w:ins w:id="547" w:author="Regina Casanova" w:date="2018-07-29T19:24:00Z">
            <w:r w:rsidRPr="00F75055">
              <w:rPr>
                <w:rFonts w:ascii="Times New Roman" w:hAnsi="Times New Roman" w:cs="Times New Roman"/>
                <w:noProof/>
                <w:webHidden/>
                <w:rPrChange w:id="548" w:author="Regina Casanova" w:date="2018-07-29T19:32:00Z">
                  <w:rPr>
                    <w:noProof/>
                    <w:webHidden/>
                  </w:rPr>
                </w:rPrChange>
              </w:rPr>
              <w:t>44</w:t>
            </w:r>
            <w:r w:rsidRPr="00F75055">
              <w:rPr>
                <w:rFonts w:ascii="Times New Roman" w:hAnsi="Times New Roman" w:cs="Times New Roman"/>
                <w:noProof/>
                <w:webHidden/>
                <w:rPrChange w:id="549" w:author="Regina Casanova" w:date="2018-07-29T19:32:00Z">
                  <w:rPr>
                    <w:noProof/>
                    <w:webHidden/>
                  </w:rPr>
                </w:rPrChange>
              </w:rPr>
              <w:fldChar w:fldCharType="end"/>
            </w:r>
            <w:r w:rsidRPr="00F75055">
              <w:rPr>
                <w:rStyle w:val="Hipervnculo"/>
                <w:rFonts w:ascii="Times New Roman" w:hAnsi="Times New Roman" w:cs="Times New Roman"/>
                <w:noProof/>
                <w:rPrChange w:id="550" w:author="Regina Casanova" w:date="2018-07-29T19:32:00Z">
                  <w:rPr>
                    <w:rStyle w:val="Hipervnculo"/>
                    <w:noProof/>
                  </w:rPr>
                </w:rPrChange>
              </w:rPr>
              <w:fldChar w:fldCharType="end"/>
            </w:r>
          </w:ins>
        </w:p>
        <w:p w14:paraId="23DE56DC" w14:textId="200AA744" w:rsidR="00CC32E0" w:rsidRPr="00F75055" w:rsidRDefault="00CC32E0" w:rsidP="00CC32E0">
          <w:pPr>
            <w:pStyle w:val="TDC3"/>
            <w:rPr>
              <w:ins w:id="551" w:author="Regina Casanova" w:date="2018-07-29T19:24:00Z"/>
              <w:rFonts w:ascii="Times New Roman" w:eastAsiaTheme="minorEastAsia" w:hAnsi="Times New Roman" w:cs="Times New Roman"/>
              <w:i w:val="0"/>
              <w:noProof/>
              <w:sz w:val="24"/>
              <w:szCs w:val="24"/>
              <w:lang w:val="es-PE" w:eastAsia="es-PE"/>
              <w:rPrChange w:id="552" w:author="Regina Casanova" w:date="2018-07-29T19:32:00Z">
                <w:rPr>
                  <w:ins w:id="553" w:author="Regina Casanova" w:date="2018-07-29T19:24:00Z"/>
                  <w:rFonts w:eastAsiaTheme="minorEastAsia" w:cstheme="minorBidi"/>
                  <w:noProof/>
                  <w:sz w:val="24"/>
                  <w:szCs w:val="24"/>
                  <w:lang w:val="es-PE" w:eastAsia="es-PE"/>
                </w:rPr>
              </w:rPrChange>
            </w:rPr>
          </w:pPr>
          <w:ins w:id="554" w:author="Regina Casanova" w:date="2018-07-29T19:24:00Z">
            <w:r w:rsidRPr="00F75055">
              <w:rPr>
                <w:rStyle w:val="Hipervnculo"/>
                <w:rFonts w:ascii="Times New Roman" w:hAnsi="Times New Roman" w:cs="Times New Roman"/>
                <w:i w:val="0"/>
                <w:noProof/>
                <w:rPrChange w:id="55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56" w:author="Regina Casanova" w:date="2018-07-29T19:32:00Z">
                  <w:rPr>
                    <w:rStyle w:val="Hipervnculo"/>
                    <w:noProof/>
                  </w:rPr>
                </w:rPrChange>
              </w:rPr>
              <w:instrText xml:space="preserve"> </w:instrText>
            </w:r>
            <w:r w:rsidRPr="00F75055">
              <w:rPr>
                <w:rFonts w:ascii="Times New Roman" w:hAnsi="Times New Roman" w:cs="Times New Roman"/>
                <w:i w:val="0"/>
                <w:noProof/>
                <w:rPrChange w:id="557" w:author="Regina Casanova" w:date="2018-07-29T19:32:00Z">
                  <w:rPr>
                    <w:noProof/>
                  </w:rPr>
                </w:rPrChange>
              </w:rPr>
              <w:instrText>HYPERLINK \l "_Toc520655647"</w:instrText>
            </w:r>
            <w:r w:rsidRPr="00F75055">
              <w:rPr>
                <w:rStyle w:val="Hipervnculo"/>
                <w:rFonts w:ascii="Times New Roman" w:hAnsi="Times New Roman" w:cs="Times New Roman"/>
                <w:i w:val="0"/>
                <w:noProof/>
                <w:rPrChange w:id="55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59" w:author="Regina Casanova" w:date="2018-07-29T19:32:00Z">
                  <w:rPr>
                    <w:rStyle w:val="Hipervnculo"/>
                    <w:noProof/>
                  </w:rPr>
                </w:rPrChange>
              </w:rPr>
            </w:r>
            <w:r w:rsidRPr="00F75055">
              <w:rPr>
                <w:rStyle w:val="Hipervnculo"/>
                <w:rFonts w:ascii="Times New Roman" w:hAnsi="Times New Roman" w:cs="Times New Roman"/>
                <w:i w:val="0"/>
                <w:noProof/>
                <w:rPrChange w:id="56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6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56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63" w:author="Regina Casanova" w:date="2018-07-29T19:32:00Z">
                  <w:rPr>
                    <w:rStyle w:val="Hipervnculo"/>
                    <w:noProof/>
                  </w:rPr>
                </w:rPrChange>
              </w:rPr>
              <w:t>Diseño del estudio</w:t>
            </w:r>
            <w:r w:rsidRPr="00F75055">
              <w:rPr>
                <w:rFonts w:ascii="Times New Roman" w:hAnsi="Times New Roman" w:cs="Times New Roman"/>
                <w:i w:val="0"/>
                <w:noProof/>
                <w:webHidden/>
                <w:rPrChange w:id="564" w:author="Regina Casanova" w:date="2018-07-29T19:32:00Z">
                  <w:rPr>
                    <w:noProof/>
                    <w:webHidden/>
                  </w:rPr>
                </w:rPrChange>
              </w:rPr>
              <w:tab/>
            </w:r>
            <w:r w:rsidRPr="00F75055">
              <w:rPr>
                <w:rFonts w:ascii="Times New Roman" w:hAnsi="Times New Roman" w:cs="Times New Roman"/>
                <w:i w:val="0"/>
                <w:noProof/>
                <w:webHidden/>
                <w:rPrChange w:id="565" w:author="Regina Casanova" w:date="2018-07-29T19:32:00Z">
                  <w:rPr>
                    <w:noProof/>
                    <w:webHidden/>
                  </w:rPr>
                </w:rPrChange>
              </w:rPr>
              <w:fldChar w:fldCharType="begin"/>
            </w:r>
            <w:r w:rsidRPr="00F75055">
              <w:rPr>
                <w:rFonts w:ascii="Times New Roman" w:hAnsi="Times New Roman" w:cs="Times New Roman"/>
                <w:i w:val="0"/>
                <w:noProof/>
                <w:webHidden/>
                <w:rPrChange w:id="566" w:author="Regina Casanova" w:date="2018-07-29T19:32:00Z">
                  <w:rPr>
                    <w:noProof/>
                    <w:webHidden/>
                  </w:rPr>
                </w:rPrChange>
              </w:rPr>
              <w:instrText xml:space="preserve"> PAGEREF _Toc520655647 \h </w:instrText>
            </w:r>
            <w:r w:rsidRPr="00F75055">
              <w:rPr>
                <w:rFonts w:ascii="Times New Roman" w:hAnsi="Times New Roman" w:cs="Times New Roman"/>
                <w:i w:val="0"/>
                <w:noProof/>
                <w:webHidden/>
                <w:rPrChange w:id="567" w:author="Regina Casanova" w:date="2018-07-29T19:32:00Z">
                  <w:rPr>
                    <w:noProof/>
                    <w:webHidden/>
                  </w:rPr>
                </w:rPrChange>
              </w:rPr>
            </w:r>
          </w:ins>
          <w:r w:rsidRPr="00F75055">
            <w:rPr>
              <w:rFonts w:ascii="Times New Roman" w:hAnsi="Times New Roman" w:cs="Times New Roman"/>
              <w:i w:val="0"/>
              <w:noProof/>
              <w:webHidden/>
              <w:rPrChange w:id="568" w:author="Regina Casanova" w:date="2018-07-29T19:32:00Z">
                <w:rPr>
                  <w:noProof/>
                  <w:webHidden/>
                </w:rPr>
              </w:rPrChange>
            </w:rPr>
            <w:fldChar w:fldCharType="separate"/>
          </w:r>
          <w:ins w:id="569" w:author="Regina Casanova" w:date="2018-07-29T19:24:00Z">
            <w:r w:rsidRPr="00F75055">
              <w:rPr>
                <w:rFonts w:ascii="Times New Roman" w:hAnsi="Times New Roman" w:cs="Times New Roman"/>
                <w:i w:val="0"/>
                <w:noProof/>
                <w:webHidden/>
                <w:rPrChange w:id="570" w:author="Regina Casanova" w:date="2018-07-29T19:32:00Z">
                  <w:rPr>
                    <w:noProof/>
                    <w:webHidden/>
                  </w:rPr>
                </w:rPrChange>
              </w:rPr>
              <w:t>44</w:t>
            </w:r>
            <w:r w:rsidRPr="00F75055">
              <w:rPr>
                <w:rFonts w:ascii="Times New Roman" w:hAnsi="Times New Roman" w:cs="Times New Roman"/>
                <w:i w:val="0"/>
                <w:noProof/>
                <w:webHidden/>
                <w:rPrChange w:id="571" w:author="Regina Casanova" w:date="2018-07-29T19:32:00Z">
                  <w:rPr>
                    <w:noProof/>
                    <w:webHidden/>
                  </w:rPr>
                </w:rPrChange>
              </w:rPr>
              <w:fldChar w:fldCharType="end"/>
            </w:r>
            <w:r w:rsidRPr="00F75055">
              <w:rPr>
                <w:rStyle w:val="Hipervnculo"/>
                <w:rFonts w:ascii="Times New Roman" w:hAnsi="Times New Roman" w:cs="Times New Roman"/>
                <w:i w:val="0"/>
                <w:noProof/>
                <w:rPrChange w:id="572" w:author="Regina Casanova" w:date="2018-07-29T19:32:00Z">
                  <w:rPr>
                    <w:rStyle w:val="Hipervnculo"/>
                    <w:noProof/>
                  </w:rPr>
                </w:rPrChange>
              </w:rPr>
              <w:fldChar w:fldCharType="end"/>
            </w:r>
          </w:ins>
        </w:p>
        <w:p w14:paraId="23B6FEAE" w14:textId="7F0C5CC7" w:rsidR="00CC32E0" w:rsidRPr="00F75055" w:rsidRDefault="00CC32E0" w:rsidP="00CC32E0">
          <w:pPr>
            <w:pStyle w:val="TDC3"/>
            <w:rPr>
              <w:ins w:id="573" w:author="Regina Casanova" w:date="2018-07-29T19:24:00Z"/>
              <w:rFonts w:ascii="Times New Roman" w:eastAsiaTheme="minorEastAsia" w:hAnsi="Times New Roman" w:cs="Times New Roman"/>
              <w:i w:val="0"/>
              <w:noProof/>
              <w:sz w:val="24"/>
              <w:szCs w:val="24"/>
              <w:lang w:val="es-PE" w:eastAsia="es-PE"/>
              <w:rPrChange w:id="574" w:author="Regina Casanova" w:date="2018-07-29T19:32:00Z">
                <w:rPr>
                  <w:ins w:id="575" w:author="Regina Casanova" w:date="2018-07-29T19:24:00Z"/>
                  <w:rFonts w:eastAsiaTheme="minorEastAsia" w:cstheme="minorBidi"/>
                  <w:noProof/>
                  <w:sz w:val="24"/>
                  <w:szCs w:val="24"/>
                  <w:lang w:val="es-PE" w:eastAsia="es-PE"/>
                </w:rPr>
              </w:rPrChange>
            </w:rPr>
          </w:pPr>
          <w:ins w:id="576" w:author="Regina Casanova" w:date="2018-07-29T19:24:00Z">
            <w:r w:rsidRPr="00F75055">
              <w:rPr>
                <w:rStyle w:val="Hipervnculo"/>
                <w:rFonts w:ascii="Times New Roman" w:hAnsi="Times New Roman" w:cs="Times New Roman"/>
                <w:i w:val="0"/>
                <w:noProof/>
                <w:rPrChange w:id="57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78" w:author="Regina Casanova" w:date="2018-07-29T19:32:00Z">
                  <w:rPr>
                    <w:rStyle w:val="Hipervnculo"/>
                    <w:noProof/>
                  </w:rPr>
                </w:rPrChange>
              </w:rPr>
              <w:instrText xml:space="preserve"> </w:instrText>
            </w:r>
            <w:r w:rsidRPr="00F75055">
              <w:rPr>
                <w:rFonts w:ascii="Times New Roman" w:hAnsi="Times New Roman" w:cs="Times New Roman"/>
                <w:i w:val="0"/>
                <w:noProof/>
                <w:rPrChange w:id="579" w:author="Regina Casanova" w:date="2018-07-29T19:32:00Z">
                  <w:rPr>
                    <w:noProof/>
                  </w:rPr>
                </w:rPrChange>
              </w:rPr>
              <w:instrText>HYPERLINK \l "_Toc520655648"</w:instrText>
            </w:r>
            <w:r w:rsidRPr="00F75055">
              <w:rPr>
                <w:rStyle w:val="Hipervnculo"/>
                <w:rFonts w:ascii="Times New Roman" w:hAnsi="Times New Roman" w:cs="Times New Roman"/>
                <w:i w:val="0"/>
                <w:noProof/>
                <w:rPrChange w:id="58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81" w:author="Regina Casanova" w:date="2018-07-29T19:32:00Z">
                  <w:rPr>
                    <w:rStyle w:val="Hipervnculo"/>
                    <w:noProof/>
                  </w:rPr>
                </w:rPrChange>
              </w:rPr>
            </w:r>
            <w:r w:rsidRPr="00F75055">
              <w:rPr>
                <w:rStyle w:val="Hipervnculo"/>
                <w:rFonts w:ascii="Times New Roman" w:hAnsi="Times New Roman" w:cs="Times New Roman"/>
                <w:i w:val="0"/>
                <w:noProof/>
                <w:rPrChange w:id="58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83"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5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85" w:author="Regina Casanova" w:date="2018-07-29T19:32:00Z">
                  <w:rPr>
                    <w:rStyle w:val="Hipervnculo"/>
                    <w:noProof/>
                  </w:rPr>
                </w:rPrChange>
              </w:rPr>
              <w:t>Población</w:t>
            </w:r>
            <w:r w:rsidRPr="00F75055">
              <w:rPr>
                <w:rFonts w:ascii="Times New Roman" w:hAnsi="Times New Roman" w:cs="Times New Roman"/>
                <w:i w:val="0"/>
                <w:noProof/>
                <w:webHidden/>
                <w:rPrChange w:id="586" w:author="Regina Casanova" w:date="2018-07-29T19:32:00Z">
                  <w:rPr>
                    <w:noProof/>
                    <w:webHidden/>
                  </w:rPr>
                </w:rPrChange>
              </w:rPr>
              <w:tab/>
            </w:r>
            <w:r w:rsidRPr="00F75055">
              <w:rPr>
                <w:rFonts w:ascii="Times New Roman" w:hAnsi="Times New Roman" w:cs="Times New Roman"/>
                <w:i w:val="0"/>
                <w:noProof/>
                <w:webHidden/>
                <w:rPrChange w:id="587" w:author="Regina Casanova" w:date="2018-07-29T19:32:00Z">
                  <w:rPr>
                    <w:noProof/>
                    <w:webHidden/>
                  </w:rPr>
                </w:rPrChange>
              </w:rPr>
              <w:fldChar w:fldCharType="begin"/>
            </w:r>
            <w:r w:rsidRPr="00F75055">
              <w:rPr>
                <w:rFonts w:ascii="Times New Roman" w:hAnsi="Times New Roman" w:cs="Times New Roman"/>
                <w:i w:val="0"/>
                <w:noProof/>
                <w:webHidden/>
                <w:rPrChange w:id="588" w:author="Regina Casanova" w:date="2018-07-29T19:32:00Z">
                  <w:rPr>
                    <w:noProof/>
                    <w:webHidden/>
                  </w:rPr>
                </w:rPrChange>
              </w:rPr>
              <w:instrText xml:space="preserve"> PAGEREF _Toc520655648 \h </w:instrText>
            </w:r>
            <w:r w:rsidRPr="00F75055">
              <w:rPr>
                <w:rFonts w:ascii="Times New Roman" w:hAnsi="Times New Roman" w:cs="Times New Roman"/>
                <w:i w:val="0"/>
                <w:noProof/>
                <w:webHidden/>
                <w:rPrChange w:id="589" w:author="Regina Casanova" w:date="2018-07-29T19:32:00Z">
                  <w:rPr>
                    <w:noProof/>
                    <w:webHidden/>
                  </w:rPr>
                </w:rPrChange>
              </w:rPr>
            </w:r>
          </w:ins>
          <w:r w:rsidRPr="00F75055">
            <w:rPr>
              <w:rFonts w:ascii="Times New Roman" w:hAnsi="Times New Roman" w:cs="Times New Roman"/>
              <w:i w:val="0"/>
              <w:noProof/>
              <w:webHidden/>
              <w:rPrChange w:id="590" w:author="Regina Casanova" w:date="2018-07-29T19:32:00Z">
                <w:rPr>
                  <w:noProof/>
                  <w:webHidden/>
                </w:rPr>
              </w:rPrChange>
            </w:rPr>
            <w:fldChar w:fldCharType="separate"/>
          </w:r>
          <w:ins w:id="591" w:author="Regina Casanova" w:date="2018-07-29T19:24:00Z">
            <w:r w:rsidRPr="00F75055">
              <w:rPr>
                <w:rFonts w:ascii="Times New Roman" w:hAnsi="Times New Roman" w:cs="Times New Roman"/>
                <w:i w:val="0"/>
                <w:noProof/>
                <w:webHidden/>
                <w:rPrChange w:id="592" w:author="Regina Casanova" w:date="2018-07-29T19:32:00Z">
                  <w:rPr>
                    <w:noProof/>
                    <w:webHidden/>
                  </w:rPr>
                </w:rPrChange>
              </w:rPr>
              <w:t>44</w:t>
            </w:r>
            <w:r w:rsidRPr="00F75055">
              <w:rPr>
                <w:rFonts w:ascii="Times New Roman" w:hAnsi="Times New Roman" w:cs="Times New Roman"/>
                <w:i w:val="0"/>
                <w:noProof/>
                <w:webHidden/>
                <w:rPrChange w:id="593" w:author="Regina Casanova" w:date="2018-07-29T19:32:00Z">
                  <w:rPr>
                    <w:noProof/>
                    <w:webHidden/>
                  </w:rPr>
                </w:rPrChange>
              </w:rPr>
              <w:fldChar w:fldCharType="end"/>
            </w:r>
            <w:r w:rsidRPr="00F75055">
              <w:rPr>
                <w:rStyle w:val="Hipervnculo"/>
                <w:rFonts w:ascii="Times New Roman" w:hAnsi="Times New Roman" w:cs="Times New Roman"/>
                <w:i w:val="0"/>
                <w:noProof/>
                <w:rPrChange w:id="594" w:author="Regina Casanova" w:date="2018-07-29T19:32:00Z">
                  <w:rPr>
                    <w:rStyle w:val="Hipervnculo"/>
                    <w:noProof/>
                  </w:rPr>
                </w:rPrChange>
              </w:rPr>
              <w:fldChar w:fldCharType="end"/>
            </w:r>
          </w:ins>
        </w:p>
        <w:p w14:paraId="3E551B00" w14:textId="31B9710D" w:rsidR="00CC32E0" w:rsidRPr="00F75055" w:rsidRDefault="00CC32E0" w:rsidP="00CC32E0">
          <w:pPr>
            <w:pStyle w:val="TDC3"/>
            <w:rPr>
              <w:ins w:id="595" w:author="Regina Casanova" w:date="2018-07-29T19:24:00Z"/>
              <w:rFonts w:ascii="Times New Roman" w:eastAsiaTheme="minorEastAsia" w:hAnsi="Times New Roman" w:cs="Times New Roman"/>
              <w:i w:val="0"/>
              <w:noProof/>
              <w:sz w:val="24"/>
              <w:szCs w:val="24"/>
              <w:lang w:val="es-PE" w:eastAsia="es-PE"/>
              <w:rPrChange w:id="596" w:author="Regina Casanova" w:date="2018-07-29T19:32:00Z">
                <w:rPr>
                  <w:ins w:id="597" w:author="Regina Casanova" w:date="2018-07-29T19:24:00Z"/>
                  <w:rFonts w:eastAsiaTheme="minorEastAsia" w:cstheme="minorBidi"/>
                  <w:noProof/>
                  <w:sz w:val="24"/>
                  <w:szCs w:val="24"/>
                  <w:lang w:val="es-PE" w:eastAsia="es-PE"/>
                </w:rPr>
              </w:rPrChange>
            </w:rPr>
          </w:pPr>
          <w:ins w:id="598" w:author="Regina Casanova" w:date="2018-07-29T19:24:00Z">
            <w:r w:rsidRPr="00F75055">
              <w:rPr>
                <w:rStyle w:val="Hipervnculo"/>
                <w:rFonts w:ascii="Times New Roman" w:hAnsi="Times New Roman" w:cs="Times New Roman"/>
                <w:i w:val="0"/>
                <w:noProof/>
                <w:rPrChange w:id="59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00" w:author="Regina Casanova" w:date="2018-07-29T19:32:00Z">
                  <w:rPr>
                    <w:rStyle w:val="Hipervnculo"/>
                    <w:noProof/>
                  </w:rPr>
                </w:rPrChange>
              </w:rPr>
              <w:instrText xml:space="preserve"> </w:instrText>
            </w:r>
            <w:r w:rsidRPr="00F75055">
              <w:rPr>
                <w:rFonts w:ascii="Times New Roman" w:hAnsi="Times New Roman" w:cs="Times New Roman"/>
                <w:i w:val="0"/>
                <w:noProof/>
                <w:rPrChange w:id="601" w:author="Regina Casanova" w:date="2018-07-29T19:32:00Z">
                  <w:rPr>
                    <w:noProof/>
                  </w:rPr>
                </w:rPrChange>
              </w:rPr>
              <w:instrText>HYPERLINK \l "_Toc520655649"</w:instrText>
            </w:r>
            <w:r w:rsidRPr="00F75055">
              <w:rPr>
                <w:rStyle w:val="Hipervnculo"/>
                <w:rFonts w:ascii="Times New Roman" w:hAnsi="Times New Roman" w:cs="Times New Roman"/>
                <w:i w:val="0"/>
                <w:noProof/>
                <w:rPrChange w:id="60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03" w:author="Regina Casanova" w:date="2018-07-29T19:32:00Z">
                  <w:rPr>
                    <w:rStyle w:val="Hipervnculo"/>
                    <w:noProof/>
                  </w:rPr>
                </w:rPrChange>
              </w:rPr>
            </w:r>
            <w:r w:rsidRPr="00F75055">
              <w:rPr>
                <w:rStyle w:val="Hipervnculo"/>
                <w:rFonts w:ascii="Times New Roman" w:hAnsi="Times New Roman" w:cs="Times New Roman"/>
                <w:i w:val="0"/>
                <w:noProof/>
                <w:rPrChange w:id="60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05"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60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07" w:author="Regina Casanova" w:date="2018-07-29T19:32:00Z">
                  <w:rPr>
                    <w:rStyle w:val="Hipervnculo"/>
                    <w:noProof/>
                  </w:rPr>
                </w:rPrChange>
              </w:rPr>
              <w:t>Muestra</w:t>
            </w:r>
            <w:r w:rsidRPr="00F75055">
              <w:rPr>
                <w:rFonts w:ascii="Times New Roman" w:hAnsi="Times New Roman" w:cs="Times New Roman"/>
                <w:i w:val="0"/>
                <w:noProof/>
                <w:webHidden/>
                <w:rPrChange w:id="608" w:author="Regina Casanova" w:date="2018-07-29T19:32:00Z">
                  <w:rPr>
                    <w:noProof/>
                    <w:webHidden/>
                  </w:rPr>
                </w:rPrChange>
              </w:rPr>
              <w:tab/>
            </w:r>
            <w:r w:rsidRPr="00F75055">
              <w:rPr>
                <w:rFonts w:ascii="Times New Roman" w:hAnsi="Times New Roman" w:cs="Times New Roman"/>
                <w:i w:val="0"/>
                <w:noProof/>
                <w:webHidden/>
                <w:rPrChange w:id="609" w:author="Regina Casanova" w:date="2018-07-29T19:32:00Z">
                  <w:rPr>
                    <w:noProof/>
                    <w:webHidden/>
                  </w:rPr>
                </w:rPrChange>
              </w:rPr>
              <w:fldChar w:fldCharType="begin"/>
            </w:r>
            <w:r w:rsidRPr="00F75055">
              <w:rPr>
                <w:rFonts w:ascii="Times New Roman" w:hAnsi="Times New Roman" w:cs="Times New Roman"/>
                <w:i w:val="0"/>
                <w:noProof/>
                <w:webHidden/>
                <w:rPrChange w:id="610" w:author="Regina Casanova" w:date="2018-07-29T19:32:00Z">
                  <w:rPr>
                    <w:noProof/>
                    <w:webHidden/>
                  </w:rPr>
                </w:rPrChange>
              </w:rPr>
              <w:instrText xml:space="preserve"> PAGEREF _Toc520655649 \h </w:instrText>
            </w:r>
            <w:r w:rsidRPr="00F75055">
              <w:rPr>
                <w:rFonts w:ascii="Times New Roman" w:hAnsi="Times New Roman" w:cs="Times New Roman"/>
                <w:i w:val="0"/>
                <w:noProof/>
                <w:webHidden/>
                <w:rPrChange w:id="611" w:author="Regina Casanova" w:date="2018-07-29T19:32:00Z">
                  <w:rPr>
                    <w:noProof/>
                    <w:webHidden/>
                  </w:rPr>
                </w:rPrChange>
              </w:rPr>
            </w:r>
          </w:ins>
          <w:r w:rsidRPr="00F75055">
            <w:rPr>
              <w:rFonts w:ascii="Times New Roman" w:hAnsi="Times New Roman" w:cs="Times New Roman"/>
              <w:i w:val="0"/>
              <w:noProof/>
              <w:webHidden/>
              <w:rPrChange w:id="612" w:author="Regina Casanova" w:date="2018-07-29T19:32:00Z">
                <w:rPr>
                  <w:noProof/>
                  <w:webHidden/>
                </w:rPr>
              </w:rPrChange>
            </w:rPr>
            <w:fldChar w:fldCharType="separate"/>
          </w:r>
          <w:ins w:id="613" w:author="Regina Casanova" w:date="2018-07-29T19:24:00Z">
            <w:r w:rsidRPr="00F75055">
              <w:rPr>
                <w:rFonts w:ascii="Times New Roman" w:hAnsi="Times New Roman" w:cs="Times New Roman"/>
                <w:i w:val="0"/>
                <w:noProof/>
                <w:webHidden/>
                <w:rPrChange w:id="614" w:author="Regina Casanova" w:date="2018-07-29T19:32:00Z">
                  <w:rPr>
                    <w:noProof/>
                    <w:webHidden/>
                  </w:rPr>
                </w:rPrChange>
              </w:rPr>
              <w:t>44</w:t>
            </w:r>
            <w:r w:rsidRPr="00F75055">
              <w:rPr>
                <w:rFonts w:ascii="Times New Roman" w:hAnsi="Times New Roman" w:cs="Times New Roman"/>
                <w:i w:val="0"/>
                <w:noProof/>
                <w:webHidden/>
                <w:rPrChange w:id="615" w:author="Regina Casanova" w:date="2018-07-29T19:32:00Z">
                  <w:rPr>
                    <w:noProof/>
                    <w:webHidden/>
                  </w:rPr>
                </w:rPrChange>
              </w:rPr>
              <w:fldChar w:fldCharType="end"/>
            </w:r>
            <w:r w:rsidRPr="00F75055">
              <w:rPr>
                <w:rStyle w:val="Hipervnculo"/>
                <w:rFonts w:ascii="Times New Roman" w:hAnsi="Times New Roman" w:cs="Times New Roman"/>
                <w:i w:val="0"/>
                <w:noProof/>
                <w:rPrChange w:id="616" w:author="Regina Casanova" w:date="2018-07-29T19:32:00Z">
                  <w:rPr>
                    <w:rStyle w:val="Hipervnculo"/>
                    <w:noProof/>
                  </w:rPr>
                </w:rPrChange>
              </w:rPr>
              <w:fldChar w:fldCharType="end"/>
            </w:r>
          </w:ins>
        </w:p>
        <w:p w14:paraId="61F994E8" w14:textId="38278842" w:rsidR="00CC32E0" w:rsidRPr="00F75055" w:rsidRDefault="00CC32E0" w:rsidP="00CC32E0">
          <w:pPr>
            <w:pStyle w:val="TDC3"/>
            <w:rPr>
              <w:ins w:id="617" w:author="Regina Casanova" w:date="2018-07-29T19:24:00Z"/>
              <w:rFonts w:ascii="Times New Roman" w:eastAsiaTheme="minorEastAsia" w:hAnsi="Times New Roman" w:cs="Times New Roman"/>
              <w:i w:val="0"/>
              <w:noProof/>
              <w:sz w:val="24"/>
              <w:szCs w:val="24"/>
              <w:lang w:val="es-PE" w:eastAsia="es-PE"/>
              <w:rPrChange w:id="618" w:author="Regina Casanova" w:date="2018-07-29T19:32:00Z">
                <w:rPr>
                  <w:ins w:id="619" w:author="Regina Casanova" w:date="2018-07-29T19:24:00Z"/>
                  <w:rFonts w:eastAsiaTheme="minorEastAsia" w:cstheme="minorBidi"/>
                  <w:noProof/>
                  <w:sz w:val="24"/>
                  <w:szCs w:val="24"/>
                  <w:lang w:val="es-PE" w:eastAsia="es-PE"/>
                </w:rPr>
              </w:rPrChange>
            </w:rPr>
          </w:pPr>
          <w:ins w:id="620" w:author="Regina Casanova" w:date="2018-07-29T19:24:00Z">
            <w:r w:rsidRPr="00F75055">
              <w:rPr>
                <w:rStyle w:val="Hipervnculo"/>
                <w:rFonts w:ascii="Times New Roman" w:hAnsi="Times New Roman" w:cs="Times New Roman"/>
                <w:i w:val="0"/>
                <w:noProof/>
                <w:rPrChange w:id="62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22" w:author="Regina Casanova" w:date="2018-07-29T19:32:00Z">
                  <w:rPr>
                    <w:rStyle w:val="Hipervnculo"/>
                    <w:noProof/>
                  </w:rPr>
                </w:rPrChange>
              </w:rPr>
              <w:instrText xml:space="preserve"> </w:instrText>
            </w:r>
            <w:r w:rsidRPr="00F75055">
              <w:rPr>
                <w:rFonts w:ascii="Times New Roman" w:hAnsi="Times New Roman" w:cs="Times New Roman"/>
                <w:i w:val="0"/>
                <w:noProof/>
                <w:rPrChange w:id="623" w:author="Regina Casanova" w:date="2018-07-29T19:32:00Z">
                  <w:rPr>
                    <w:noProof/>
                  </w:rPr>
                </w:rPrChange>
              </w:rPr>
              <w:instrText>HYPERLINK \l "_Toc520655650"</w:instrText>
            </w:r>
            <w:r w:rsidRPr="00F75055">
              <w:rPr>
                <w:rStyle w:val="Hipervnculo"/>
                <w:rFonts w:ascii="Times New Roman" w:hAnsi="Times New Roman" w:cs="Times New Roman"/>
                <w:i w:val="0"/>
                <w:noProof/>
                <w:rPrChange w:id="62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25" w:author="Regina Casanova" w:date="2018-07-29T19:32:00Z">
                  <w:rPr>
                    <w:rStyle w:val="Hipervnculo"/>
                    <w:noProof/>
                  </w:rPr>
                </w:rPrChange>
              </w:rPr>
            </w:r>
            <w:r w:rsidRPr="00F75055">
              <w:rPr>
                <w:rStyle w:val="Hipervnculo"/>
                <w:rFonts w:ascii="Times New Roman" w:hAnsi="Times New Roman" w:cs="Times New Roman"/>
                <w:i w:val="0"/>
                <w:noProof/>
                <w:rPrChange w:id="62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27"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62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29"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630" w:author="Regina Casanova" w:date="2018-07-29T19:32:00Z">
                  <w:rPr>
                    <w:noProof/>
                    <w:webHidden/>
                  </w:rPr>
                </w:rPrChange>
              </w:rPr>
              <w:tab/>
            </w:r>
            <w:r w:rsidRPr="00F75055">
              <w:rPr>
                <w:rFonts w:ascii="Times New Roman" w:hAnsi="Times New Roman" w:cs="Times New Roman"/>
                <w:i w:val="0"/>
                <w:noProof/>
                <w:webHidden/>
                <w:rPrChange w:id="631" w:author="Regina Casanova" w:date="2018-07-29T19:32:00Z">
                  <w:rPr>
                    <w:noProof/>
                    <w:webHidden/>
                  </w:rPr>
                </w:rPrChange>
              </w:rPr>
              <w:fldChar w:fldCharType="begin"/>
            </w:r>
            <w:r w:rsidRPr="00F75055">
              <w:rPr>
                <w:rFonts w:ascii="Times New Roman" w:hAnsi="Times New Roman" w:cs="Times New Roman"/>
                <w:i w:val="0"/>
                <w:noProof/>
                <w:webHidden/>
                <w:rPrChange w:id="632" w:author="Regina Casanova" w:date="2018-07-29T19:32:00Z">
                  <w:rPr>
                    <w:noProof/>
                    <w:webHidden/>
                  </w:rPr>
                </w:rPrChange>
              </w:rPr>
              <w:instrText xml:space="preserve"> PAGEREF _Toc520655650 \h </w:instrText>
            </w:r>
            <w:r w:rsidRPr="00F75055">
              <w:rPr>
                <w:rFonts w:ascii="Times New Roman" w:hAnsi="Times New Roman" w:cs="Times New Roman"/>
                <w:i w:val="0"/>
                <w:noProof/>
                <w:webHidden/>
                <w:rPrChange w:id="633" w:author="Regina Casanova" w:date="2018-07-29T19:32:00Z">
                  <w:rPr>
                    <w:noProof/>
                    <w:webHidden/>
                  </w:rPr>
                </w:rPrChange>
              </w:rPr>
            </w:r>
          </w:ins>
          <w:r w:rsidRPr="00F75055">
            <w:rPr>
              <w:rFonts w:ascii="Times New Roman" w:hAnsi="Times New Roman" w:cs="Times New Roman"/>
              <w:i w:val="0"/>
              <w:noProof/>
              <w:webHidden/>
              <w:rPrChange w:id="634" w:author="Regina Casanova" w:date="2018-07-29T19:32:00Z">
                <w:rPr>
                  <w:noProof/>
                  <w:webHidden/>
                </w:rPr>
              </w:rPrChange>
            </w:rPr>
            <w:fldChar w:fldCharType="separate"/>
          </w:r>
          <w:ins w:id="635" w:author="Regina Casanova" w:date="2018-07-29T19:24:00Z">
            <w:r w:rsidRPr="00F75055">
              <w:rPr>
                <w:rFonts w:ascii="Times New Roman" w:hAnsi="Times New Roman" w:cs="Times New Roman"/>
                <w:i w:val="0"/>
                <w:noProof/>
                <w:webHidden/>
                <w:rPrChange w:id="636" w:author="Regina Casanova" w:date="2018-07-29T19:32:00Z">
                  <w:rPr>
                    <w:noProof/>
                    <w:webHidden/>
                  </w:rPr>
                </w:rPrChange>
              </w:rPr>
              <w:t>45</w:t>
            </w:r>
            <w:r w:rsidRPr="00F75055">
              <w:rPr>
                <w:rFonts w:ascii="Times New Roman" w:hAnsi="Times New Roman" w:cs="Times New Roman"/>
                <w:i w:val="0"/>
                <w:noProof/>
                <w:webHidden/>
                <w:rPrChange w:id="637" w:author="Regina Casanova" w:date="2018-07-29T19:32:00Z">
                  <w:rPr>
                    <w:noProof/>
                    <w:webHidden/>
                  </w:rPr>
                </w:rPrChange>
              </w:rPr>
              <w:fldChar w:fldCharType="end"/>
            </w:r>
            <w:r w:rsidRPr="00F75055">
              <w:rPr>
                <w:rStyle w:val="Hipervnculo"/>
                <w:rFonts w:ascii="Times New Roman" w:hAnsi="Times New Roman" w:cs="Times New Roman"/>
                <w:i w:val="0"/>
                <w:noProof/>
                <w:rPrChange w:id="638" w:author="Regina Casanova" w:date="2018-07-29T19:32:00Z">
                  <w:rPr>
                    <w:rStyle w:val="Hipervnculo"/>
                    <w:noProof/>
                  </w:rPr>
                </w:rPrChange>
              </w:rPr>
              <w:fldChar w:fldCharType="end"/>
            </w:r>
          </w:ins>
        </w:p>
        <w:p w14:paraId="3ED2742E" w14:textId="3B6F27EC" w:rsidR="00CC32E0" w:rsidRPr="00F75055" w:rsidRDefault="00CC32E0" w:rsidP="00CC32E0">
          <w:pPr>
            <w:pStyle w:val="TDC3"/>
            <w:rPr>
              <w:ins w:id="639" w:author="Regina Casanova" w:date="2018-07-29T19:24:00Z"/>
              <w:rFonts w:ascii="Times New Roman" w:eastAsiaTheme="minorEastAsia" w:hAnsi="Times New Roman" w:cs="Times New Roman"/>
              <w:i w:val="0"/>
              <w:noProof/>
              <w:sz w:val="24"/>
              <w:szCs w:val="24"/>
              <w:lang w:val="es-PE" w:eastAsia="es-PE"/>
              <w:rPrChange w:id="640" w:author="Regina Casanova" w:date="2018-07-29T19:32:00Z">
                <w:rPr>
                  <w:ins w:id="641" w:author="Regina Casanova" w:date="2018-07-29T19:24:00Z"/>
                  <w:rFonts w:eastAsiaTheme="minorEastAsia" w:cstheme="minorBidi"/>
                  <w:noProof/>
                  <w:sz w:val="24"/>
                  <w:szCs w:val="24"/>
                  <w:lang w:val="es-PE" w:eastAsia="es-PE"/>
                </w:rPr>
              </w:rPrChange>
            </w:rPr>
          </w:pPr>
          <w:ins w:id="642" w:author="Regina Casanova" w:date="2018-07-29T19:24:00Z">
            <w:r w:rsidRPr="00F75055">
              <w:rPr>
                <w:rStyle w:val="Hipervnculo"/>
                <w:rFonts w:ascii="Times New Roman" w:hAnsi="Times New Roman" w:cs="Times New Roman"/>
                <w:i w:val="0"/>
                <w:noProof/>
                <w:rPrChange w:id="64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44" w:author="Regina Casanova" w:date="2018-07-29T19:32:00Z">
                  <w:rPr>
                    <w:rStyle w:val="Hipervnculo"/>
                    <w:noProof/>
                  </w:rPr>
                </w:rPrChange>
              </w:rPr>
              <w:instrText xml:space="preserve"> </w:instrText>
            </w:r>
            <w:r w:rsidRPr="00F75055">
              <w:rPr>
                <w:rFonts w:ascii="Times New Roman" w:hAnsi="Times New Roman" w:cs="Times New Roman"/>
                <w:i w:val="0"/>
                <w:noProof/>
                <w:rPrChange w:id="645" w:author="Regina Casanova" w:date="2018-07-29T19:32:00Z">
                  <w:rPr>
                    <w:noProof/>
                  </w:rPr>
                </w:rPrChange>
              </w:rPr>
              <w:instrText>HYPERLINK \l "_Toc520655651"</w:instrText>
            </w:r>
            <w:r w:rsidRPr="00F75055">
              <w:rPr>
                <w:rStyle w:val="Hipervnculo"/>
                <w:rFonts w:ascii="Times New Roman" w:hAnsi="Times New Roman" w:cs="Times New Roman"/>
                <w:i w:val="0"/>
                <w:noProof/>
                <w:rPrChange w:id="64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47" w:author="Regina Casanova" w:date="2018-07-29T19:32:00Z">
                  <w:rPr>
                    <w:rStyle w:val="Hipervnculo"/>
                    <w:noProof/>
                  </w:rPr>
                </w:rPrChange>
              </w:rPr>
            </w:r>
            <w:r w:rsidRPr="00F75055">
              <w:rPr>
                <w:rStyle w:val="Hipervnculo"/>
                <w:rFonts w:ascii="Times New Roman" w:hAnsi="Times New Roman" w:cs="Times New Roman"/>
                <w:i w:val="0"/>
                <w:noProof/>
                <w:rPrChange w:id="64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4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65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51" w:author="Regina Casanova" w:date="2018-07-29T19:32:00Z">
                  <w:rPr>
                    <w:rStyle w:val="Hipervnculo"/>
                    <w:noProof/>
                  </w:rPr>
                </w:rPrChange>
              </w:rPr>
              <w:t>Procedimientos y Técnicas</w:t>
            </w:r>
            <w:r w:rsidRPr="00F75055">
              <w:rPr>
                <w:rFonts w:ascii="Times New Roman" w:hAnsi="Times New Roman" w:cs="Times New Roman"/>
                <w:i w:val="0"/>
                <w:noProof/>
                <w:webHidden/>
                <w:rPrChange w:id="652" w:author="Regina Casanova" w:date="2018-07-29T19:32:00Z">
                  <w:rPr>
                    <w:noProof/>
                    <w:webHidden/>
                  </w:rPr>
                </w:rPrChange>
              </w:rPr>
              <w:tab/>
            </w:r>
            <w:r w:rsidRPr="00F75055">
              <w:rPr>
                <w:rFonts w:ascii="Times New Roman" w:hAnsi="Times New Roman" w:cs="Times New Roman"/>
                <w:i w:val="0"/>
                <w:noProof/>
                <w:webHidden/>
                <w:rPrChange w:id="653" w:author="Regina Casanova" w:date="2018-07-29T19:32:00Z">
                  <w:rPr>
                    <w:noProof/>
                    <w:webHidden/>
                  </w:rPr>
                </w:rPrChange>
              </w:rPr>
              <w:fldChar w:fldCharType="begin"/>
            </w:r>
            <w:r w:rsidRPr="00F75055">
              <w:rPr>
                <w:rFonts w:ascii="Times New Roman" w:hAnsi="Times New Roman" w:cs="Times New Roman"/>
                <w:i w:val="0"/>
                <w:noProof/>
                <w:webHidden/>
                <w:rPrChange w:id="654" w:author="Regina Casanova" w:date="2018-07-29T19:32:00Z">
                  <w:rPr>
                    <w:noProof/>
                    <w:webHidden/>
                  </w:rPr>
                </w:rPrChange>
              </w:rPr>
              <w:instrText xml:space="preserve"> PAGEREF _Toc520655651 \h </w:instrText>
            </w:r>
            <w:r w:rsidRPr="00F75055">
              <w:rPr>
                <w:rFonts w:ascii="Times New Roman" w:hAnsi="Times New Roman" w:cs="Times New Roman"/>
                <w:i w:val="0"/>
                <w:noProof/>
                <w:webHidden/>
                <w:rPrChange w:id="655" w:author="Regina Casanova" w:date="2018-07-29T19:32:00Z">
                  <w:rPr>
                    <w:noProof/>
                    <w:webHidden/>
                  </w:rPr>
                </w:rPrChange>
              </w:rPr>
            </w:r>
          </w:ins>
          <w:r w:rsidRPr="00F75055">
            <w:rPr>
              <w:rFonts w:ascii="Times New Roman" w:hAnsi="Times New Roman" w:cs="Times New Roman"/>
              <w:i w:val="0"/>
              <w:noProof/>
              <w:webHidden/>
              <w:rPrChange w:id="656" w:author="Regina Casanova" w:date="2018-07-29T19:32:00Z">
                <w:rPr>
                  <w:noProof/>
                  <w:webHidden/>
                </w:rPr>
              </w:rPrChange>
            </w:rPr>
            <w:fldChar w:fldCharType="separate"/>
          </w:r>
          <w:ins w:id="657" w:author="Regina Casanova" w:date="2018-07-29T19:24:00Z">
            <w:r w:rsidRPr="00F75055">
              <w:rPr>
                <w:rFonts w:ascii="Times New Roman" w:hAnsi="Times New Roman" w:cs="Times New Roman"/>
                <w:i w:val="0"/>
                <w:noProof/>
                <w:webHidden/>
                <w:rPrChange w:id="658" w:author="Regina Casanova" w:date="2018-07-29T19:32:00Z">
                  <w:rPr>
                    <w:noProof/>
                    <w:webHidden/>
                  </w:rPr>
                </w:rPrChange>
              </w:rPr>
              <w:t>46</w:t>
            </w:r>
            <w:r w:rsidRPr="00F75055">
              <w:rPr>
                <w:rFonts w:ascii="Times New Roman" w:hAnsi="Times New Roman" w:cs="Times New Roman"/>
                <w:i w:val="0"/>
                <w:noProof/>
                <w:webHidden/>
                <w:rPrChange w:id="659" w:author="Regina Casanova" w:date="2018-07-29T19:32:00Z">
                  <w:rPr>
                    <w:noProof/>
                    <w:webHidden/>
                  </w:rPr>
                </w:rPrChange>
              </w:rPr>
              <w:fldChar w:fldCharType="end"/>
            </w:r>
            <w:r w:rsidRPr="00F75055">
              <w:rPr>
                <w:rStyle w:val="Hipervnculo"/>
                <w:rFonts w:ascii="Times New Roman" w:hAnsi="Times New Roman" w:cs="Times New Roman"/>
                <w:i w:val="0"/>
                <w:noProof/>
                <w:rPrChange w:id="660" w:author="Regina Casanova" w:date="2018-07-29T19:32:00Z">
                  <w:rPr>
                    <w:rStyle w:val="Hipervnculo"/>
                    <w:noProof/>
                  </w:rPr>
                </w:rPrChange>
              </w:rPr>
              <w:fldChar w:fldCharType="end"/>
            </w:r>
          </w:ins>
        </w:p>
        <w:p w14:paraId="2ABFD1C5" w14:textId="00E0C1F0" w:rsidR="00CC32E0" w:rsidRPr="00F75055" w:rsidRDefault="00CC32E0" w:rsidP="00CC32E0">
          <w:pPr>
            <w:pStyle w:val="TDC2"/>
            <w:rPr>
              <w:ins w:id="661" w:author="Regina Casanova" w:date="2018-07-29T19:24:00Z"/>
              <w:rFonts w:ascii="Times New Roman" w:eastAsiaTheme="minorEastAsia" w:hAnsi="Times New Roman" w:cs="Times New Roman"/>
              <w:noProof/>
              <w:sz w:val="24"/>
              <w:szCs w:val="24"/>
              <w:lang w:val="es-PE" w:eastAsia="es-PE"/>
              <w:rPrChange w:id="662" w:author="Regina Casanova" w:date="2018-07-29T19:32:00Z">
                <w:rPr>
                  <w:ins w:id="663" w:author="Regina Casanova" w:date="2018-07-29T19:24:00Z"/>
                  <w:rFonts w:eastAsiaTheme="minorEastAsia" w:cstheme="minorBidi"/>
                  <w:noProof/>
                  <w:sz w:val="24"/>
                  <w:szCs w:val="24"/>
                  <w:lang w:val="es-PE" w:eastAsia="es-PE"/>
                </w:rPr>
              </w:rPrChange>
            </w:rPr>
          </w:pPr>
          <w:ins w:id="664" w:author="Regina Casanova" w:date="2018-07-29T19:24:00Z">
            <w:r w:rsidRPr="00F75055">
              <w:rPr>
                <w:rStyle w:val="Hipervnculo"/>
                <w:rFonts w:ascii="Times New Roman" w:hAnsi="Times New Roman" w:cs="Times New Roman"/>
                <w:noProof/>
                <w:rPrChange w:id="665" w:author="Regina Casanova" w:date="2018-07-29T19:32:00Z">
                  <w:rPr>
                    <w:rStyle w:val="Hipervnculo"/>
                    <w:noProof/>
                  </w:rPr>
                </w:rPrChange>
              </w:rPr>
              <w:fldChar w:fldCharType="begin"/>
            </w:r>
            <w:r w:rsidRPr="00F75055">
              <w:rPr>
                <w:rStyle w:val="Hipervnculo"/>
                <w:rFonts w:ascii="Times New Roman" w:hAnsi="Times New Roman" w:cs="Times New Roman"/>
                <w:noProof/>
                <w:rPrChange w:id="666" w:author="Regina Casanova" w:date="2018-07-29T19:32:00Z">
                  <w:rPr>
                    <w:rStyle w:val="Hipervnculo"/>
                    <w:noProof/>
                  </w:rPr>
                </w:rPrChange>
              </w:rPr>
              <w:instrText xml:space="preserve"> </w:instrText>
            </w:r>
            <w:r w:rsidRPr="00F75055">
              <w:rPr>
                <w:rFonts w:ascii="Times New Roman" w:hAnsi="Times New Roman" w:cs="Times New Roman"/>
                <w:noProof/>
                <w:rPrChange w:id="667" w:author="Regina Casanova" w:date="2018-07-29T19:32:00Z">
                  <w:rPr>
                    <w:noProof/>
                  </w:rPr>
                </w:rPrChange>
              </w:rPr>
              <w:instrText>HYPERLINK \l "_Toc520655652"</w:instrText>
            </w:r>
            <w:r w:rsidRPr="00F75055">
              <w:rPr>
                <w:rStyle w:val="Hipervnculo"/>
                <w:rFonts w:ascii="Times New Roman" w:hAnsi="Times New Roman" w:cs="Times New Roman"/>
                <w:noProof/>
                <w:rPrChange w:id="66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669" w:author="Regina Casanova" w:date="2018-07-29T19:32:00Z">
                  <w:rPr>
                    <w:rStyle w:val="Hipervnculo"/>
                    <w:noProof/>
                  </w:rPr>
                </w:rPrChange>
              </w:rPr>
            </w:r>
            <w:r w:rsidRPr="00F75055">
              <w:rPr>
                <w:rStyle w:val="Hipervnculo"/>
                <w:rFonts w:ascii="Times New Roman" w:hAnsi="Times New Roman" w:cs="Times New Roman"/>
                <w:noProof/>
                <w:rPrChange w:id="670"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671"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67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673" w:author="Regina Casanova" w:date="2018-07-29T19:32:00Z">
                  <w:rPr>
                    <w:rStyle w:val="Hipervnculo"/>
                    <w:noProof/>
                  </w:rPr>
                </w:rPrChange>
              </w:rPr>
              <w:t>Metodología para Sub-Estudio del objetivo específico #2, correspondiente a la Fase de Diseño</w:t>
            </w:r>
            <w:r w:rsidRPr="00F75055">
              <w:rPr>
                <w:rFonts w:ascii="Times New Roman" w:hAnsi="Times New Roman" w:cs="Times New Roman"/>
                <w:noProof/>
                <w:webHidden/>
                <w:rPrChange w:id="674" w:author="Regina Casanova" w:date="2018-07-29T19:32:00Z">
                  <w:rPr>
                    <w:noProof/>
                    <w:webHidden/>
                  </w:rPr>
                </w:rPrChange>
              </w:rPr>
              <w:tab/>
            </w:r>
            <w:r w:rsidRPr="00F75055">
              <w:rPr>
                <w:rFonts w:ascii="Times New Roman" w:hAnsi="Times New Roman" w:cs="Times New Roman"/>
                <w:noProof/>
                <w:webHidden/>
                <w:rPrChange w:id="675" w:author="Regina Casanova" w:date="2018-07-29T19:32:00Z">
                  <w:rPr>
                    <w:noProof/>
                    <w:webHidden/>
                  </w:rPr>
                </w:rPrChange>
              </w:rPr>
              <w:fldChar w:fldCharType="begin"/>
            </w:r>
            <w:r w:rsidRPr="00F75055">
              <w:rPr>
                <w:rFonts w:ascii="Times New Roman" w:hAnsi="Times New Roman" w:cs="Times New Roman"/>
                <w:noProof/>
                <w:webHidden/>
                <w:rPrChange w:id="676" w:author="Regina Casanova" w:date="2018-07-29T19:32:00Z">
                  <w:rPr>
                    <w:noProof/>
                    <w:webHidden/>
                  </w:rPr>
                </w:rPrChange>
              </w:rPr>
              <w:instrText xml:space="preserve"> PAGEREF _Toc520655652 \h </w:instrText>
            </w:r>
            <w:r w:rsidRPr="00F75055">
              <w:rPr>
                <w:rFonts w:ascii="Times New Roman" w:hAnsi="Times New Roman" w:cs="Times New Roman"/>
                <w:noProof/>
                <w:webHidden/>
                <w:rPrChange w:id="677" w:author="Regina Casanova" w:date="2018-07-29T19:32:00Z">
                  <w:rPr>
                    <w:noProof/>
                    <w:webHidden/>
                  </w:rPr>
                </w:rPrChange>
              </w:rPr>
            </w:r>
          </w:ins>
          <w:r w:rsidRPr="00F75055">
            <w:rPr>
              <w:rFonts w:ascii="Times New Roman" w:hAnsi="Times New Roman" w:cs="Times New Roman"/>
              <w:noProof/>
              <w:webHidden/>
              <w:rPrChange w:id="678" w:author="Regina Casanova" w:date="2018-07-29T19:32:00Z">
                <w:rPr>
                  <w:noProof/>
                  <w:webHidden/>
                </w:rPr>
              </w:rPrChange>
            </w:rPr>
            <w:fldChar w:fldCharType="separate"/>
          </w:r>
          <w:ins w:id="679" w:author="Regina Casanova" w:date="2018-07-29T19:24:00Z">
            <w:r w:rsidRPr="00F75055">
              <w:rPr>
                <w:rFonts w:ascii="Times New Roman" w:hAnsi="Times New Roman" w:cs="Times New Roman"/>
                <w:noProof/>
                <w:webHidden/>
                <w:rPrChange w:id="680" w:author="Regina Casanova" w:date="2018-07-29T19:32:00Z">
                  <w:rPr>
                    <w:noProof/>
                    <w:webHidden/>
                  </w:rPr>
                </w:rPrChange>
              </w:rPr>
              <w:t>49</w:t>
            </w:r>
            <w:r w:rsidRPr="00F75055">
              <w:rPr>
                <w:rFonts w:ascii="Times New Roman" w:hAnsi="Times New Roman" w:cs="Times New Roman"/>
                <w:noProof/>
                <w:webHidden/>
                <w:rPrChange w:id="681" w:author="Regina Casanova" w:date="2018-07-29T19:32:00Z">
                  <w:rPr>
                    <w:noProof/>
                    <w:webHidden/>
                  </w:rPr>
                </w:rPrChange>
              </w:rPr>
              <w:fldChar w:fldCharType="end"/>
            </w:r>
            <w:r w:rsidRPr="00F75055">
              <w:rPr>
                <w:rStyle w:val="Hipervnculo"/>
                <w:rFonts w:ascii="Times New Roman" w:hAnsi="Times New Roman" w:cs="Times New Roman"/>
                <w:noProof/>
                <w:rPrChange w:id="682" w:author="Regina Casanova" w:date="2018-07-29T19:32:00Z">
                  <w:rPr>
                    <w:rStyle w:val="Hipervnculo"/>
                    <w:noProof/>
                  </w:rPr>
                </w:rPrChange>
              </w:rPr>
              <w:fldChar w:fldCharType="end"/>
            </w:r>
          </w:ins>
        </w:p>
        <w:p w14:paraId="1BDF29DE" w14:textId="676DE3D5" w:rsidR="00CC32E0" w:rsidRPr="00F75055" w:rsidRDefault="00CC32E0" w:rsidP="00CC32E0">
          <w:pPr>
            <w:pStyle w:val="TDC3"/>
            <w:rPr>
              <w:ins w:id="683" w:author="Regina Casanova" w:date="2018-07-29T19:24:00Z"/>
              <w:rFonts w:ascii="Times New Roman" w:eastAsiaTheme="minorEastAsia" w:hAnsi="Times New Roman" w:cs="Times New Roman"/>
              <w:i w:val="0"/>
              <w:noProof/>
              <w:sz w:val="24"/>
              <w:szCs w:val="24"/>
              <w:lang w:val="es-PE" w:eastAsia="es-PE"/>
              <w:rPrChange w:id="684" w:author="Regina Casanova" w:date="2018-07-29T19:32:00Z">
                <w:rPr>
                  <w:ins w:id="685" w:author="Regina Casanova" w:date="2018-07-29T19:24:00Z"/>
                  <w:rFonts w:eastAsiaTheme="minorEastAsia" w:cstheme="minorBidi"/>
                  <w:noProof/>
                  <w:sz w:val="24"/>
                  <w:szCs w:val="24"/>
                  <w:lang w:val="es-PE" w:eastAsia="es-PE"/>
                </w:rPr>
              </w:rPrChange>
            </w:rPr>
          </w:pPr>
          <w:ins w:id="686" w:author="Regina Casanova" w:date="2018-07-29T19:24:00Z">
            <w:r w:rsidRPr="00F75055">
              <w:rPr>
                <w:rStyle w:val="Hipervnculo"/>
                <w:rFonts w:ascii="Times New Roman" w:hAnsi="Times New Roman" w:cs="Times New Roman"/>
                <w:i w:val="0"/>
                <w:noProof/>
                <w:rPrChange w:id="68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88" w:author="Regina Casanova" w:date="2018-07-29T19:32:00Z">
                  <w:rPr>
                    <w:rStyle w:val="Hipervnculo"/>
                    <w:noProof/>
                  </w:rPr>
                </w:rPrChange>
              </w:rPr>
              <w:instrText xml:space="preserve"> </w:instrText>
            </w:r>
            <w:r w:rsidRPr="00F75055">
              <w:rPr>
                <w:rFonts w:ascii="Times New Roman" w:hAnsi="Times New Roman" w:cs="Times New Roman"/>
                <w:i w:val="0"/>
                <w:noProof/>
                <w:rPrChange w:id="689" w:author="Regina Casanova" w:date="2018-07-29T19:32:00Z">
                  <w:rPr>
                    <w:noProof/>
                  </w:rPr>
                </w:rPrChange>
              </w:rPr>
              <w:instrText>HYPERLINK \l "_Toc520655653"</w:instrText>
            </w:r>
            <w:r w:rsidRPr="00F75055">
              <w:rPr>
                <w:rStyle w:val="Hipervnculo"/>
                <w:rFonts w:ascii="Times New Roman" w:hAnsi="Times New Roman" w:cs="Times New Roman"/>
                <w:i w:val="0"/>
                <w:noProof/>
                <w:rPrChange w:id="69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91" w:author="Regina Casanova" w:date="2018-07-29T19:32:00Z">
                  <w:rPr>
                    <w:rStyle w:val="Hipervnculo"/>
                    <w:noProof/>
                  </w:rPr>
                </w:rPrChange>
              </w:rPr>
            </w:r>
            <w:r w:rsidRPr="00F75055">
              <w:rPr>
                <w:rStyle w:val="Hipervnculo"/>
                <w:rFonts w:ascii="Times New Roman" w:hAnsi="Times New Roman" w:cs="Times New Roman"/>
                <w:i w:val="0"/>
                <w:noProof/>
                <w:rPrChange w:id="69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93"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69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95" w:author="Regina Casanova" w:date="2018-07-29T19:32:00Z">
                  <w:rPr>
                    <w:rStyle w:val="Hipervnculo"/>
                    <w:noProof/>
                  </w:rPr>
                </w:rPrChange>
              </w:rPr>
              <w:t>Diseño del estudio</w:t>
            </w:r>
            <w:r w:rsidRPr="00F75055">
              <w:rPr>
                <w:rFonts w:ascii="Times New Roman" w:hAnsi="Times New Roman" w:cs="Times New Roman"/>
                <w:i w:val="0"/>
                <w:noProof/>
                <w:webHidden/>
                <w:rPrChange w:id="696" w:author="Regina Casanova" w:date="2018-07-29T19:32:00Z">
                  <w:rPr>
                    <w:noProof/>
                    <w:webHidden/>
                  </w:rPr>
                </w:rPrChange>
              </w:rPr>
              <w:tab/>
            </w:r>
            <w:r w:rsidRPr="00F75055">
              <w:rPr>
                <w:rFonts w:ascii="Times New Roman" w:hAnsi="Times New Roman" w:cs="Times New Roman"/>
                <w:i w:val="0"/>
                <w:noProof/>
                <w:webHidden/>
                <w:rPrChange w:id="697" w:author="Regina Casanova" w:date="2018-07-29T19:32:00Z">
                  <w:rPr>
                    <w:noProof/>
                    <w:webHidden/>
                  </w:rPr>
                </w:rPrChange>
              </w:rPr>
              <w:fldChar w:fldCharType="begin"/>
            </w:r>
            <w:r w:rsidRPr="00F75055">
              <w:rPr>
                <w:rFonts w:ascii="Times New Roman" w:hAnsi="Times New Roman" w:cs="Times New Roman"/>
                <w:i w:val="0"/>
                <w:noProof/>
                <w:webHidden/>
                <w:rPrChange w:id="698" w:author="Regina Casanova" w:date="2018-07-29T19:32:00Z">
                  <w:rPr>
                    <w:noProof/>
                    <w:webHidden/>
                  </w:rPr>
                </w:rPrChange>
              </w:rPr>
              <w:instrText xml:space="preserve"> PAGEREF _Toc520655653 \h </w:instrText>
            </w:r>
            <w:r w:rsidRPr="00F75055">
              <w:rPr>
                <w:rFonts w:ascii="Times New Roman" w:hAnsi="Times New Roman" w:cs="Times New Roman"/>
                <w:i w:val="0"/>
                <w:noProof/>
                <w:webHidden/>
                <w:rPrChange w:id="699" w:author="Regina Casanova" w:date="2018-07-29T19:32:00Z">
                  <w:rPr>
                    <w:noProof/>
                    <w:webHidden/>
                  </w:rPr>
                </w:rPrChange>
              </w:rPr>
            </w:r>
          </w:ins>
          <w:r w:rsidRPr="00F75055">
            <w:rPr>
              <w:rFonts w:ascii="Times New Roman" w:hAnsi="Times New Roman" w:cs="Times New Roman"/>
              <w:i w:val="0"/>
              <w:noProof/>
              <w:webHidden/>
              <w:rPrChange w:id="700" w:author="Regina Casanova" w:date="2018-07-29T19:32:00Z">
                <w:rPr>
                  <w:noProof/>
                  <w:webHidden/>
                </w:rPr>
              </w:rPrChange>
            </w:rPr>
            <w:fldChar w:fldCharType="separate"/>
          </w:r>
          <w:ins w:id="701" w:author="Regina Casanova" w:date="2018-07-29T19:24:00Z">
            <w:r w:rsidRPr="00F75055">
              <w:rPr>
                <w:rFonts w:ascii="Times New Roman" w:hAnsi="Times New Roman" w:cs="Times New Roman"/>
                <w:i w:val="0"/>
                <w:noProof/>
                <w:webHidden/>
                <w:rPrChange w:id="702" w:author="Regina Casanova" w:date="2018-07-29T19:32:00Z">
                  <w:rPr>
                    <w:noProof/>
                    <w:webHidden/>
                  </w:rPr>
                </w:rPrChange>
              </w:rPr>
              <w:t>49</w:t>
            </w:r>
            <w:r w:rsidRPr="00F75055">
              <w:rPr>
                <w:rFonts w:ascii="Times New Roman" w:hAnsi="Times New Roman" w:cs="Times New Roman"/>
                <w:i w:val="0"/>
                <w:noProof/>
                <w:webHidden/>
                <w:rPrChange w:id="703" w:author="Regina Casanova" w:date="2018-07-29T19:32:00Z">
                  <w:rPr>
                    <w:noProof/>
                    <w:webHidden/>
                  </w:rPr>
                </w:rPrChange>
              </w:rPr>
              <w:fldChar w:fldCharType="end"/>
            </w:r>
            <w:r w:rsidRPr="00F75055">
              <w:rPr>
                <w:rStyle w:val="Hipervnculo"/>
                <w:rFonts w:ascii="Times New Roman" w:hAnsi="Times New Roman" w:cs="Times New Roman"/>
                <w:i w:val="0"/>
                <w:noProof/>
                <w:rPrChange w:id="704" w:author="Regina Casanova" w:date="2018-07-29T19:32:00Z">
                  <w:rPr>
                    <w:rStyle w:val="Hipervnculo"/>
                    <w:noProof/>
                  </w:rPr>
                </w:rPrChange>
              </w:rPr>
              <w:fldChar w:fldCharType="end"/>
            </w:r>
          </w:ins>
        </w:p>
        <w:p w14:paraId="5B55DF12" w14:textId="2307592E" w:rsidR="00CC32E0" w:rsidRPr="00F75055" w:rsidRDefault="00CC32E0" w:rsidP="00CC32E0">
          <w:pPr>
            <w:pStyle w:val="TDC3"/>
            <w:rPr>
              <w:ins w:id="705" w:author="Regina Casanova" w:date="2018-07-29T19:24:00Z"/>
              <w:rFonts w:ascii="Times New Roman" w:eastAsiaTheme="minorEastAsia" w:hAnsi="Times New Roman" w:cs="Times New Roman"/>
              <w:i w:val="0"/>
              <w:noProof/>
              <w:sz w:val="24"/>
              <w:szCs w:val="24"/>
              <w:lang w:val="es-PE" w:eastAsia="es-PE"/>
              <w:rPrChange w:id="706" w:author="Regina Casanova" w:date="2018-07-29T19:32:00Z">
                <w:rPr>
                  <w:ins w:id="707" w:author="Regina Casanova" w:date="2018-07-29T19:24:00Z"/>
                  <w:rFonts w:eastAsiaTheme="minorEastAsia" w:cstheme="minorBidi"/>
                  <w:noProof/>
                  <w:sz w:val="24"/>
                  <w:szCs w:val="24"/>
                  <w:lang w:val="es-PE" w:eastAsia="es-PE"/>
                </w:rPr>
              </w:rPrChange>
            </w:rPr>
          </w:pPr>
          <w:ins w:id="708" w:author="Regina Casanova" w:date="2018-07-29T19:24:00Z">
            <w:r w:rsidRPr="00F75055">
              <w:rPr>
                <w:rStyle w:val="Hipervnculo"/>
                <w:rFonts w:ascii="Times New Roman" w:hAnsi="Times New Roman" w:cs="Times New Roman"/>
                <w:i w:val="0"/>
                <w:noProof/>
                <w:rPrChange w:id="70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10" w:author="Regina Casanova" w:date="2018-07-29T19:32:00Z">
                  <w:rPr>
                    <w:rStyle w:val="Hipervnculo"/>
                    <w:noProof/>
                  </w:rPr>
                </w:rPrChange>
              </w:rPr>
              <w:instrText xml:space="preserve"> </w:instrText>
            </w:r>
            <w:r w:rsidRPr="00F75055">
              <w:rPr>
                <w:rFonts w:ascii="Times New Roman" w:hAnsi="Times New Roman" w:cs="Times New Roman"/>
                <w:i w:val="0"/>
                <w:noProof/>
                <w:rPrChange w:id="711" w:author="Regina Casanova" w:date="2018-07-29T19:32:00Z">
                  <w:rPr>
                    <w:noProof/>
                  </w:rPr>
                </w:rPrChange>
              </w:rPr>
              <w:instrText>HYPERLINK \l "_Toc520655654"</w:instrText>
            </w:r>
            <w:r w:rsidRPr="00F75055">
              <w:rPr>
                <w:rStyle w:val="Hipervnculo"/>
                <w:rFonts w:ascii="Times New Roman" w:hAnsi="Times New Roman" w:cs="Times New Roman"/>
                <w:i w:val="0"/>
                <w:noProof/>
                <w:rPrChange w:id="71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13" w:author="Regina Casanova" w:date="2018-07-29T19:32:00Z">
                  <w:rPr>
                    <w:rStyle w:val="Hipervnculo"/>
                    <w:noProof/>
                  </w:rPr>
                </w:rPrChange>
              </w:rPr>
            </w:r>
            <w:r w:rsidRPr="00F75055">
              <w:rPr>
                <w:rStyle w:val="Hipervnculo"/>
                <w:rFonts w:ascii="Times New Roman" w:hAnsi="Times New Roman" w:cs="Times New Roman"/>
                <w:i w:val="0"/>
                <w:noProof/>
                <w:rPrChange w:id="71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15"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71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17" w:author="Regina Casanova" w:date="2018-07-29T19:32:00Z">
                  <w:rPr>
                    <w:rStyle w:val="Hipervnculo"/>
                    <w:noProof/>
                  </w:rPr>
                </w:rPrChange>
              </w:rPr>
              <w:t>Población</w:t>
            </w:r>
            <w:r w:rsidRPr="00F75055">
              <w:rPr>
                <w:rFonts w:ascii="Times New Roman" w:hAnsi="Times New Roman" w:cs="Times New Roman"/>
                <w:i w:val="0"/>
                <w:noProof/>
                <w:webHidden/>
                <w:rPrChange w:id="718" w:author="Regina Casanova" w:date="2018-07-29T19:32:00Z">
                  <w:rPr>
                    <w:noProof/>
                    <w:webHidden/>
                  </w:rPr>
                </w:rPrChange>
              </w:rPr>
              <w:tab/>
            </w:r>
            <w:r w:rsidRPr="00F75055">
              <w:rPr>
                <w:rFonts w:ascii="Times New Roman" w:hAnsi="Times New Roman" w:cs="Times New Roman"/>
                <w:i w:val="0"/>
                <w:noProof/>
                <w:webHidden/>
                <w:rPrChange w:id="719" w:author="Regina Casanova" w:date="2018-07-29T19:32:00Z">
                  <w:rPr>
                    <w:noProof/>
                    <w:webHidden/>
                  </w:rPr>
                </w:rPrChange>
              </w:rPr>
              <w:fldChar w:fldCharType="begin"/>
            </w:r>
            <w:r w:rsidRPr="00F75055">
              <w:rPr>
                <w:rFonts w:ascii="Times New Roman" w:hAnsi="Times New Roman" w:cs="Times New Roman"/>
                <w:i w:val="0"/>
                <w:noProof/>
                <w:webHidden/>
                <w:rPrChange w:id="720" w:author="Regina Casanova" w:date="2018-07-29T19:32:00Z">
                  <w:rPr>
                    <w:noProof/>
                    <w:webHidden/>
                  </w:rPr>
                </w:rPrChange>
              </w:rPr>
              <w:instrText xml:space="preserve"> PAGEREF _Toc520655654 \h </w:instrText>
            </w:r>
            <w:r w:rsidRPr="00F75055">
              <w:rPr>
                <w:rFonts w:ascii="Times New Roman" w:hAnsi="Times New Roman" w:cs="Times New Roman"/>
                <w:i w:val="0"/>
                <w:noProof/>
                <w:webHidden/>
                <w:rPrChange w:id="721" w:author="Regina Casanova" w:date="2018-07-29T19:32:00Z">
                  <w:rPr>
                    <w:noProof/>
                    <w:webHidden/>
                  </w:rPr>
                </w:rPrChange>
              </w:rPr>
            </w:r>
          </w:ins>
          <w:r w:rsidRPr="00F75055">
            <w:rPr>
              <w:rFonts w:ascii="Times New Roman" w:hAnsi="Times New Roman" w:cs="Times New Roman"/>
              <w:i w:val="0"/>
              <w:noProof/>
              <w:webHidden/>
              <w:rPrChange w:id="722" w:author="Regina Casanova" w:date="2018-07-29T19:32:00Z">
                <w:rPr>
                  <w:noProof/>
                  <w:webHidden/>
                </w:rPr>
              </w:rPrChange>
            </w:rPr>
            <w:fldChar w:fldCharType="separate"/>
          </w:r>
          <w:ins w:id="723" w:author="Regina Casanova" w:date="2018-07-29T19:24:00Z">
            <w:r w:rsidRPr="00F75055">
              <w:rPr>
                <w:rFonts w:ascii="Times New Roman" w:hAnsi="Times New Roman" w:cs="Times New Roman"/>
                <w:i w:val="0"/>
                <w:noProof/>
                <w:webHidden/>
                <w:rPrChange w:id="724" w:author="Regina Casanova" w:date="2018-07-29T19:32:00Z">
                  <w:rPr>
                    <w:noProof/>
                    <w:webHidden/>
                  </w:rPr>
                </w:rPrChange>
              </w:rPr>
              <w:t>49</w:t>
            </w:r>
            <w:r w:rsidRPr="00F75055">
              <w:rPr>
                <w:rFonts w:ascii="Times New Roman" w:hAnsi="Times New Roman" w:cs="Times New Roman"/>
                <w:i w:val="0"/>
                <w:noProof/>
                <w:webHidden/>
                <w:rPrChange w:id="725" w:author="Regina Casanova" w:date="2018-07-29T19:32:00Z">
                  <w:rPr>
                    <w:noProof/>
                    <w:webHidden/>
                  </w:rPr>
                </w:rPrChange>
              </w:rPr>
              <w:fldChar w:fldCharType="end"/>
            </w:r>
            <w:r w:rsidRPr="00F75055">
              <w:rPr>
                <w:rStyle w:val="Hipervnculo"/>
                <w:rFonts w:ascii="Times New Roman" w:hAnsi="Times New Roman" w:cs="Times New Roman"/>
                <w:i w:val="0"/>
                <w:noProof/>
                <w:rPrChange w:id="726" w:author="Regina Casanova" w:date="2018-07-29T19:32:00Z">
                  <w:rPr>
                    <w:rStyle w:val="Hipervnculo"/>
                    <w:noProof/>
                  </w:rPr>
                </w:rPrChange>
              </w:rPr>
              <w:fldChar w:fldCharType="end"/>
            </w:r>
          </w:ins>
        </w:p>
        <w:p w14:paraId="085BA2F0" w14:textId="23587990" w:rsidR="00CC32E0" w:rsidRPr="00F75055" w:rsidRDefault="00CC32E0" w:rsidP="00CC32E0">
          <w:pPr>
            <w:pStyle w:val="TDC3"/>
            <w:rPr>
              <w:ins w:id="727" w:author="Regina Casanova" w:date="2018-07-29T19:24:00Z"/>
              <w:rFonts w:ascii="Times New Roman" w:eastAsiaTheme="minorEastAsia" w:hAnsi="Times New Roman" w:cs="Times New Roman"/>
              <w:i w:val="0"/>
              <w:noProof/>
              <w:sz w:val="24"/>
              <w:szCs w:val="24"/>
              <w:lang w:val="es-PE" w:eastAsia="es-PE"/>
              <w:rPrChange w:id="728" w:author="Regina Casanova" w:date="2018-07-29T19:32:00Z">
                <w:rPr>
                  <w:ins w:id="729" w:author="Regina Casanova" w:date="2018-07-29T19:24:00Z"/>
                  <w:rFonts w:eastAsiaTheme="minorEastAsia" w:cstheme="minorBidi"/>
                  <w:noProof/>
                  <w:sz w:val="24"/>
                  <w:szCs w:val="24"/>
                  <w:lang w:val="es-PE" w:eastAsia="es-PE"/>
                </w:rPr>
              </w:rPrChange>
            </w:rPr>
          </w:pPr>
          <w:ins w:id="730" w:author="Regina Casanova" w:date="2018-07-29T19:24:00Z">
            <w:r w:rsidRPr="00F75055">
              <w:rPr>
                <w:rStyle w:val="Hipervnculo"/>
                <w:rFonts w:ascii="Times New Roman" w:hAnsi="Times New Roman" w:cs="Times New Roman"/>
                <w:i w:val="0"/>
                <w:noProof/>
                <w:rPrChange w:id="73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32" w:author="Regina Casanova" w:date="2018-07-29T19:32:00Z">
                  <w:rPr>
                    <w:rStyle w:val="Hipervnculo"/>
                    <w:noProof/>
                  </w:rPr>
                </w:rPrChange>
              </w:rPr>
              <w:instrText xml:space="preserve"> </w:instrText>
            </w:r>
            <w:r w:rsidRPr="00F75055">
              <w:rPr>
                <w:rFonts w:ascii="Times New Roman" w:hAnsi="Times New Roman" w:cs="Times New Roman"/>
                <w:i w:val="0"/>
                <w:noProof/>
                <w:rPrChange w:id="733" w:author="Regina Casanova" w:date="2018-07-29T19:32:00Z">
                  <w:rPr>
                    <w:noProof/>
                  </w:rPr>
                </w:rPrChange>
              </w:rPr>
              <w:instrText>HYPERLINK \l "_Toc520655655"</w:instrText>
            </w:r>
            <w:r w:rsidRPr="00F75055">
              <w:rPr>
                <w:rStyle w:val="Hipervnculo"/>
                <w:rFonts w:ascii="Times New Roman" w:hAnsi="Times New Roman" w:cs="Times New Roman"/>
                <w:i w:val="0"/>
                <w:noProof/>
                <w:rPrChange w:id="73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35" w:author="Regina Casanova" w:date="2018-07-29T19:32:00Z">
                  <w:rPr>
                    <w:rStyle w:val="Hipervnculo"/>
                    <w:noProof/>
                  </w:rPr>
                </w:rPrChange>
              </w:rPr>
            </w:r>
            <w:r w:rsidRPr="00F75055">
              <w:rPr>
                <w:rStyle w:val="Hipervnculo"/>
                <w:rFonts w:ascii="Times New Roman" w:hAnsi="Times New Roman" w:cs="Times New Roman"/>
                <w:i w:val="0"/>
                <w:noProof/>
                <w:rPrChange w:id="73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37"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7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39" w:author="Regina Casanova" w:date="2018-07-29T19:32:00Z">
                  <w:rPr>
                    <w:rStyle w:val="Hipervnculo"/>
                    <w:noProof/>
                  </w:rPr>
                </w:rPrChange>
              </w:rPr>
              <w:t>Muestra</w:t>
            </w:r>
            <w:r w:rsidRPr="00F75055">
              <w:rPr>
                <w:rFonts w:ascii="Times New Roman" w:hAnsi="Times New Roman" w:cs="Times New Roman"/>
                <w:i w:val="0"/>
                <w:noProof/>
                <w:webHidden/>
                <w:rPrChange w:id="740" w:author="Regina Casanova" w:date="2018-07-29T19:32:00Z">
                  <w:rPr>
                    <w:noProof/>
                    <w:webHidden/>
                  </w:rPr>
                </w:rPrChange>
              </w:rPr>
              <w:tab/>
            </w:r>
            <w:r w:rsidRPr="00F75055">
              <w:rPr>
                <w:rFonts w:ascii="Times New Roman" w:hAnsi="Times New Roman" w:cs="Times New Roman"/>
                <w:i w:val="0"/>
                <w:noProof/>
                <w:webHidden/>
                <w:rPrChange w:id="741" w:author="Regina Casanova" w:date="2018-07-29T19:32:00Z">
                  <w:rPr>
                    <w:noProof/>
                    <w:webHidden/>
                  </w:rPr>
                </w:rPrChange>
              </w:rPr>
              <w:fldChar w:fldCharType="begin"/>
            </w:r>
            <w:r w:rsidRPr="00F75055">
              <w:rPr>
                <w:rFonts w:ascii="Times New Roman" w:hAnsi="Times New Roman" w:cs="Times New Roman"/>
                <w:i w:val="0"/>
                <w:noProof/>
                <w:webHidden/>
                <w:rPrChange w:id="742" w:author="Regina Casanova" w:date="2018-07-29T19:32:00Z">
                  <w:rPr>
                    <w:noProof/>
                    <w:webHidden/>
                  </w:rPr>
                </w:rPrChange>
              </w:rPr>
              <w:instrText xml:space="preserve"> PAGEREF _Toc520655655 \h </w:instrText>
            </w:r>
            <w:r w:rsidRPr="00F75055">
              <w:rPr>
                <w:rFonts w:ascii="Times New Roman" w:hAnsi="Times New Roman" w:cs="Times New Roman"/>
                <w:i w:val="0"/>
                <w:noProof/>
                <w:webHidden/>
                <w:rPrChange w:id="743" w:author="Regina Casanova" w:date="2018-07-29T19:32:00Z">
                  <w:rPr>
                    <w:noProof/>
                    <w:webHidden/>
                  </w:rPr>
                </w:rPrChange>
              </w:rPr>
            </w:r>
          </w:ins>
          <w:r w:rsidRPr="00F75055">
            <w:rPr>
              <w:rFonts w:ascii="Times New Roman" w:hAnsi="Times New Roman" w:cs="Times New Roman"/>
              <w:i w:val="0"/>
              <w:noProof/>
              <w:webHidden/>
              <w:rPrChange w:id="744" w:author="Regina Casanova" w:date="2018-07-29T19:32:00Z">
                <w:rPr>
                  <w:noProof/>
                  <w:webHidden/>
                </w:rPr>
              </w:rPrChange>
            </w:rPr>
            <w:fldChar w:fldCharType="separate"/>
          </w:r>
          <w:ins w:id="745" w:author="Regina Casanova" w:date="2018-07-29T19:24:00Z">
            <w:r w:rsidRPr="00F75055">
              <w:rPr>
                <w:rFonts w:ascii="Times New Roman" w:hAnsi="Times New Roman" w:cs="Times New Roman"/>
                <w:i w:val="0"/>
                <w:noProof/>
                <w:webHidden/>
                <w:rPrChange w:id="746" w:author="Regina Casanova" w:date="2018-07-29T19:32:00Z">
                  <w:rPr>
                    <w:noProof/>
                    <w:webHidden/>
                  </w:rPr>
                </w:rPrChange>
              </w:rPr>
              <w:t>49</w:t>
            </w:r>
            <w:r w:rsidRPr="00F75055">
              <w:rPr>
                <w:rFonts w:ascii="Times New Roman" w:hAnsi="Times New Roman" w:cs="Times New Roman"/>
                <w:i w:val="0"/>
                <w:noProof/>
                <w:webHidden/>
                <w:rPrChange w:id="747" w:author="Regina Casanova" w:date="2018-07-29T19:32:00Z">
                  <w:rPr>
                    <w:noProof/>
                    <w:webHidden/>
                  </w:rPr>
                </w:rPrChange>
              </w:rPr>
              <w:fldChar w:fldCharType="end"/>
            </w:r>
            <w:r w:rsidRPr="00F75055">
              <w:rPr>
                <w:rStyle w:val="Hipervnculo"/>
                <w:rFonts w:ascii="Times New Roman" w:hAnsi="Times New Roman" w:cs="Times New Roman"/>
                <w:i w:val="0"/>
                <w:noProof/>
                <w:rPrChange w:id="748" w:author="Regina Casanova" w:date="2018-07-29T19:32:00Z">
                  <w:rPr>
                    <w:rStyle w:val="Hipervnculo"/>
                    <w:noProof/>
                  </w:rPr>
                </w:rPrChange>
              </w:rPr>
              <w:fldChar w:fldCharType="end"/>
            </w:r>
          </w:ins>
        </w:p>
        <w:p w14:paraId="3E868C28" w14:textId="31B7C52E" w:rsidR="00CC32E0" w:rsidRPr="00F75055" w:rsidRDefault="00CC32E0" w:rsidP="00CC32E0">
          <w:pPr>
            <w:pStyle w:val="TDC3"/>
            <w:rPr>
              <w:ins w:id="749" w:author="Regina Casanova" w:date="2018-07-29T19:24:00Z"/>
              <w:rFonts w:ascii="Times New Roman" w:eastAsiaTheme="minorEastAsia" w:hAnsi="Times New Roman" w:cs="Times New Roman"/>
              <w:i w:val="0"/>
              <w:noProof/>
              <w:sz w:val="24"/>
              <w:szCs w:val="24"/>
              <w:lang w:val="es-PE" w:eastAsia="es-PE"/>
              <w:rPrChange w:id="750" w:author="Regina Casanova" w:date="2018-07-29T19:32:00Z">
                <w:rPr>
                  <w:ins w:id="751" w:author="Regina Casanova" w:date="2018-07-29T19:24:00Z"/>
                  <w:rFonts w:eastAsiaTheme="minorEastAsia" w:cstheme="minorBidi"/>
                  <w:noProof/>
                  <w:sz w:val="24"/>
                  <w:szCs w:val="24"/>
                  <w:lang w:val="es-PE" w:eastAsia="es-PE"/>
                </w:rPr>
              </w:rPrChange>
            </w:rPr>
          </w:pPr>
          <w:ins w:id="752" w:author="Regina Casanova" w:date="2018-07-29T19:24:00Z">
            <w:r w:rsidRPr="00F75055">
              <w:rPr>
                <w:rStyle w:val="Hipervnculo"/>
                <w:rFonts w:ascii="Times New Roman" w:hAnsi="Times New Roman" w:cs="Times New Roman"/>
                <w:i w:val="0"/>
                <w:noProof/>
                <w:rPrChange w:id="75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54" w:author="Regina Casanova" w:date="2018-07-29T19:32:00Z">
                  <w:rPr>
                    <w:rStyle w:val="Hipervnculo"/>
                    <w:noProof/>
                  </w:rPr>
                </w:rPrChange>
              </w:rPr>
              <w:instrText xml:space="preserve"> </w:instrText>
            </w:r>
            <w:r w:rsidRPr="00F75055">
              <w:rPr>
                <w:rFonts w:ascii="Times New Roman" w:hAnsi="Times New Roman" w:cs="Times New Roman"/>
                <w:i w:val="0"/>
                <w:noProof/>
                <w:rPrChange w:id="755" w:author="Regina Casanova" w:date="2018-07-29T19:32:00Z">
                  <w:rPr>
                    <w:noProof/>
                  </w:rPr>
                </w:rPrChange>
              </w:rPr>
              <w:instrText>HYPERLINK \l "_Toc520655656"</w:instrText>
            </w:r>
            <w:r w:rsidRPr="00F75055">
              <w:rPr>
                <w:rStyle w:val="Hipervnculo"/>
                <w:rFonts w:ascii="Times New Roman" w:hAnsi="Times New Roman" w:cs="Times New Roman"/>
                <w:i w:val="0"/>
                <w:noProof/>
                <w:rPrChange w:id="75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57" w:author="Regina Casanova" w:date="2018-07-29T19:32:00Z">
                  <w:rPr>
                    <w:rStyle w:val="Hipervnculo"/>
                    <w:noProof/>
                  </w:rPr>
                </w:rPrChange>
              </w:rPr>
            </w:r>
            <w:r w:rsidRPr="00F75055">
              <w:rPr>
                <w:rStyle w:val="Hipervnculo"/>
                <w:rFonts w:ascii="Times New Roman" w:hAnsi="Times New Roman" w:cs="Times New Roman"/>
                <w:i w:val="0"/>
                <w:noProof/>
                <w:rPrChange w:id="75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59"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7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61"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762" w:author="Regina Casanova" w:date="2018-07-29T19:32:00Z">
                  <w:rPr>
                    <w:noProof/>
                    <w:webHidden/>
                  </w:rPr>
                </w:rPrChange>
              </w:rPr>
              <w:tab/>
            </w:r>
            <w:r w:rsidRPr="00F75055">
              <w:rPr>
                <w:rFonts w:ascii="Times New Roman" w:hAnsi="Times New Roman" w:cs="Times New Roman"/>
                <w:i w:val="0"/>
                <w:noProof/>
                <w:webHidden/>
                <w:rPrChange w:id="763" w:author="Regina Casanova" w:date="2018-07-29T19:32:00Z">
                  <w:rPr>
                    <w:noProof/>
                    <w:webHidden/>
                  </w:rPr>
                </w:rPrChange>
              </w:rPr>
              <w:fldChar w:fldCharType="begin"/>
            </w:r>
            <w:r w:rsidRPr="00F75055">
              <w:rPr>
                <w:rFonts w:ascii="Times New Roman" w:hAnsi="Times New Roman" w:cs="Times New Roman"/>
                <w:i w:val="0"/>
                <w:noProof/>
                <w:webHidden/>
                <w:rPrChange w:id="764" w:author="Regina Casanova" w:date="2018-07-29T19:32:00Z">
                  <w:rPr>
                    <w:noProof/>
                    <w:webHidden/>
                  </w:rPr>
                </w:rPrChange>
              </w:rPr>
              <w:instrText xml:space="preserve"> PAGEREF _Toc520655656 \h </w:instrText>
            </w:r>
            <w:r w:rsidRPr="00F75055">
              <w:rPr>
                <w:rFonts w:ascii="Times New Roman" w:hAnsi="Times New Roman" w:cs="Times New Roman"/>
                <w:i w:val="0"/>
                <w:noProof/>
                <w:webHidden/>
                <w:rPrChange w:id="765" w:author="Regina Casanova" w:date="2018-07-29T19:32:00Z">
                  <w:rPr>
                    <w:noProof/>
                    <w:webHidden/>
                  </w:rPr>
                </w:rPrChange>
              </w:rPr>
            </w:r>
          </w:ins>
          <w:r w:rsidRPr="00F75055">
            <w:rPr>
              <w:rFonts w:ascii="Times New Roman" w:hAnsi="Times New Roman" w:cs="Times New Roman"/>
              <w:i w:val="0"/>
              <w:noProof/>
              <w:webHidden/>
              <w:rPrChange w:id="766" w:author="Regina Casanova" w:date="2018-07-29T19:32:00Z">
                <w:rPr>
                  <w:noProof/>
                  <w:webHidden/>
                </w:rPr>
              </w:rPrChange>
            </w:rPr>
            <w:fldChar w:fldCharType="separate"/>
          </w:r>
          <w:ins w:id="767" w:author="Regina Casanova" w:date="2018-07-29T19:24:00Z">
            <w:r w:rsidRPr="00F75055">
              <w:rPr>
                <w:rFonts w:ascii="Times New Roman" w:hAnsi="Times New Roman" w:cs="Times New Roman"/>
                <w:i w:val="0"/>
                <w:noProof/>
                <w:webHidden/>
                <w:rPrChange w:id="768" w:author="Regina Casanova" w:date="2018-07-29T19:32:00Z">
                  <w:rPr>
                    <w:noProof/>
                    <w:webHidden/>
                  </w:rPr>
                </w:rPrChange>
              </w:rPr>
              <w:t>49</w:t>
            </w:r>
            <w:r w:rsidRPr="00F75055">
              <w:rPr>
                <w:rFonts w:ascii="Times New Roman" w:hAnsi="Times New Roman" w:cs="Times New Roman"/>
                <w:i w:val="0"/>
                <w:noProof/>
                <w:webHidden/>
                <w:rPrChange w:id="769" w:author="Regina Casanova" w:date="2018-07-29T19:32:00Z">
                  <w:rPr>
                    <w:noProof/>
                    <w:webHidden/>
                  </w:rPr>
                </w:rPrChange>
              </w:rPr>
              <w:fldChar w:fldCharType="end"/>
            </w:r>
            <w:r w:rsidRPr="00F75055">
              <w:rPr>
                <w:rStyle w:val="Hipervnculo"/>
                <w:rFonts w:ascii="Times New Roman" w:hAnsi="Times New Roman" w:cs="Times New Roman"/>
                <w:i w:val="0"/>
                <w:noProof/>
                <w:rPrChange w:id="770" w:author="Regina Casanova" w:date="2018-07-29T19:32:00Z">
                  <w:rPr>
                    <w:rStyle w:val="Hipervnculo"/>
                    <w:noProof/>
                  </w:rPr>
                </w:rPrChange>
              </w:rPr>
              <w:fldChar w:fldCharType="end"/>
            </w:r>
          </w:ins>
        </w:p>
        <w:p w14:paraId="4ABBB27F" w14:textId="0D4CEA61" w:rsidR="00CC32E0" w:rsidRPr="00F75055" w:rsidRDefault="00CC32E0" w:rsidP="00CC32E0">
          <w:pPr>
            <w:pStyle w:val="TDC3"/>
            <w:rPr>
              <w:ins w:id="771" w:author="Regina Casanova" w:date="2018-07-29T19:24:00Z"/>
              <w:rFonts w:ascii="Times New Roman" w:eastAsiaTheme="minorEastAsia" w:hAnsi="Times New Roman" w:cs="Times New Roman"/>
              <w:i w:val="0"/>
              <w:noProof/>
              <w:sz w:val="24"/>
              <w:szCs w:val="24"/>
              <w:lang w:val="es-PE" w:eastAsia="es-PE"/>
              <w:rPrChange w:id="772" w:author="Regina Casanova" w:date="2018-07-29T19:32:00Z">
                <w:rPr>
                  <w:ins w:id="773" w:author="Regina Casanova" w:date="2018-07-29T19:24:00Z"/>
                  <w:rFonts w:eastAsiaTheme="minorEastAsia" w:cstheme="minorBidi"/>
                  <w:noProof/>
                  <w:sz w:val="24"/>
                  <w:szCs w:val="24"/>
                  <w:lang w:val="es-PE" w:eastAsia="es-PE"/>
                </w:rPr>
              </w:rPrChange>
            </w:rPr>
          </w:pPr>
          <w:ins w:id="774" w:author="Regina Casanova" w:date="2018-07-29T19:24:00Z">
            <w:r w:rsidRPr="00F75055">
              <w:rPr>
                <w:rStyle w:val="Hipervnculo"/>
                <w:rFonts w:ascii="Times New Roman" w:hAnsi="Times New Roman" w:cs="Times New Roman"/>
                <w:i w:val="0"/>
                <w:noProof/>
                <w:rPrChange w:id="77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76" w:author="Regina Casanova" w:date="2018-07-29T19:32:00Z">
                  <w:rPr>
                    <w:rStyle w:val="Hipervnculo"/>
                    <w:noProof/>
                  </w:rPr>
                </w:rPrChange>
              </w:rPr>
              <w:instrText xml:space="preserve"> </w:instrText>
            </w:r>
            <w:r w:rsidRPr="00F75055">
              <w:rPr>
                <w:rFonts w:ascii="Times New Roman" w:hAnsi="Times New Roman" w:cs="Times New Roman"/>
                <w:i w:val="0"/>
                <w:noProof/>
                <w:rPrChange w:id="777" w:author="Regina Casanova" w:date="2018-07-29T19:32:00Z">
                  <w:rPr>
                    <w:noProof/>
                  </w:rPr>
                </w:rPrChange>
              </w:rPr>
              <w:instrText>HYPERLINK \l "_Toc520655657"</w:instrText>
            </w:r>
            <w:r w:rsidRPr="00F75055">
              <w:rPr>
                <w:rStyle w:val="Hipervnculo"/>
                <w:rFonts w:ascii="Times New Roman" w:hAnsi="Times New Roman" w:cs="Times New Roman"/>
                <w:i w:val="0"/>
                <w:noProof/>
                <w:rPrChange w:id="77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79" w:author="Regina Casanova" w:date="2018-07-29T19:32:00Z">
                  <w:rPr>
                    <w:rStyle w:val="Hipervnculo"/>
                    <w:noProof/>
                  </w:rPr>
                </w:rPrChange>
              </w:rPr>
            </w:r>
            <w:r w:rsidRPr="00F75055">
              <w:rPr>
                <w:rStyle w:val="Hipervnculo"/>
                <w:rFonts w:ascii="Times New Roman" w:hAnsi="Times New Roman" w:cs="Times New Roman"/>
                <w:i w:val="0"/>
                <w:noProof/>
                <w:rPrChange w:id="78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81"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78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83" w:author="Regina Casanova" w:date="2018-07-29T19:32:00Z">
                  <w:rPr>
                    <w:rStyle w:val="Hipervnculo"/>
                    <w:noProof/>
                  </w:rPr>
                </w:rPrChange>
              </w:rPr>
              <w:t>Procedimientos y Técnicas</w:t>
            </w:r>
            <w:r w:rsidRPr="00F75055">
              <w:rPr>
                <w:rFonts w:ascii="Times New Roman" w:hAnsi="Times New Roman" w:cs="Times New Roman"/>
                <w:i w:val="0"/>
                <w:noProof/>
                <w:webHidden/>
                <w:rPrChange w:id="784" w:author="Regina Casanova" w:date="2018-07-29T19:32:00Z">
                  <w:rPr>
                    <w:noProof/>
                    <w:webHidden/>
                  </w:rPr>
                </w:rPrChange>
              </w:rPr>
              <w:tab/>
            </w:r>
            <w:r w:rsidRPr="00F75055">
              <w:rPr>
                <w:rFonts w:ascii="Times New Roman" w:hAnsi="Times New Roman" w:cs="Times New Roman"/>
                <w:i w:val="0"/>
                <w:noProof/>
                <w:webHidden/>
                <w:rPrChange w:id="785" w:author="Regina Casanova" w:date="2018-07-29T19:32:00Z">
                  <w:rPr>
                    <w:noProof/>
                    <w:webHidden/>
                  </w:rPr>
                </w:rPrChange>
              </w:rPr>
              <w:fldChar w:fldCharType="begin"/>
            </w:r>
            <w:r w:rsidRPr="00F75055">
              <w:rPr>
                <w:rFonts w:ascii="Times New Roman" w:hAnsi="Times New Roman" w:cs="Times New Roman"/>
                <w:i w:val="0"/>
                <w:noProof/>
                <w:webHidden/>
                <w:rPrChange w:id="786" w:author="Regina Casanova" w:date="2018-07-29T19:32:00Z">
                  <w:rPr>
                    <w:noProof/>
                    <w:webHidden/>
                  </w:rPr>
                </w:rPrChange>
              </w:rPr>
              <w:instrText xml:space="preserve"> PAGEREF _Toc520655657 \h </w:instrText>
            </w:r>
            <w:r w:rsidRPr="00F75055">
              <w:rPr>
                <w:rFonts w:ascii="Times New Roman" w:hAnsi="Times New Roman" w:cs="Times New Roman"/>
                <w:i w:val="0"/>
                <w:noProof/>
                <w:webHidden/>
                <w:rPrChange w:id="787" w:author="Regina Casanova" w:date="2018-07-29T19:32:00Z">
                  <w:rPr>
                    <w:noProof/>
                    <w:webHidden/>
                  </w:rPr>
                </w:rPrChange>
              </w:rPr>
            </w:r>
          </w:ins>
          <w:r w:rsidRPr="00F75055">
            <w:rPr>
              <w:rFonts w:ascii="Times New Roman" w:hAnsi="Times New Roman" w:cs="Times New Roman"/>
              <w:i w:val="0"/>
              <w:noProof/>
              <w:webHidden/>
              <w:rPrChange w:id="788" w:author="Regina Casanova" w:date="2018-07-29T19:32:00Z">
                <w:rPr>
                  <w:noProof/>
                  <w:webHidden/>
                </w:rPr>
              </w:rPrChange>
            </w:rPr>
            <w:fldChar w:fldCharType="separate"/>
          </w:r>
          <w:ins w:id="789" w:author="Regina Casanova" w:date="2018-07-29T19:24:00Z">
            <w:r w:rsidRPr="00F75055">
              <w:rPr>
                <w:rFonts w:ascii="Times New Roman" w:hAnsi="Times New Roman" w:cs="Times New Roman"/>
                <w:i w:val="0"/>
                <w:noProof/>
                <w:webHidden/>
                <w:rPrChange w:id="790" w:author="Regina Casanova" w:date="2018-07-29T19:32:00Z">
                  <w:rPr>
                    <w:noProof/>
                    <w:webHidden/>
                  </w:rPr>
                </w:rPrChange>
              </w:rPr>
              <w:t>50</w:t>
            </w:r>
            <w:r w:rsidRPr="00F75055">
              <w:rPr>
                <w:rFonts w:ascii="Times New Roman" w:hAnsi="Times New Roman" w:cs="Times New Roman"/>
                <w:i w:val="0"/>
                <w:noProof/>
                <w:webHidden/>
                <w:rPrChange w:id="791" w:author="Regina Casanova" w:date="2018-07-29T19:32:00Z">
                  <w:rPr>
                    <w:noProof/>
                    <w:webHidden/>
                  </w:rPr>
                </w:rPrChange>
              </w:rPr>
              <w:fldChar w:fldCharType="end"/>
            </w:r>
            <w:r w:rsidRPr="00F75055">
              <w:rPr>
                <w:rStyle w:val="Hipervnculo"/>
                <w:rFonts w:ascii="Times New Roman" w:hAnsi="Times New Roman" w:cs="Times New Roman"/>
                <w:i w:val="0"/>
                <w:noProof/>
                <w:rPrChange w:id="792" w:author="Regina Casanova" w:date="2018-07-29T19:32:00Z">
                  <w:rPr>
                    <w:rStyle w:val="Hipervnculo"/>
                    <w:noProof/>
                  </w:rPr>
                </w:rPrChange>
              </w:rPr>
              <w:fldChar w:fldCharType="end"/>
            </w:r>
          </w:ins>
        </w:p>
        <w:p w14:paraId="1DBB956B" w14:textId="1DC8ACF4" w:rsidR="00CC32E0" w:rsidRPr="00F75055" w:rsidRDefault="00CC32E0" w:rsidP="00CC32E0">
          <w:pPr>
            <w:pStyle w:val="TDC2"/>
            <w:rPr>
              <w:ins w:id="793" w:author="Regina Casanova" w:date="2018-07-29T19:24:00Z"/>
              <w:rFonts w:ascii="Times New Roman" w:eastAsiaTheme="minorEastAsia" w:hAnsi="Times New Roman" w:cs="Times New Roman"/>
              <w:noProof/>
              <w:sz w:val="24"/>
              <w:szCs w:val="24"/>
              <w:lang w:val="es-PE" w:eastAsia="es-PE"/>
              <w:rPrChange w:id="794" w:author="Regina Casanova" w:date="2018-07-29T19:32:00Z">
                <w:rPr>
                  <w:ins w:id="795" w:author="Regina Casanova" w:date="2018-07-29T19:24:00Z"/>
                  <w:rFonts w:eastAsiaTheme="minorEastAsia" w:cstheme="minorBidi"/>
                  <w:noProof/>
                  <w:sz w:val="24"/>
                  <w:szCs w:val="24"/>
                  <w:lang w:val="es-PE" w:eastAsia="es-PE"/>
                </w:rPr>
              </w:rPrChange>
            </w:rPr>
          </w:pPr>
          <w:ins w:id="796" w:author="Regina Casanova" w:date="2018-07-29T19:24:00Z">
            <w:r w:rsidRPr="00F75055">
              <w:rPr>
                <w:rStyle w:val="Hipervnculo"/>
                <w:rFonts w:ascii="Times New Roman" w:hAnsi="Times New Roman" w:cs="Times New Roman"/>
                <w:noProof/>
                <w:rPrChange w:id="797" w:author="Regina Casanova" w:date="2018-07-29T19:32:00Z">
                  <w:rPr>
                    <w:rStyle w:val="Hipervnculo"/>
                    <w:noProof/>
                  </w:rPr>
                </w:rPrChange>
              </w:rPr>
              <w:fldChar w:fldCharType="begin"/>
            </w:r>
            <w:r w:rsidRPr="00F75055">
              <w:rPr>
                <w:rStyle w:val="Hipervnculo"/>
                <w:rFonts w:ascii="Times New Roman" w:hAnsi="Times New Roman" w:cs="Times New Roman"/>
                <w:noProof/>
                <w:rPrChange w:id="798" w:author="Regina Casanova" w:date="2018-07-29T19:32:00Z">
                  <w:rPr>
                    <w:rStyle w:val="Hipervnculo"/>
                    <w:noProof/>
                  </w:rPr>
                </w:rPrChange>
              </w:rPr>
              <w:instrText xml:space="preserve"> </w:instrText>
            </w:r>
            <w:r w:rsidRPr="00F75055">
              <w:rPr>
                <w:rFonts w:ascii="Times New Roman" w:hAnsi="Times New Roman" w:cs="Times New Roman"/>
                <w:noProof/>
                <w:rPrChange w:id="799" w:author="Regina Casanova" w:date="2018-07-29T19:32:00Z">
                  <w:rPr>
                    <w:noProof/>
                  </w:rPr>
                </w:rPrChange>
              </w:rPr>
              <w:instrText>HYPERLINK \l "_Toc520655658"</w:instrText>
            </w:r>
            <w:r w:rsidRPr="00F75055">
              <w:rPr>
                <w:rStyle w:val="Hipervnculo"/>
                <w:rFonts w:ascii="Times New Roman" w:hAnsi="Times New Roman" w:cs="Times New Roman"/>
                <w:noProof/>
                <w:rPrChange w:id="80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01" w:author="Regina Casanova" w:date="2018-07-29T19:32:00Z">
                  <w:rPr>
                    <w:rStyle w:val="Hipervnculo"/>
                    <w:noProof/>
                  </w:rPr>
                </w:rPrChange>
              </w:rPr>
            </w:r>
            <w:r w:rsidRPr="00F75055">
              <w:rPr>
                <w:rStyle w:val="Hipervnculo"/>
                <w:rFonts w:ascii="Times New Roman" w:hAnsi="Times New Roman" w:cs="Times New Roman"/>
                <w:noProof/>
                <w:rPrChange w:id="80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03"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80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805" w:author="Regina Casanova" w:date="2018-07-29T19:32:00Z">
                  <w:rPr>
                    <w:rStyle w:val="Hipervnculo"/>
                    <w:noProof/>
                  </w:rPr>
                </w:rPrChange>
              </w:rPr>
              <w:t>Metodología para Sub-Estudio del objetivo específico #3, correspondiente a la Fase de Pruebas</w:t>
            </w:r>
            <w:r w:rsidRPr="00F75055">
              <w:rPr>
                <w:rFonts w:ascii="Times New Roman" w:hAnsi="Times New Roman" w:cs="Times New Roman"/>
                <w:noProof/>
                <w:webHidden/>
                <w:rPrChange w:id="806" w:author="Regina Casanova" w:date="2018-07-29T19:32:00Z">
                  <w:rPr>
                    <w:noProof/>
                    <w:webHidden/>
                  </w:rPr>
                </w:rPrChange>
              </w:rPr>
              <w:tab/>
            </w:r>
            <w:r w:rsidRPr="00F75055">
              <w:rPr>
                <w:rFonts w:ascii="Times New Roman" w:hAnsi="Times New Roman" w:cs="Times New Roman"/>
                <w:noProof/>
                <w:webHidden/>
                <w:rPrChange w:id="807" w:author="Regina Casanova" w:date="2018-07-29T19:32:00Z">
                  <w:rPr>
                    <w:noProof/>
                    <w:webHidden/>
                  </w:rPr>
                </w:rPrChange>
              </w:rPr>
              <w:fldChar w:fldCharType="begin"/>
            </w:r>
            <w:r w:rsidRPr="00F75055">
              <w:rPr>
                <w:rFonts w:ascii="Times New Roman" w:hAnsi="Times New Roman" w:cs="Times New Roman"/>
                <w:noProof/>
                <w:webHidden/>
                <w:rPrChange w:id="808" w:author="Regina Casanova" w:date="2018-07-29T19:32:00Z">
                  <w:rPr>
                    <w:noProof/>
                    <w:webHidden/>
                  </w:rPr>
                </w:rPrChange>
              </w:rPr>
              <w:instrText xml:space="preserve"> PAGEREF _Toc520655658 \h </w:instrText>
            </w:r>
            <w:r w:rsidRPr="00F75055">
              <w:rPr>
                <w:rFonts w:ascii="Times New Roman" w:hAnsi="Times New Roman" w:cs="Times New Roman"/>
                <w:noProof/>
                <w:webHidden/>
                <w:rPrChange w:id="809" w:author="Regina Casanova" w:date="2018-07-29T19:32:00Z">
                  <w:rPr>
                    <w:noProof/>
                    <w:webHidden/>
                  </w:rPr>
                </w:rPrChange>
              </w:rPr>
            </w:r>
          </w:ins>
          <w:r w:rsidRPr="00F75055">
            <w:rPr>
              <w:rFonts w:ascii="Times New Roman" w:hAnsi="Times New Roman" w:cs="Times New Roman"/>
              <w:noProof/>
              <w:webHidden/>
              <w:rPrChange w:id="810" w:author="Regina Casanova" w:date="2018-07-29T19:32:00Z">
                <w:rPr>
                  <w:noProof/>
                  <w:webHidden/>
                </w:rPr>
              </w:rPrChange>
            </w:rPr>
            <w:fldChar w:fldCharType="separate"/>
          </w:r>
          <w:ins w:id="811" w:author="Regina Casanova" w:date="2018-07-29T19:24:00Z">
            <w:r w:rsidRPr="00F75055">
              <w:rPr>
                <w:rFonts w:ascii="Times New Roman" w:hAnsi="Times New Roman" w:cs="Times New Roman"/>
                <w:noProof/>
                <w:webHidden/>
                <w:rPrChange w:id="812" w:author="Regina Casanova" w:date="2018-07-29T19:32:00Z">
                  <w:rPr>
                    <w:noProof/>
                    <w:webHidden/>
                  </w:rPr>
                </w:rPrChange>
              </w:rPr>
              <w:t>51</w:t>
            </w:r>
            <w:r w:rsidRPr="00F75055">
              <w:rPr>
                <w:rFonts w:ascii="Times New Roman" w:hAnsi="Times New Roman" w:cs="Times New Roman"/>
                <w:noProof/>
                <w:webHidden/>
                <w:rPrChange w:id="813" w:author="Regina Casanova" w:date="2018-07-29T19:32:00Z">
                  <w:rPr>
                    <w:noProof/>
                    <w:webHidden/>
                  </w:rPr>
                </w:rPrChange>
              </w:rPr>
              <w:fldChar w:fldCharType="end"/>
            </w:r>
            <w:r w:rsidRPr="00F75055">
              <w:rPr>
                <w:rStyle w:val="Hipervnculo"/>
                <w:rFonts w:ascii="Times New Roman" w:hAnsi="Times New Roman" w:cs="Times New Roman"/>
                <w:noProof/>
                <w:rPrChange w:id="814" w:author="Regina Casanova" w:date="2018-07-29T19:32:00Z">
                  <w:rPr>
                    <w:rStyle w:val="Hipervnculo"/>
                    <w:noProof/>
                  </w:rPr>
                </w:rPrChange>
              </w:rPr>
              <w:fldChar w:fldCharType="end"/>
            </w:r>
          </w:ins>
        </w:p>
        <w:p w14:paraId="405FF733" w14:textId="506A8279" w:rsidR="00CC32E0" w:rsidRPr="00F75055" w:rsidRDefault="00CC32E0" w:rsidP="00CC32E0">
          <w:pPr>
            <w:pStyle w:val="TDC3"/>
            <w:rPr>
              <w:ins w:id="815" w:author="Regina Casanova" w:date="2018-07-29T19:24:00Z"/>
              <w:rFonts w:ascii="Times New Roman" w:eastAsiaTheme="minorEastAsia" w:hAnsi="Times New Roman" w:cs="Times New Roman"/>
              <w:i w:val="0"/>
              <w:noProof/>
              <w:sz w:val="24"/>
              <w:szCs w:val="24"/>
              <w:lang w:val="es-PE" w:eastAsia="es-PE"/>
              <w:rPrChange w:id="816" w:author="Regina Casanova" w:date="2018-07-29T19:32:00Z">
                <w:rPr>
                  <w:ins w:id="817" w:author="Regina Casanova" w:date="2018-07-29T19:24:00Z"/>
                  <w:rFonts w:eastAsiaTheme="minorEastAsia" w:cstheme="minorBidi"/>
                  <w:noProof/>
                  <w:sz w:val="24"/>
                  <w:szCs w:val="24"/>
                  <w:lang w:val="es-PE" w:eastAsia="es-PE"/>
                </w:rPr>
              </w:rPrChange>
            </w:rPr>
          </w:pPr>
          <w:ins w:id="818" w:author="Regina Casanova" w:date="2018-07-29T19:24:00Z">
            <w:r w:rsidRPr="00F75055">
              <w:rPr>
                <w:rStyle w:val="Hipervnculo"/>
                <w:rFonts w:ascii="Times New Roman" w:hAnsi="Times New Roman" w:cs="Times New Roman"/>
                <w:i w:val="0"/>
                <w:noProof/>
                <w:rPrChange w:id="81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20" w:author="Regina Casanova" w:date="2018-07-29T19:32:00Z">
                  <w:rPr>
                    <w:rStyle w:val="Hipervnculo"/>
                    <w:noProof/>
                  </w:rPr>
                </w:rPrChange>
              </w:rPr>
              <w:instrText xml:space="preserve"> </w:instrText>
            </w:r>
            <w:r w:rsidRPr="00F75055">
              <w:rPr>
                <w:rFonts w:ascii="Times New Roman" w:hAnsi="Times New Roman" w:cs="Times New Roman"/>
                <w:i w:val="0"/>
                <w:noProof/>
                <w:rPrChange w:id="821" w:author="Regina Casanova" w:date="2018-07-29T19:32:00Z">
                  <w:rPr>
                    <w:noProof/>
                  </w:rPr>
                </w:rPrChange>
              </w:rPr>
              <w:instrText>HYPERLINK \l "_Toc520655659"</w:instrText>
            </w:r>
            <w:r w:rsidRPr="00F75055">
              <w:rPr>
                <w:rStyle w:val="Hipervnculo"/>
                <w:rFonts w:ascii="Times New Roman" w:hAnsi="Times New Roman" w:cs="Times New Roman"/>
                <w:i w:val="0"/>
                <w:noProof/>
                <w:rPrChange w:id="82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23" w:author="Regina Casanova" w:date="2018-07-29T19:32:00Z">
                  <w:rPr>
                    <w:rStyle w:val="Hipervnculo"/>
                    <w:noProof/>
                  </w:rPr>
                </w:rPrChange>
              </w:rPr>
            </w:r>
            <w:r w:rsidRPr="00F75055">
              <w:rPr>
                <w:rStyle w:val="Hipervnculo"/>
                <w:rFonts w:ascii="Times New Roman" w:hAnsi="Times New Roman" w:cs="Times New Roman"/>
                <w:i w:val="0"/>
                <w:noProof/>
                <w:rPrChange w:id="82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2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82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27" w:author="Regina Casanova" w:date="2018-07-29T19:32:00Z">
                  <w:rPr>
                    <w:rStyle w:val="Hipervnculo"/>
                    <w:noProof/>
                  </w:rPr>
                </w:rPrChange>
              </w:rPr>
              <w:t>Diseño del estudio</w:t>
            </w:r>
            <w:r w:rsidRPr="00F75055">
              <w:rPr>
                <w:rFonts w:ascii="Times New Roman" w:hAnsi="Times New Roman" w:cs="Times New Roman"/>
                <w:i w:val="0"/>
                <w:noProof/>
                <w:webHidden/>
                <w:rPrChange w:id="828" w:author="Regina Casanova" w:date="2018-07-29T19:32:00Z">
                  <w:rPr>
                    <w:noProof/>
                    <w:webHidden/>
                  </w:rPr>
                </w:rPrChange>
              </w:rPr>
              <w:tab/>
            </w:r>
            <w:r w:rsidRPr="00F75055">
              <w:rPr>
                <w:rFonts w:ascii="Times New Roman" w:hAnsi="Times New Roman" w:cs="Times New Roman"/>
                <w:i w:val="0"/>
                <w:noProof/>
                <w:webHidden/>
                <w:rPrChange w:id="829" w:author="Regina Casanova" w:date="2018-07-29T19:32:00Z">
                  <w:rPr>
                    <w:noProof/>
                    <w:webHidden/>
                  </w:rPr>
                </w:rPrChange>
              </w:rPr>
              <w:fldChar w:fldCharType="begin"/>
            </w:r>
            <w:r w:rsidRPr="00F75055">
              <w:rPr>
                <w:rFonts w:ascii="Times New Roman" w:hAnsi="Times New Roman" w:cs="Times New Roman"/>
                <w:i w:val="0"/>
                <w:noProof/>
                <w:webHidden/>
                <w:rPrChange w:id="830" w:author="Regina Casanova" w:date="2018-07-29T19:32:00Z">
                  <w:rPr>
                    <w:noProof/>
                    <w:webHidden/>
                  </w:rPr>
                </w:rPrChange>
              </w:rPr>
              <w:instrText xml:space="preserve"> PAGEREF _Toc520655659 \h </w:instrText>
            </w:r>
            <w:r w:rsidRPr="00F75055">
              <w:rPr>
                <w:rFonts w:ascii="Times New Roman" w:hAnsi="Times New Roman" w:cs="Times New Roman"/>
                <w:i w:val="0"/>
                <w:noProof/>
                <w:webHidden/>
                <w:rPrChange w:id="831" w:author="Regina Casanova" w:date="2018-07-29T19:32:00Z">
                  <w:rPr>
                    <w:noProof/>
                    <w:webHidden/>
                  </w:rPr>
                </w:rPrChange>
              </w:rPr>
            </w:r>
          </w:ins>
          <w:r w:rsidRPr="00F75055">
            <w:rPr>
              <w:rFonts w:ascii="Times New Roman" w:hAnsi="Times New Roman" w:cs="Times New Roman"/>
              <w:i w:val="0"/>
              <w:noProof/>
              <w:webHidden/>
              <w:rPrChange w:id="832" w:author="Regina Casanova" w:date="2018-07-29T19:32:00Z">
                <w:rPr>
                  <w:noProof/>
                  <w:webHidden/>
                </w:rPr>
              </w:rPrChange>
            </w:rPr>
            <w:fldChar w:fldCharType="separate"/>
          </w:r>
          <w:ins w:id="833" w:author="Regina Casanova" w:date="2018-07-29T19:24:00Z">
            <w:r w:rsidRPr="00F75055">
              <w:rPr>
                <w:rFonts w:ascii="Times New Roman" w:hAnsi="Times New Roman" w:cs="Times New Roman"/>
                <w:i w:val="0"/>
                <w:noProof/>
                <w:webHidden/>
                <w:rPrChange w:id="834" w:author="Regina Casanova" w:date="2018-07-29T19:32:00Z">
                  <w:rPr>
                    <w:noProof/>
                    <w:webHidden/>
                  </w:rPr>
                </w:rPrChange>
              </w:rPr>
              <w:t>51</w:t>
            </w:r>
            <w:r w:rsidRPr="00F75055">
              <w:rPr>
                <w:rFonts w:ascii="Times New Roman" w:hAnsi="Times New Roman" w:cs="Times New Roman"/>
                <w:i w:val="0"/>
                <w:noProof/>
                <w:webHidden/>
                <w:rPrChange w:id="835" w:author="Regina Casanova" w:date="2018-07-29T19:32:00Z">
                  <w:rPr>
                    <w:noProof/>
                    <w:webHidden/>
                  </w:rPr>
                </w:rPrChange>
              </w:rPr>
              <w:fldChar w:fldCharType="end"/>
            </w:r>
            <w:r w:rsidRPr="00F75055">
              <w:rPr>
                <w:rStyle w:val="Hipervnculo"/>
                <w:rFonts w:ascii="Times New Roman" w:hAnsi="Times New Roman" w:cs="Times New Roman"/>
                <w:i w:val="0"/>
                <w:noProof/>
                <w:rPrChange w:id="836" w:author="Regina Casanova" w:date="2018-07-29T19:32:00Z">
                  <w:rPr>
                    <w:rStyle w:val="Hipervnculo"/>
                    <w:noProof/>
                  </w:rPr>
                </w:rPrChange>
              </w:rPr>
              <w:fldChar w:fldCharType="end"/>
            </w:r>
          </w:ins>
        </w:p>
        <w:p w14:paraId="3C9B2463" w14:textId="4B848BCF" w:rsidR="00CC32E0" w:rsidRPr="00F75055" w:rsidRDefault="00CC32E0" w:rsidP="00CC32E0">
          <w:pPr>
            <w:pStyle w:val="TDC3"/>
            <w:rPr>
              <w:ins w:id="837" w:author="Regina Casanova" w:date="2018-07-29T19:24:00Z"/>
              <w:rFonts w:ascii="Times New Roman" w:eastAsiaTheme="minorEastAsia" w:hAnsi="Times New Roman" w:cs="Times New Roman"/>
              <w:i w:val="0"/>
              <w:noProof/>
              <w:sz w:val="24"/>
              <w:szCs w:val="24"/>
              <w:lang w:val="es-PE" w:eastAsia="es-PE"/>
              <w:rPrChange w:id="838" w:author="Regina Casanova" w:date="2018-07-29T19:32:00Z">
                <w:rPr>
                  <w:ins w:id="839" w:author="Regina Casanova" w:date="2018-07-29T19:24:00Z"/>
                  <w:rFonts w:eastAsiaTheme="minorEastAsia" w:cstheme="minorBidi"/>
                  <w:noProof/>
                  <w:sz w:val="24"/>
                  <w:szCs w:val="24"/>
                  <w:lang w:val="es-PE" w:eastAsia="es-PE"/>
                </w:rPr>
              </w:rPrChange>
            </w:rPr>
          </w:pPr>
          <w:ins w:id="840" w:author="Regina Casanova" w:date="2018-07-29T19:24:00Z">
            <w:r w:rsidRPr="00F75055">
              <w:rPr>
                <w:rStyle w:val="Hipervnculo"/>
                <w:rFonts w:ascii="Times New Roman" w:hAnsi="Times New Roman" w:cs="Times New Roman"/>
                <w:i w:val="0"/>
                <w:noProof/>
                <w:rPrChange w:id="84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42" w:author="Regina Casanova" w:date="2018-07-29T19:32:00Z">
                  <w:rPr>
                    <w:rStyle w:val="Hipervnculo"/>
                    <w:noProof/>
                  </w:rPr>
                </w:rPrChange>
              </w:rPr>
              <w:instrText xml:space="preserve"> </w:instrText>
            </w:r>
            <w:r w:rsidRPr="00F75055">
              <w:rPr>
                <w:rFonts w:ascii="Times New Roman" w:hAnsi="Times New Roman" w:cs="Times New Roman"/>
                <w:i w:val="0"/>
                <w:noProof/>
                <w:rPrChange w:id="843" w:author="Regina Casanova" w:date="2018-07-29T19:32:00Z">
                  <w:rPr>
                    <w:noProof/>
                  </w:rPr>
                </w:rPrChange>
              </w:rPr>
              <w:instrText>HYPERLINK \l "_Toc520655660"</w:instrText>
            </w:r>
            <w:r w:rsidRPr="00F75055">
              <w:rPr>
                <w:rStyle w:val="Hipervnculo"/>
                <w:rFonts w:ascii="Times New Roman" w:hAnsi="Times New Roman" w:cs="Times New Roman"/>
                <w:i w:val="0"/>
                <w:noProof/>
                <w:rPrChange w:id="84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45" w:author="Regina Casanova" w:date="2018-07-29T19:32:00Z">
                  <w:rPr>
                    <w:rStyle w:val="Hipervnculo"/>
                    <w:noProof/>
                  </w:rPr>
                </w:rPrChange>
              </w:rPr>
            </w:r>
            <w:r w:rsidRPr="00F75055">
              <w:rPr>
                <w:rStyle w:val="Hipervnculo"/>
                <w:rFonts w:ascii="Times New Roman" w:hAnsi="Times New Roman" w:cs="Times New Roman"/>
                <w:i w:val="0"/>
                <w:noProof/>
                <w:rPrChange w:id="84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47"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84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49" w:author="Regina Casanova" w:date="2018-07-29T19:32:00Z">
                  <w:rPr>
                    <w:rStyle w:val="Hipervnculo"/>
                    <w:noProof/>
                  </w:rPr>
                </w:rPrChange>
              </w:rPr>
              <w:t>Población</w:t>
            </w:r>
            <w:r w:rsidRPr="00F75055">
              <w:rPr>
                <w:rFonts w:ascii="Times New Roman" w:hAnsi="Times New Roman" w:cs="Times New Roman"/>
                <w:i w:val="0"/>
                <w:noProof/>
                <w:webHidden/>
                <w:rPrChange w:id="850" w:author="Regina Casanova" w:date="2018-07-29T19:32:00Z">
                  <w:rPr>
                    <w:noProof/>
                    <w:webHidden/>
                  </w:rPr>
                </w:rPrChange>
              </w:rPr>
              <w:tab/>
            </w:r>
            <w:r w:rsidRPr="00F75055">
              <w:rPr>
                <w:rFonts w:ascii="Times New Roman" w:hAnsi="Times New Roman" w:cs="Times New Roman"/>
                <w:i w:val="0"/>
                <w:noProof/>
                <w:webHidden/>
                <w:rPrChange w:id="851" w:author="Regina Casanova" w:date="2018-07-29T19:32:00Z">
                  <w:rPr>
                    <w:noProof/>
                    <w:webHidden/>
                  </w:rPr>
                </w:rPrChange>
              </w:rPr>
              <w:fldChar w:fldCharType="begin"/>
            </w:r>
            <w:r w:rsidRPr="00F75055">
              <w:rPr>
                <w:rFonts w:ascii="Times New Roman" w:hAnsi="Times New Roman" w:cs="Times New Roman"/>
                <w:i w:val="0"/>
                <w:noProof/>
                <w:webHidden/>
                <w:rPrChange w:id="852" w:author="Regina Casanova" w:date="2018-07-29T19:32:00Z">
                  <w:rPr>
                    <w:noProof/>
                    <w:webHidden/>
                  </w:rPr>
                </w:rPrChange>
              </w:rPr>
              <w:instrText xml:space="preserve"> PAGEREF _Toc520655660 \h </w:instrText>
            </w:r>
            <w:r w:rsidRPr="00F75055">
              <w:rPr>
                <w:rFonts w:ascii="Times New Roman" w:hAnsi="Times New Roman" w:cs="Times New Roman"/>
                <w:i w:val="0"/>
                <w:noProof/>
                <w:webHidden/>
                <w:rPrChange w:id="853" w:author="Regina Casanova" w:date="2018-07-29T19:32:00Z">
                  <w:rPr>
                    <w:noProof/>
                    <w:webHidden/>
                  </w:rPr>
                </w:rPrChange>
              </w:rPr>
            </w:r>
          </w:ins>
          <w:r w:rsidRPr="00F75055">
            <w:rPr>
              <w:rFonts w:ascii="Times New Roman" w:hAnsi="Times New Roman" w:cs="Times New Roman"/>
              <w:i w:val="0"/>
              <w:noProof/>
              <w:webHidden/>
              <w:rPrChange w:id="854" w:author="Regina Casanova" w:date="2018-07-29T19:32:00Z">
                <w:rPr>
                  <w:noProof/>
                  <w:webHidden/>
                </w:rPr>
              </w:rPrChange>
            </w:rPr>
            <w:fldChar w:fldCharType="separate"/>
          </w:r>
          <w:ins w:id="855" w:author="Regina Casanova" w:date="2018-07-29T19:24:00Z">
            <w:r w:rsidRPr="00F75055">
              <w:rPr>
                <w:rFonts w:ascii="Times New Roman" w:hAnsi="Times New Roman" w:cs="Times New Roman"/>
                <w:i w:val="0"/>
                <w:noProof/>
                <w:webHidden/>
                <w:rPrChange w:id="856" w:author="Regina Casanova" w:date="2018-07-29T19:32:00Z">
                  <w:rPr>
                    <w:noProof/>
                    <w:webHidden/>
                  </w:rPr>
                </w:rPrChange>
              </w:rPr>
              <w:t>51</w:t>
            </w:r>
            <w:r w:rsidRPr="00F75055">
              <w:rPr>
                <w:rFonts w:ascii="Times New Roman" w:hAnsi="Times New Roman" w:cs="Times New Roman"/>
                <w:i w:val="0"/>
                <w:noProof/>
                <w:webHidden/>
                <w:rPrChange w:id="857" w:author="Regina Casanova" w:date="2018-07-29T19:32:00Z">
                  <w:rPr>
                    <w:noProof/>
                    <w:webHidden/>
                  </w:rPr>
                </w:rPrChange>
              </w:rPr>
              <w:fldChar w:fldCharType="end"/>
            </w:r>
            <w:r w:rsidRPr="00F75055">
              <w:rPr>
                <w:rStyle w:val="Hipervnculo"/>
                <w:rFonts w:ascii="Times New Roman" w:hAnsi="Times New Roman" w:cs="Times New Roman"/>
                <w:i w:val="0"/>
                <w:noProof/>
                <w:rPrChange w:id="858" w:author="Regina Casanova" w:date="2018-07-29T19:32:00Z">
                  <w:rPr>
                    <w:rStyle w:val="Hipervnculo"/>
                    <w:noProof/>
                  </w:rPr>
                </w:rPrChange>
              </w:rPr>
              <w:fldChar w:fldCharType="end"/>
            </w:r>
          </w:ins>
        </w:p>
        <w:p w14:paraId="26CFC109" w14:textId="0E2B2AD2" w:rsidR="00CC32E0" w:rsidRPr="00F75055" w:rsidRDefault="00CC32E0" w:rsidP="00CC32E0">
          <w:pPr>
            <w:pStyle w:val="TDC3"/>
            <w:rPr>
              <w:ins w:id="859" w:author="Regina Casanova" w:date="2018-07-29T19:24:00Z"/>
              <w:rFonts w:ascii="Times New Roman" w:eastAsiaTheme="minorEastAsia" w:hAnsi="Times New Roman" w:cs="Times New Roman"/>
              <w:i w:val="0"/>
              <w:noProof/>
              <w:sz w:val="24"/>
              <w:szCs w:val="24"/>
              <w:lang w:val="es-PE" w:eastAsia="es-PE"/>
              <w:rPrChange w:id="860" w:author="Regina Casanova" w:date="2018-07-29T19:32:00Z">
                <w:rPr>
                  <w:ins w:id="861" w:author="Regina Casanova" w:date="2018-07-29T19:24:00Z"/>
                  <w:rFonts w:eastAsiaTheme="minorEastAsia" w:cstheme="minorBidi"/>
                  <w:noProof/>
                  <w:sz w:val="24"/>
                  <w:szCs w:val="24"/>
                  <w:lang w:val="es-PE" w:eastAsia="es-PE"/>
                </w:rPr>
              </w:rPrChange>
            </w:rPr>
          </w:pPr>
          <w:ins w:id="862" w:author="Regina Casanova" w:date="2018-07-29T19:24:00Z">
            <w:r w:rsidRPr="00F75055">
              <w:rPr>
                <w:rStyle w:val="Hipervnculo"/>
                <w:rFonts w:ascii="Times New Roman" w:hAnsi="Times New Roman" w:cs="Times New Roman"/>
                <w:i w:val="0"/>
                <w:noProof/>
                <w:rPrChange w:id="86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64" w:author="Regina Casanova" w:date="2018-07-29T19:32:00Z">
                  <w:rPr>
                    <w:rStyle w:val="Hipervnculo"/>
                    <w:noProof/>
                  </w:rPr>
                </w:rPrChange>
              </w:rPr>
              <w:instrText xml:space="preserve"> </w:instrText>
            </w:r>
            <w:r w:rsidRPr="00F75055">
              <w:rPr>
                <w:rFonts w:ascii="Times New Roman" w:hAnsi="Times New Roman" w:cs="Times New Roman"/>
                <w:i w:val="0"/>
                <w:noProof/>
                <w:rPrChange w:id="865" w:author="Regina Casanova" w:date="2018-07-29T19:32:00Z">
                  <w:rPr>
                    <w:noProof/>
                  </w:rPr>
                </w:rPrChange>
              </w:rPr>
              <w:instrText>HYPERLINK \l "_Toc520655661"</w:instrText>
            </w:r>
            <w:r w:rsidRPr="00F75055">
              <w:rPr>
                <w:rStyle w:val="Hipervnculo"/>
                <w:rFonts w:ascii="Times New Roman" w:hAnsi="Times New Roman" w:cs="Times New Roman"/>
                <w:i w:val="0"/>
                <w:noProof/>
                <w:rPrChange w:id="86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67" w:author="Regina Casanova" w:date="2018-07-29T19:32:00Z">
                  <w:rPr>
                    <w:rStyle w:val="Hipervnculo"/>
                    <w:noProof/>
                  </w:rPr>
                </w:rPrChange>
              </w:rPr>
            </w:r>
            <w:r w:rsidRPr="00F75055">
              <w:rPr>
                <w:rStyle w:val="Hipervnculo"/>
                <w:rFonts w:ascii="Times New Roman" w:hAnsi="Times New Roman" w:cs="Times New Roman"/>
                <w:i w:val="0"/>
                <w:noProof/>
                <w:rPrChange w:id="86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69"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87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71" w:author="Regina Casanova" w:date="2018-07-29T19:32:00Z">
                  <w:rPr>
                    <w:rStyle w:val="Hipervnculo"/>
                    <w:noProof/>
                  </w:rPr>
                </w:rPrChange>
              </w:rPr>
              <w:t>Muestra</w:t>
            </w:r>
            <w:r w:rsidRPr="00F75055">
              <w:rPr>
                <w:rFonts w:ascii="Times New Roman" w:hAnsi="Times New Roman" w:cs="Times New Roman"/>
                <w:i w:val="0"/>
                <w:noProof/>
                <w:webHidden/>
                <w:rPrChange w:id="872" w:author="Regina Casanova" w:date="2018-07-29T19:32:00Z">
                  <w:rPr>
                    <w:noProof/>
                    <w:webHidden/>
                  </w:rPr>
                </w:rPrChange>
              </w:rPr>
              <w:tab/>
            </w:r>
            <w:r w:rsidRPr="00F75055">
              <w:rPr>
                <w:rFonts w:ascii="Times New Roman" w:hAnsi="Times New Roman" w:cs="Times New Roman"/>
                <w:i w:val="0"/>
                <w:noProof/>
                <w:webHidden/>
                <w:rPrChange w:id="873" w:author="Regina Casanova" w:date="2018-07-29T19:32:00Z">
                  <w:rPr>
                    <w:noProof/>
                    <w:webHidden/>
                  </w:rPr>
                </w:rPrChange>
              </w:rPr>
              <w:fldChar w:fldCharType="begin"/>
            </w:r>
            <w:r w:rsidRPr="00F75055">
              <w:rPr>
                <w:rFonts w:ascii="Times New Roman" w:hAnsi="Times New Roman" w:cs="Times New Roman"/>
                <w:i w:val="0"/>
                <w:noProof/>
                <w:webHidden/>
                <w:rPrChange w:id="874" w:author="Regina Casanova" w:date="2018-07-29T19:32:00Z">
                  <w:rPr>
                    <w:noProof/>
                    <w:webHidden/>
                  </w:rPr>
                </w:rPrChange>
              </w:rPr>
              <w:instrText xml:space="preserve"> PAGEREF _Toc520655661 \h </w:instrText>
            </w:r>
            <w:r w:rsidRPr="00F75055">
              <w:rPr>
                <w:rFonts w:ascii="Times New Roman" w:hAnsi="Times New Roman" w:cs="Times New Roman"/>
                <w:i w:val="0"/>
                <w:noProof/>
                <w:webHidden/>
                <w:rPrChange w:id="875" w:author="Regina Casanova" w:date="2018-07-29T19:32:00Z">
                  <w:rPr>
                    <w:noProof/>
                    <w:webHidden/>
                  </w:rPr>
                </w:rPrChange>
              </w:rPr>
            </w:r>
          </w:ins>
          <w:r w:rsidRPr="00F75055">
            <w:rPr>
              <w:rFonts w:ascii="Times New Roman" w:hAnsi="Times New Roman" w:cs="Times New Roman"/>
              <w:i w:val="0"/>
              <w:noProof/>
              <w:webHidden/>
              <w:rPrChange w:id="876" w:author="Regina Casanova" w:date="2018-07-29T19:32:00Z">
                <w:rPr>
                  <w:noProof/>
                  <w:webHidden/>
                </w:rPr>
              </w:rPrChange>
            </w:rPr>
            <w:fldChar w:fldCharType="separate"/>
          </w:r>
          <w:ins w:id="877" w:author="Regina Casanova" w:date="2018-07-29T19:24:00Z">
            <w:r w:rsidRPr="00F75055">
              <w:rPr>
                <w:rFonts w:ascii="Times New Roman" w:hAnsi="Times New Roman" w:cs="Times New Roman"/>
                <w:i w:val="0"/>
                <w:noProof/>
                <w:webHidden/>
                <w:rPrChange w:id="878" w:author="Regina Casanova" w:date="2018-07-29T19:32:00Z">
                  <w:rPr>
                    <w:noProof/>
                    <w:webHidden/>
                  </w:rPr>
                </w:rPrChange>
              </w:rPr>
              <w:t>52</w:t>
            </w:r>
            <w:r w:rsidRPr="00F75055">
              <w:rPr>
                <w:rFonts w:ascii="Times New Roman" w:hAnsi="Times New Roman" w:cs="Times New Roman"/>
                <w:i w:val="0"/>
                <w:noProof/>
                <w:webHidden/>
                <w:rPrChange w:id="879" w:author="Regina Casanova" w:date="2018-07-29T19:32:00Z">
                  <w:rPr>
                    <w:noProof/>
                    <w:webHidden/>
                  </w:rPr>
                </w:rPrChange>
              </w:rPr>
              <w:fldChar w:fldCharType="end"/>
            </w:r>
            <w:r w:rsidRPr="00F75055">
              <w:rPr>
                <w:rStyle w:val="Hipervnculo"/>
                <w:rFonts w:ascii="Times New Roman" w:hAnsi="Times New Roman" w:cs="Times New Roman"/>
                <w:i w:val="0"/>
                <w:noProof/>
                <w:rPrChange w:id="880" w:author="Regina Casanova" w:date="2018-07-29T19:32:00Z">
                  <w:rPr>
                    <w:rStyle w:val="Hipervnculo"/>
                    <w:noProof/>
                  </w:rPr>
                </w:rPrChange>
              </w:rPr>
              <w:fldChar w:fldCharType="end"/>
            </w:r>
          </w:ins>
        </w:p>
        <w:p w14:paraId="0B2D2C4C" w14:textId="41F37B6D" w:rsidR="00CC32E0" w:rsidRPr="00F75055" w:rsidRDefault="00CC32E0" w:rsidP="00CC32E0">
          <w:pPr>
            <w:pStyle w:val="TDC3"/>
            <w:rPr>
              <w:ins w:id="881" w:author="Regina Casanova" w:date="2018-07-29T19:24:00Z"/>
              <w:rFonts w:ascii="Times New Roman" w:eastAsiaTheme="minorEastAsia" w:hAnsi="Times New Roman" w:cs="Times New Roman"/>
              <w:i w:val="0"/>
              <w:noProof/>
              <w:sz w:val="24"/>
              <w:szCs w:val="24"/>
              <w:lang w:val="es-PE" w:eastAsia="es-PE"/>
              <w:rPrChange w:id="882" w:author="Regina Casanova" w:date="2018-07-29T19:32:00Z">
                <w:rPr>
                  <w:ins w:id="883" w:author="Regina Casanova" w:date="2018-07-29T19:24:00Z"/>
                  <w:rFonts w:eastAsiaTheme="minorEastAsia" w:cstheme="minorBidi"/>
                  <w:noProof/>
                  <w:sz w:val="24"/>
                  <w:szCs w:val="24"/>
                  <w:lang w:val="es-PE" w:eastAsia="es-PE"/>
                </w:rPr>
              </w:rPrChange>
            </w:rPr>
          </w:pPr>
          <w:ins w:id="884" w:author="Regina Casanova" w:date="2018-07-29T19:24:00Z">
            <w:r w:rsidRPr="00F75055">
              <w:rPr>
                <w:rStyle w:val="Hipervnculo"/>
                <w:rFonts w:ascii="Times New Roman" w:hAnsi="Times New Roman" w:cs="Times New Roman"/>
                <w:i w:val="0"/>
                <w:noProof/>
                <w:rPrChange w:id="88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86" w:author="Regina Casanova" w:date="2018-07-29T19:32:00Z">
                  <w:rPr>
                    <w:rStyle w:val="Hipervnculo"/>
                    <w:noProof/>
                  </w:rPr>
                </w:rPrChange>
              </w:rPr>
              <w:instrText xml:space="preserve"> </w:instrText>
            </w:r>
            <w:r w:rsidRPr="00F75055">
              <w:rPr>
                <w:rFonts w:ascii="Times New Roman" w:hAnsi="Times New Roman" w:cs="Times New Roman"/>
                <w:i w:val="0"/>
                <w:noProof/>
                <w:rPrChange w:id="887" w:author="Regina Casanova" w:date="2018-07-29T19:32:00Z">
                  <w:rPr>
                    <w:noProof/>
                  </w:rPr>
                </w:rPrChange>
              </w:rPr>
              <w:instrText>HYPERLINK \l "_Toc520655662"</w:instrText>
            </w:r>
            <w:r w:rsidRPr="00F75055">
              <w:rPr>
                <w:rStyle w:val="Hipervnculo"/>
                <w:rFonts w:ascii="Times New Roman" w:hAnsi="Times New Roman" w:cs="Times New Roman"/>
                <w:i w:val="0"/>
                <w:noProof/>
                <w:rPrChange w:id="88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89" w:author="Regina Casanova" w:date="2018-07-29T19:32:00Z">
                  <w:rPr>
                    <w:rStyle w:val="Hipervnculo"/>
                    <w:noProof/>
                  </w:rPr>
                </w:rPrChange>
              </w:rPr>
            </w:r>
            <w:r w:rsidRPr="00F75055">
              <w:rPr>
                <w:rStyle w:val="Hipervnculo"/>
                <w:rFonts w:ascii="Times New Roman" w:hAnsi="Times New Roman" w:cs="Times New Roman"/>
                <w:i w:val="0"/>
                <w:noProof/>
                <w:rPrChange w:id="89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91"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89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93"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894" w:author="Regina Casanova" w:date="2018-07-29T19:32:00Z">
                  <w:rPr>
                    <w:noProof/>
                    <w:webHidden/>
                  </w:rPr>
                </w:rPrChange>
              </w:rPr>
              <w:tab/>
            </w:r>
            <w:r w:rsidRPr="00F75055">
              <w:rPr>
                <w:rFonts w:ascii="Times New Roman" w:hAnsi="Times New Roman" w:cs="Times New Roman"/>
                <w:i w:val="0"/>
                <w:noProof/>
                <w:webHidden/>
                <w:rPrChange w:id="895" w:author="Regina Casanova" w:date="2018-07-29T19:32:00Z">
                  <w:rPr>
                    <w:noProof/>
                    <w:webHidden/>
                  </w:rPr>
                </w:rPrChange>
              </w:rPr>
              <w:fldChar w:fldCharType="begin"/>
            </w:r>
            <w:r w:rsidRPr="00F75055">
              <w:rPr>
                <w:rFonts w:ascii="Times New Roman" w:hAnsi="Times New Roman" w:cs="Times New Roman"/>
                <w:i w:val="0"/>
                <w:noProof/>
                <w:webHidden/>
                <w:rPrChange w:id="896" w:author="Regina Casanova" w:date="2018-07-29T19:32:00Z">
                  <w:rPr>
                    <w:noProof/>
                    <w:webHidden/>
                  </w:rPr>
                </w:rPrChange>
              </w:rPr>
              <w:instrText xml:space="preserve"> PAGEREF _Toc520655662 \h </w:instrText>
            </w:r>
            <w:r w:rsidRPr="00F75055">
              <w:rPr>
                <w:rFonts w:ascii="Times New Roman" w:hAnsi="Times New Roman" w:cs="Times New Roman"/>
                <w:i w:val="0"/>
                <w:noProof/>
                <w:webHidden/>
                <w:rPrChange w:id="897" w:author="Regina Casanova" w:date="2018-07-29T19:32:00Z">
                  <w:rPr>
                    <w:noProof/>
                    <w:webHidden/>
                  </w:rPr>
                </w:rPrChange>
              </w:rPr>
            </w:r>
          </w:ins>
          <w:r w:rsidRPr="00F75055">
            <w:rPr>
              <w:rFonts w:ascii="Times New Roman" w:hAnsi="Times New Roman" w:cs="Times New Roman"/>
              <w:i w:val="0"/>
              <w:noProof/>
              <w:webHidden/>
              <w:rPrChange w:id="898" w:author="Regina Casanova" w:date="2018-07-29T19:32:00Z">
                <w:rPr>
                  <w:noProof/>
                  <w:webHidden/>
                </w:rPr>
              </w:rPrChange>
            </w:rPr>
            <w:fldChar w:fldCharType="separate"/>
          </w:r>
          <w:ins w:id="899" w:author="Regina Casanova" w:date="2018-07-29T19:24:00Z">
            <w:r w:rsidRPr="00F75055">
              <w:rPr>
                <w:rFonts w:ascii="Times New Roman" w:hAnsi="Times New Roman" w:cs="Times New Roman"/>
                <w:i w:val="0"/>
                <w:noProof/>
                <w:webHidden/>
                <w:rPrChange w:id="900" w:author="Regina Casanova" w:date="2018-07-29T19:32:00Z">
                  <w:rPr>
                    <w:noProof/>
                    <w:webHidden/>
                  </w:rPr>
                </w:rPrChange>
              </w:rPr>
              <w:t>52</w:t>
            </w:r>
            <w:r w:rsidRPr="00F75055">
              <w:rPr>
                <w:rFonts w:ascii="Times New Roman" w:hAnsi="Times New Roman" w:cs="Times New Roman"/>
                <w:i w:val="0"/>
                <w:noProof/>
                <w:webHidden/>
                <w:rPrChange w:id="901" w:author="Regina Casanova" w:date="2018-07-29T19:32:00Z">
                  <w:rPr>
                    <w:noProof/>
                    <w:webHidden/>
                  </w:rPr>
                </w:rPrChange>
              </w:rPr>
              <w:fldChar w:fldCharType="end"/>
            </w:r>
            <w:r w:rsidRPr="00F75055">
              <w:rPr>
                <w:rStyle w:val="Hipervnculo"/>
                <w:rFonts w:ascii="Times New Roman" w:hAnsi="Times New Roman" w:cs="Times New Roman"/>
                <w:i w:val="0"/>
                <w:noProof/>
                <w:rPrChange w:id="902" w:author="Regina Casanova" w:date="2018-07-29T19:32:00Z">
                  <w:rPr>
                    <w:rStyle w:val="Hipervnculo"/>
                    <w:noProof/>
                  </w:rPr>
                </w:rPrChange>
              </w:rPr>
              <w:fldChar w:fldCharType="end"/>
            </w:r>
          </w:ins>
        </w:p>
        <w:p w14:paraId="79F7671E" w14:textId="39D924A9" w:rsidR="00CC32E0" w:rsidRPr="00F75055" w:rsidRDefault="00CC32E0" w:rsidP="00CC32E0">
          <w:pPr>
            <w:pStyle w:val="TDC3"/>
            <w:rPr>
              <w:ins w:id="903" w:author="Regina Casanova" w:date="2018-07-29T19:24:00Z"/>
              <w:rFonts w:ascii="Times New Roman" w:eastAsiaTheme="minorEastAsia" w:hAnsi="Times New Roman" w:cs="Times New Roman"/>
              <w:i w:val="0"/>
              <w:noProof/>
              <w:sz w:val="24"/>
              <w:szCs w:val="24"/>
              <w:lang w:val="es-PE" w:eastAsia="es-PE"/>
              <w:rPrChange w:id="904" w:author="Regina Casanova" w:date="2018-07-29T19:32:00Z">
                <w:rPr>
                  <w:ins w:id="905" w:author="Regina Casanova" w:date="2018-07-29T19:24:00Z"/>
                  <w:rFonts w:eastAsiaTheme="minorEastAsia" w:cstheme="minorBidi"/>
                  <w:noProof/>
                  <w:sz w:val="24"/>
                  <w:szCs w:val="24"/>
                  <w:lang w:val="es-PE" w:eastAsia="es-PE"/>
                </w:rPr>
              </w:rPrChange>
            </w:rPr>
            <w:pPrChange w:id="906" w:author="Regina Casanova" w:date="2018-07-29T19:29:00Z">
              <w:pPr>
                <w:pStyle w:val="TDC2"/>
                <w:ind w:left="0"/>
              </w:pPr>
            </w:pPrChange>
          </w:pPr>
          <w:ins w:id="907" w:author="Regina Casanova" w:date="2018-07-29T19:24:00Z">
            <w:r w:rsidRPr="00F75055">
              <w:rPr>
                <w:rStyle w:val="Hipervnculo"/>
                <w:rFonts w:ascii="Times New Roman" w:hAnsi="Times New Roman" w:cs="Times New Roman"/>
                <w:i w:val="0"/>
                <w:noProof/>
                <w:rPrChange w:id="90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09" w:author="Regina Casanova" w:date="2018-07-29T19:32:00Z">
                  <w:rPr>
                    <w:rStyle w:val="Hipervnculo"/>
                    <w:noProof/>
                  </w:rPr>
                </w:rPrChange>
              </w:rPr>
              <w:instrText xml:space="preserve"> </w:instrText>
            </w:r>
            <w:r w:rsidRPr="00F75055">
              <w:rPr>
                <w:rFonts w:ascii="Times New Roman" w:hAnsi="Times New Roman" w:cs="Times New Roman"/>
                <w:i w:val="0"/>
                <w:noProof/>
                <w:rPrChange w:id="910" w:author="Regina Casanova" w:date="2018-07-29T19:32:00Z">
                  <w:rPr>
                    <w:noProof/>
                  </w:rPr>
                </w:rPrChange>
              </w:rPr>
              <w:instrText>HYPERLINK \l "_Toc520655663"</w:instrText>
            </w:r>
            <w:r w:rsidRPr="00F75055">
              <w:rPr>
                <w:rStyle w:val="Hipervnculo"/>
                <w:rFonts w:ascii="Times New Roman" w:hAnsi="Times New Roman" w:cs="Times New Roman"/>
                <w:i w:val="0"/>
                <w:noProof/>
                <w:rPrChange w:id="91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12" w:author="Regina Casanova" w:date="2018-07-29T19:32:00Z">
                  <w:rPr>
                    <w:rStyle w:val="Hipervnculo"/>
                    <w:noProof/>
                  </w:rPr>
                </w:rPrChange>
              </w:rPr>
            </w:r>
            <w:r w:rsidRPr="00F75055">
              <w:rPr>
                <w:rStyle w:val="Hipervnculo"/>
                <w:rFonts w:ascii="Times New Roman" w:hAnsi="Times New Roman" w:cs="Times New Roman"/>
                <w:i w:val="0"/>
                <w:noProof/>
                <w:rPrChange w:id="91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14"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915" w:author="Regina Casanova" w:date="2018-07-29T19:32:00Z">
                  <w:rPr>
                    <w:rFonts w:eastAsiaTheme="minorEastAsia" w:cstheme="minorBidi"/>
                    <w:i/>
                    <w:iCs/>
                    <w:noProof/>
                    <w:sz w:val="24"/>
                    <w:szCs w:val="24"/>
                    <w:lang w:val="es-PE" w:eastAsia="es-PE"/>
                  </w:rPr>
                </w:rPrChange>
              </w:rPr>
              <w:tab/>
            </w:r>
            <w:r w:rsidRPr="00F75055">
              <w:rPr>
                <w:rStyle w:val="Hipervnculo"/>
                <w:rFonts w:ascii="Times New Roman" w:hAnsi="Times New Roman" w:cs="Times New Roman"/>
                <w:i w:val="0"/>
                <w:noProof/>
                <w:rPrChange w:id="916" w:author="Regina Casanova" w:date="2018-07-29T19:32:00Z">
                  <w:rPr>
                    <w:rStyle w:val="Hipervnculo"/>
                    <w:noProof/>
                  </w:rPr>
                </w:rPrChange>
              </w:rPr>
              <w:t>Procedimientos y Técnicas</w:t>
            </w:r>
            <w:r w:rsidRPr="00F75055">
              <w:rPr>
                <w:rFonts w:ascii="Times New Roman" w:hAnsi="Times New Roman" w:cs="Times New Roman"/>
                <w:i w:val="0"/>
                <w:noProof/>
                <w:webHidden/>
                <w:rPrChange w:id="917" w:author="Regina Casanova" w:date="2018-07-29T19:32:00Z">
                  <w:rPr>
                    <w:noProof/>
                    <w:webHidden/>
                  </w:rPr>
                </w:rPrChange>
              </w:rPr>
              <w:tab/>
            </w:r>
            <w:r w:rsidRPr="00F75055">
              <w:rPr>
                <w:rFonts w:ascii="Times New Roman" w:hAnsi="Times New Roman" w:cs="Times New Roman"/>
                <w:i w:val="0"/>
                <w:noProof/>
                <w:webHidden/>
                <w:rPrChange w:id="918" w:author="Regina Casanova" w:date="2018-07-29T19:32:00Z">
                  <w:rPr>
                    <w:noProof/>
                    <w:webHidden/>
                  </w:rPr>
                </w:rPrChange>
              </w:rPr>
              <w:fldChar w:fldCharType="begin"/>
            </w:r>
            <w:r w:rsidRPr="00F75055">
              <w:rPr>
                <w:rFonts w:ascii="Times New Roman" w:hAnsi="Times New Roman" w:cs="Times New Roman"/>
                <w:i w:val="0"/>
                <w:noProof/>
                <w:webHidden/>
                <w:rPrChange w:id="919" w:author="Regina Casanova" w:date="2018-07-29T19:32:00Z">
                  <w:rPr>
                    <w:noProof/>
                    <w:webHidden/>
                  </w:rPr>
                </w:rPrChange>
              </w:rPr>
              <w:instrText xml:space="preserve"> PAGEREF _Toc520655663 \h </w:instrText>
            </w:r>
            <w:r w:rsidRPr="00F75055">
              <w:rPr>
                <w:rFonts w:ascii="Times New Roman" w:hAnsi="Times New Roman" w:cs="Times New Roman"/>
                <w:i w:val="0"/>
                <w:noProof/>
                <w:webHidden/>
                <w:rPrChange w:id="920" w:author="Regina Casanova" w:date="2018-07-29T19:32:00Z">
                  <w:rPr>
                    <w:noProof/>
                    <w:webHidden/>
                  </w:rPr>
                </w:rPrChange>
              </w:rPr>
            </w:r>
          </w:ins>
          <w:r w:rsidRPr="00F75055">
            <w:rPr>
              <w:rFonts w:ascii="Times New Roman" w:hAnsi="Times New Roman" w:cs="Times New Roman"/>
              <w:i w:val="0"/>
              <w:noProof/>
              <w:webHidden/>
              <w:rPrChange w:id="921" w:author="Regina Casanova" w:date="2018-07-29T19:32:00Z">
                <w:rPr>
                  <w:noProof/>
                  <w:webHidden/>
                </w:rPr>
              </w:rPrChange>
            </w:rPr>
            <w:fldChar w:fldCharType="separate"/>
          </w:r>
          <w:ins w:id="922" w:author="Regina Casanova" w:date="2018-07-29T19:24:00Z">
            <w:r w:rsidRPr="00F75055">
              <w:rPr>
                <w:rFonts w:ascii="Times New Roman" w:hAnsi="Times New Roman" w:cs="Times New Roman"/>
                <w:i w:val="0"/>
                <w:noProof/>
                <w:webHidden/>
                <w:rPrChange w:id="923" w:author="Regina Casanova" w:date="2018-07-29T19:32:00Z">
                  <w:rPr>
                    <w:noProof/>
                    <w:webHidden/>
                  </w:rPr>
                </w:rPrChange>
              </w:rPr>
              <w:t>53</w:t>
            </w:r>
            <w:r w:rsidRPr="00F75055">
              <w:rPr>
                <w:rFonts w:ascii="Times New Roman" w:hAnsi="Times New Roman" w:cs="Times New Roman"/>
                <w:i w:val="0"/>
                <w:noProof/>
                <w:webHidden/>
                <w:rPrChange w:id="924" w:author="Regina Casanova" w:date="2018-07-29T19:32:00Z">
                  <w:rPr>
                    <w:noProof/>
                    <w:webHidden/>
                  </w:rPr>
                </w:rPrChange>
              </w:rPr>
              <w:fldChar w:fldCharType="end"/>
            </w:r>
            <w:r w:rsidRPr="00F75055">
              <w:rPr>
                <w:rStyle w:val="Hipervnculo"/>
                <w:rFonts w:ascii="Times New Roman" w:hAnsi="Times New Roman" w:cs="Times New Roman"/>
                <w:i w:val="0"/>
                <w:noProof/>
                <w:rPrChange w:id="925" w:author="Regina Casanova" w:date="2018-07-29T19:32:00Z">
                  <w:rPr>
                    <w:rStyle w:val="Hipervnculo"/>
                    <w:noProof/>
                  </w:rPr>
                </w:rPrChange>
              </w:rPr>
              <w:fldChar w:fldCharType="end"/>
            </w:r>
          </w:ins>
        </w:p>
        <w:p w14:paraId="5D408163" w14:textId="346464B8" w:rsidR="00CC32E0" w:rsidRPr="00F75055" w:rsidRDefault="00CC32E0" w:rsidP="00CC32E0">
          <w:pPr>
            <w:pStyle w:val="TDC2"/>
            <w:rPr>
              <w:ins w:id="926" w:author="Regina Casanova" w:date="2018-07-29T19:24:00Z"/>
              <w:rFonts w:ascii="Times New Roman" w:eastAsiaTheme="minorEastAsia" w:hAnsi="Times New Roman" w:cs="Times New Roman"/>
              <w:noProof/>
              <w:sz w:val="24"/>
              <w:szCs w:val="24"/>
              <w:lang w:val="es-PE" w:eastAsia="es-PE"/>
              <w:rPrChange w:id="927" w:author="Regina Casanova" w:date="2018-07-29T19:32:00Z">
                <w:rPr>
                  <w:ins w:id="928" w:author="Regina Casanova" w:date="2018-07-29T19:24:00Z"/>
                  <w:rFonts w:eastAsiaTheme="minorEastAsia" w:cstheme="minorBidi"/>
                  <w:noProof/>
                  <w:sz w:val="24"/>
                  <w:szCs w:val="24"/>
                  <w:lang w:val="es-PE" w:eastAsia="es-PE"/>
                </w:rPr>
              </w:rPrChange>
            </w:rPr>
          </w:pPr>
          <w:ins w:id="929" w:author="Regina Casanova" w:date="2018-07-29T19:24:00Z">
            <w:r w:rsidRPr="00F75055">
              <w:rPr>
                <w:rStyle w:val="Hipervnculo"/>
                <w:rFonts w:ascii="Times New Roman" w:hAnsi="Times New Roman" w:cs="Times New Roman"/>
                <w:noProof/>
                <w:rPrChange w:id="930" w:author="Regina Casanova" w:date="2018-07-29T19:32:00Z">
                  <w:rPr>
                    <w:rStyle w:val="Hipervnculo"/>
                    <w:noProof/>
                  </w:rPr>
                </w:rPrChange>
              </w:rPr>
              <w:fldChar w:fldCharType="begin"/>
            </w:r>
            <w:r w:rsidRPr="00F75055">
              <w:rPr>
                <w:rStyle w:val="Hipervnculo"/>
                <w:rFonts w:ascii="Times New Roman" w:hAnsi="Times New Roman" w:cs="Times New Roman"/>
                <w:noProof/>
                <w:rPrChange w:id="931" w:author="Regina Casanova" w:date="2018-07-29T19:32:00Z">
                  <w:rPr>
                    <w:rStyle w:val="Hipervnculo"/>
                    <w:noProof/>
                  </w:rPr>
                </w:rPrChange>
              </w:rPr>
              <w:instrText xml:space="preserve"> </w:instrText>
            </w:r>
            <w:r w:rsidRPr="00F75055">
              <w:rPr>
                <w:rFonts w:ascii="Times New Roman" w:hAnsi="Times New Roman" w:cs="Times New Roman"/>
                <w:noProof/>
                <w:rPrChange w:id="932" w:author="Regina Casanova" w:date="2018-07-29T19:32:00Z">
                  <w:rPr>
                    <w:noProof/>
                  </w:rPr>
                </w:rPrChange>
              </w:rPr>
              <w:instrText>HYPERLINK \l "_Toc520655666"</w:instrText>
            </w:r>
            <w:r w:rsidRPr="00F75055">
              <w:rPr>
                <w:rStyle w:val="Hipervnculo"/>
                <w:rFonts w:ascii="Times New Roman" w:hAnsi="Times New Roman" w:cs="Times New Roman"/>
                <w:noProof/>
                <w:rPrChange w:id="933"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34" w:author="Regina Casanova" w:date="2018-07-29T19:32:00Z">
                  <w:rPr>
                    <w:rStyle w:val="Hipervnculo"/>
                    <w:noProof/>
                  </w:rPr>
                </w:rPrChange>
              </w:rPr>
            </w:r>
            <w:r w:rsidRPr="00F75055">
              <w:rPr>
                <w:rStyle w:val="Hipervnculo"/>
                <w:rFonts w:ascii="Times New Roman" w:hAnsi="Times New Roman" w:cs="Times New Roman"/>
                <w:noProof/>
                <w:rPrChange w:id="935"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36" w:author="Regina Casanova" w:date="2018-07-29T19:32:00Z">
                  <w:rPr>
                    <w:rStyle w:val="Hipervnculo"/>
                    <w:noProof/>
                  </w:rPr>
                </w:rPrChange>
              </w:rPr>
              <w:t>IV.</w:t>
            </w:r>
            <w:r w:rsidRPr="00F75055">
              <w:rPr>
                <w:rFonts w:ascii="Times New Roman" w:hAnsi="Times New Roman" w:cs="Times New Roman"/>
                <w:noProof/>
                <w:webHidden/>
                <w:rPrChange w:id="937" w:author="Regina Casanova" w:date="2018-07-29T19:32:00Z">
                  <w:rPr>
                    <w:noProof/>
                    <w:webHidden/>
                  </w:rPr>
                </w:rPrChange>
              </w:rPr>
              <w:tab/>
            </w:r>
            <w:r w:rsidRPr="00F75055">
              <w:rPr>
                <w:rStyle w:val="Hipervnculo"/>
                <w:rFonts w:ascii="Times New Roman" w:hAnsi="Times New Roman" w:cs="Times New Roman"/>
                <w:noProof/>
                <w:rPrChange w:id="938" w:author="Regina Casanova" w:date="2018-07-29T19:32:00Z">
                  <w:rPr>
                    <w:rStyle w:val="Hipervnculo"/>
                    <w:noProof/>
                  </w:rPr>
                </w:rPrChange>
              </w:rPr>
              <w:fldChar w:fldCharType="end"/>
            </w:r>
            <w:r w:rsidRPr="00F75055">
              <w:rPr>
                <w:rStyle w:val="Hipervnculo"/>
                <w:rFonts w:ascii="Times New Roman" w:hAnsi="Times New Roman" w:cs="Times New Roman"/>
                <w:noProof/>
                <w:rPrChange w:id="93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40" w:author="Regina Casanova" w:date="2018-07-29T19:32:00Z">
                  <w:rPr>
                    <w:rStyle w:val="Hipervnculo"/>
                    <w:noProof/>
                  </w:rPr>
                </w:rPrChange>
              </w:rPr>
              <w:instrText xml:space="preserve"> </w:instrText>
            </w:r>
            <w:r w:rsidRPr="00F75055">
              <w:rPr>
                <w:rFonts w:ascii="Times New Roman" w:hAnsi="Times New Roman" w:cs="Times New Roman"/>
                <w:noProof/>
                <w:rPrChange w:id="941" w:author="Regina Casanova" w:date="2018-07-29T19:32:00Z">
                  <w:rPr>
                    <w:noProof/>
                  </w:rPr>
                </w:rPrChange>
              </w:rPr>
              <w:instrText>HYPERLINK \l "_Toc520655667"</w:instrText>
            </w:r>
            <w:r w:rsidRPr="00F75055">
              <w:rPr>
                <w:rStyle w:val="Hipervnculo"/>
                <w:rFonts w:ascii="Times New Roman" w:hAnsi="Times New Roman" w:cs="Times New Roman"/>
                <w:noProof/>
                <w:rPrChange w:id="94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43" w:author="Regina Casanova" w:date="2018-07-29T19:32:00Z">
                  <w:rPr>
                    <w:rStyle w:val="Hipervnculo"/>
                    <w:noProof/>
                  </w:rPr>
                </w:rPrChange>
              </w:rPr>
            </w:r>
            <w:r w:rsidRPr="00F75055">
              <w:rPr>
                <w:rStyle w:val="Hipervnculo"/>
                <w:rFonts w:ascii="Times New Roman" w:hAnsi="Times New Roman" w:cs="Times New Roman"/>
                <w:noProof/>
                <w:rPrChange w:id="944"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45" w:author="Regina Casanova" w:date="2018-07-29T19:32:00Z">
                  <w:rPr>
                    <w:rStyle w:val="Hipervnculo"/>
                    <w:noProof/>
                  </w:rPr>
                </w:rPrChange>
              </w:rPr>
              <w:t>Consideraciones éticas</w:t>
            </w:r>
            <w:r w:rsidRPr="00F75055">
              <w:rPr>
                <w:rFonts w:ascii="Times New Roman" w:hAnsi="Times New Roman" w:cs="Times New Roman"/>
                <w:noProof/>
                <w:webHidden/>
                <w:rPrChange w:id="946" w:author="Regina Casanova" w:date="2018-07-29T19:32:00Z">
                  <w:rPr>
                    <w:noProof/>
                    <w:webHidden/>
                  </w:rPr>
                </w:rPrChange>
              </w:rPr>
              <w:tab/>
            </w:r>
            <w:r w:rsidRPr="00F75055">
              <w:rPr>
                <w:rFonts w:ascii="Times New Roman" w:hAnsi="Times New Roman" w:cs="Times New Roman"/>
                <w:noProof/>
                <w:webHidden/>
                <w:rPrChange w:id="947" w:author="Regina Casanova" w:date="2018-07-29T19:32:00Z">
                  <w:rPr>
                    <w:noProof/>
                    <w:webHidden/>
                  </w:rPr>
                </w:rPrChange>
              </w:rPr>
              <w:fldChar w:fldCharType="begin"/>
            </w:r>
            <w:r w:rsidRPr="00F75055">
              <w:rPr>
                <w:rFonts w:ascii="Times New Roman" w:hAnsi="Times New Roman" w:cs="Times New Roman"/>
                <w:noProof/>
                <w:webHidden/>
                <w:rPrChange w:id="948" w:author="Regina Casanova" w:date="2018-07-29T19:32:00Z">
                  <w:rPr>
                    <w:noProof/>
                    <w:webHidden/>
                  </w:rPr>
                </w:rPrChange>
              </w:rPr>
              <w:instrText xml:space="preserve"> PAGEREF _Toc520655667 \h </w:instrText>
            </w:r>
            <w:r w:rsidRPr="00F75055">
              <w:rPr>
                <w:rFonts w:ascii="Times New Roman" w:hAnsi="Times New Roman" w:cs="Times New Roman"/>
                <w:noProof/>
                <w:webHidden/>
                <w:rPrChange w:id="949" w:author="Regina Casanova" w:date="2018-07-29T19:32:00Z">
                  <w:rPr>
                    <w:noProof/>
                    <w:webHidden/>
                  </w:rPr>
                </w:rPrChange>
              </w:rPr>
            </w:r>
          </w:ins>
          <w:r w:rsidRPr="00F75055">
            <w:rPr>
              <w:rFonts w:ascii="Times New Roman" w:hAnsi="Times New Roman" w:cs="Times New Roman"/>
              <w:noProof/>
              <w:webHidden/>
              <w:rPrChange w:id="950" w:author="Regina Casanova" w:date="2018-07-29T19:32:00Z">
                <w:rPr>
                  <w:noProof/>
                  <w:webHidden/>
                </w:rPr>
              </w:rPrChange>
            </w:rPr>
            <w:fldChar w:fldCharType="separate"/>
          </w:r>
          <w:ins w:id="951" w:author="Regina Casanova" w:date="2018-07-29T19:24:00Z">
            <w:r w:rsidRPr="00F75055">
              <w:rPr>
                <w:rFonts w:ascii="Times New Roman" w:hAnsi="Times New Roman" w:cs="Times New Roman"/>
                <w:noProof/>
                <w:webHidden/>
                <w:rPrChange w:id="952" w:author="Regina Casanova" w:date="2018-07-29T19:32:00Z">
                  <w:rPr>
                    <w:noProof/>
                    <w:webHidden/>
                  </w:rPr>
                </w:rPrChange>
              </w:rPr>
              <w:t>55</w:t>
            </w:r>
            <w:r w:rsidRPr="00F75055">
              <w:rPr>
                <w:rFonts w:ascii="Times New Roman" w:hAnsi="Times New Roman" w:cs="Times New Roman"/>
                <w:noProof/>
                <w:webHidden/>
                <w:rPrChange w:id="953" w:author="Regina Casanova" w:date="2018-07-29T19:32:00Z">
                  <w:rPr>
                    <w:noProof/>
                    <w:webHidden/>
                  </w:rPr>
                </w:rPrChange>
              </w:rPr>
              <w:fldChar w:fldCharType="end"/>
            </w:r>
            <w:r w:rsidRPr="00F75055">
              <w:rPr>
                <w:rStyle w:val="Hipervnculo"/>
                <w:rFonts w:ascii="Times New Roman" w:hAnsi="Times New Roman" w:cs="Times New Roman"/>
                <w:noProof/>
                <w:rPrChange w:id="954" w:author="Regina Casanova" w:date="2018-07-29T19:32:00Z">
                  <w:rPr>
                    <w:rStyle w:val="Hipervnculo"/>
                    <w:noProof/>
                  </w:rPr>
                </w:rPrChange>
              </w:rPr>
              <w:fldChar w:fldCharType="end"/>
            </w:r>
          </w:ins>
        </w:p>
        <w:p w14:paraId="0EB0A4EF" w14:textId="0FB780B1" w:rsidR="00CC32E0" w:rsidRPr="00F75055" w:rsidRDefault="00CC32E0" w:rsidP="00CC32E0">
          <w:pPr>
            <w:pStyle w:val="TDC2"/>
            <w:rPr>
              <w:ins w:id="955" w:author="Regina Casanova" w:date="2018-07-29T19:24:00Z"/>
              <w:rFonts w:ascii="Times New Roman" w:eastAsiaTheme="minorEastAsia" w:hAnsi="Times New Roman" w:cs="Times New Roman"/>
              <w:noProof/>
              <w:sz w:val="24"/>
              <w:szCs w:val="24"/>
              <w:lang w:val="es-PE" w:eastAsia="es-PE"/>
              <w:rPrChange w:id="956" w:author="Regina Casanova" w:date="2018-07-29T19:32:00Z">
                <w:rPr>
                  <w:ins w:id="957" w:author="Regina Casanova" w:date="2018-07-29T19:24:00Z"/>
                  <w:rFonts w:eastAsiaTheme="minorEastAsia" w:cstheme="minorBidi"/>
                  <w:noProof/>
                  <w:sz w:val="24"/>
                  <w:szCs w:val="24"/>
                  <w:lang w:val="es-PE" w:eastAsia="es-PE"/>
                </w:rPr>
              </w:rPrChange>
            </w:rPr>
          </w:pPr>
          <w:ins w:id="958" w:author="Regina Casanova" w:date="2018-07-29T19:24:00Z">
            <w:r w:rsidRPr="00F75055">
              <w:rPr>
                <w:rStyle w:val="Hipervnculo"/>
                <w:rFonts w:ascii="Times New Roman" w:hAnsi="Times New Roman" w:cs="Times New Roman"/>
                <w:noProof/>
                <w:rPrChange w:id="95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60" w:author="Regina Casanova" w:date="2018-07-29T19:32:00Z">
                  <w:rPr>
                    <w:rStyle w:val="Hipervnculo"/>
                    <w:noProof/>
                  </w:rPr>
                </w:rPrChange>
              </w:rPr>
              <w:instrText xml:space="preserve"> </w:instrText>
            </w:r>
            <w:r w:rsidRPr="00F75055">
              <w:rPr>
                <w:rFonts w:ascii="Times New Roman" w:hAnsi="Times New Roman" w:cs="Times New Roman"/>
                <w:noProof/>
                <w:rPrChange w:id="961" w:author="Regina Casanova" w:date="2018-07-29T19:32:00Z">
                  <w:rPr>
                    <w:noProof/>
                  </w:rPr>
                </w:rPrChange>
              </w:rPr>
              <w:instrText>HYPERLINK \l "_Toc520655668"</w:instrText>
            </w:r>
            <w:r w:rsidRPr="00F75055">
              <w:rPr>
                <w:rStyle w:val="Hipervnculo"/>
                <w:rFonts w:ascii="Times New Roman" w:hAnsi="Times New Roman" w:cs="Times New Roman"/>
                <w:noProof/>
                <w:rPrChange w:id="96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63" w:author="Regina Casanova" w:date="2018-07-29T19:32:00Z">
                  <w:rPr>
                    <w:rStyle w:val="Hipervnculo"/>
                    <w:noProof/>
                  </w:rPr>
                </w:rPrChange>
              </w:rPr>
            </w:r>
            <w:r w:rsidRPr="00F75055">
              <w:rPr>
                <w:rStyle w:val="Hipervnculo"/>
                <w:rFonts w:ascii="Times New Roman" w:hAnsi="Times New Roman" w:cs="Times New Roman"/>
                <w:noProof/>
                <w:rPrChange w:id="96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65" w:author="Regina Casanova" w:date="2018-07-29T19:32:00Z">
                  <w:rPr>
                    <w:rStyle w:val="Hipervnculo"/>
                    <w:noProof/>
                    <w:lang w:val="es-PE"/>
                  </w:rPr>
                </w:rPrChange>
              </w:rPr>
              <w:t>V.</w:t>
            </w:r>
            <w:r w:rsidRPr="00F75055">
              <w:rPr>
                <w:rFonts w:ascii="Times New Roman" w:eastAsiaTheme="minorEastAsia" w:hAnsi="Times New Roman" w:cs="Times New Roman"/>
                <w:noProof/>
                <w:sz w:val="24"/>
                <w:szCs w:val="24"/>
                <w:lang w:val="es-PE" w:eastAsia="es-PE"/>
                <w:rPrChange w:id="9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67" w:author="Regina Casanova" w:date="2018-07-29T19:32:00Z">
                  <w:rPr>
                    <w:rStyle w:val="Hipervnculo"/>
                    <w:noProof/>
                    <w:lang w:val="es-PE"/>
                  </w:rPr>
                </w:rPrChange>
              </w:rPr>
              <w:t>Análisis</w:t>
            </w:r>
            <w:r w:rsidRPr="00F75055">
              <w:rPr>
                <w:rFonts w:ascii="Times New Roman" w:hAnsi="Times New Roman" w:cs="Times New Roman"/>
                <w:noProof/>
                <w:webHidden/>
                <w:rPrChange w:id="968" w:author="Regina Casanova" w:date="2018-07-29T19:32:00Z">
                  <w:rPr>
                    <w:noProof/>
                    <w:webHidden/>
                  </w:rPr>
                </w:rPrChange>
              </w:rPr>
              <w:tab/>
            </w:r>
            <w:r w:rsidRPr="00F75055">
              <w:rPr>
                <w:rFonts w:ascii="Times New Roman" w:hAnsi="Times New Roman" w:cs="Times New Roman"/>
                <w:noProof/>
                <w:webHidden/>
                <w:rPrChange w:id="969" w:author="Regina Casanova" w:date="2018-07-29T19:32:00Z">
                  <w:rPr>
                    <w:noProof/>
                    <w:webHidden/>
                  </w:rPr>
                </w:rPrChange>
              </w:rPr>
              <w:fldChar w:fldCharType="begin"/>
            </w:r>
            <w:r w:rsidRPr="00F75055">
              <w:rPr>
                <w:rFonts w:ascii="Times New Roman" w:hAnsi="Times New Roman" w:cs="Times New Roman"/>
                <w:noProof/>
                <w:webHidden/>
                <w:rPrChange w:id="970" w:author="Regina Casanova" w:date="2018-07-29T19:32:00Z">
                  <w:rPr>
                    <w:noProof/>
                    <w:webHidden/>
                  </w:rPr>
                </w:rPrChange>
              </w:rPr>
              <w:instrText xml:space="preserve"> PAGEREF _Toc520655668 \h </w:instrText>
            </w:r>
            <w:r w:rsidRPr="00F75055">
              <w:rPr>
                <w:rFonts w:ascii="Times New Roman" w:hAnsi="Times New Roman" w:cs="Times New Roman"/>
                <w:noProof/>
                <w:webHidden/>
                <w:rPrChange w:id="971" w:author="Regina Casanova" w:date="2018-07-29T19:32:00Z">
                  <w:rPr>
                    <w:noProof/>
                    <w:webHidden/>
                  </w:rPr>
                </w:rPrChange>
              </w:rPr>
            </w:r>
          </w:ins>
          <w:r w:rsidRPr="00F75055">
            <w:rPr>
              <w:rFonts w:ascii="Times New Roman" w:hAnsi="Times New Roman" w:cs="Times New Roman"/>
              <w:noProof/>
              <w:webHidden/>
              <w:rPrChange w:id="972" w:author="Regina Casanova" w:date="2018-07-29T19:32:00Z">
                <w:rPr>
                  <w:noProof/>
                  <w:webHidden/>
                </w:rPr>
              </w:rPrChange>
            </w:rPr>
            <w:fldChar w:fldCharType="separate"/>
          </w:r>
          <w:ins w:id="973" w:author="Regina Casanova" w:date="2018-07-29T19:24:00Z">
            <w:r w:rsidRPr="00F75055">
              <w:rPr>
                <w:rFonts w:ascii="Times New Roman" w:hAnsi="Times New Roman" w:cs="Times New Roman"/>
                <w:noProof/>
                <w:webHidden/>
                <w:rPrChange w:id="974" w:author="Regina Casanova" w:date="2018-07-29T19:32:00Z">
                  <w:rPr>
                    <w:noProof/>
                    <w:webHidden/>
                  </w:rPr>
                </w:rPrChange>
              </w:rPr>
              <w:t>55</w:t>
            </w:r>
            <w:r w:rsidRPr="00F75055">
              <w:rPr>
                <w:rFonts w:ascii="Times New Roman" w:hAnsi="Times New Roman" w:cs="Times New Roman"/>
                <w:noProof/>
                <w:webHidden/>
                <w:rPrChange w:id="975" w:author="Regina Casanova" w:date="2018-07-29T19:32:00Z">
                  <w:rPr>
                    <w:noProof/>
                    <w:webHidden/>
                  </w:rPr>
                </w:rPrChange>
              </w:rPr>
              <w:fldChar w:fldCharType="end"/>
            </w:r>
            <w:r w:rsidRPr="00F75055">
              <w:rPr>
                <w:rStyle w:val="Hipervnculo"/>
                <w:rFonts w:ascii="Times New Roman" w:hAnsi="Times New Roman" w:cs="Times New Roman"/>
                <w:noProof/>
                <w:rPrChange w:id="976" w:author="Regina Casanova" w:date="2018-07-29T19:32:00Z">
                  <w:rPr>
                    <w:rStyle w:val="Hipervnculo"/>
                    <w:noProof/>
                  </w:rPr>
                </w:rPrChange>
              </w:rPr>
              <w:fldChar w:fldCharType="end"/>
            </w:r>
          </w:ins>
        </w:p>
        <w:p w14:paraId="29B422DE" w14:textId="1F589CFE" w:rsidR="00CC32E0" w:rsidRPr="00C3723A" w:rsidRDefault="00CC32E0" w:rsidP="00C3723A">
          <w:pPr>
            <w:pStyle w:val="TDC1"/>
            <w:rPr>
              <w:ins w:id="977" w:author="Regina Casanova" w:date="2018-07-29T19:24:00Z"/>
              <w:rFonts w:eastAsiaTheme="minorEastAsia"/>
              <w:noProof/>
              <w:sz w:val="24"/>
              <w:szCs w:val="24"/>
              <w:lang w:val="es-PE" w:eastAsia="es-PE"/>
            </w:rPr>
          </w:pPr>
          <w:ins w:id="978" w:author="Regina Casanova" w:date="2018-07-29T19:24:00Z">
            <w:r w:rsidRPr="00F75055">
              <w:rPr>
                <w:rStyle w:val="Hipervnculo"/>
                <w:rFonts w:ascii="Times New Roman" w:hAnsi="Times New Roman" w:cs="Times New Roman"/>
                <w:b w:val="0"/>
                <w:noProof/>
                <w:rPrChange w:id="97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80" w:author="Regina Casanova" w:date="2018-07-29T19:32:00Z">
                  <w:rPr>
                    <w:rStyle w:val="Hipervnculo"/>
                    <w:noProof/>
                  </w:rPr>
                </w:rPrChange>
              </w:rPr>
              <w:instrText xml:space="preserve"> </w:instrText>
            </w:r>
            <w:r w:rsidRPr="00C3723A">
              <w:rPr>
                <w:noProof/>
              </w:rPr>
              <w:instrText>HYPERLINK \l "_Toc520655669"</w:instrText>
            </w:r>
            <w:r w:rsidRPr="00F75055">
              <w:rPr>
                <w:rStyle w:val="Hipervnculo"/>
                <w:rFonts w:ascii="Times New Roman" w:hAnsi="Times New Roman" w:cs="Times New Roman"/>
                <w:b w:val="0"/>
                <w:noProof/>
                <w:rPrChange w:id="98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82" w:author="Regina Casanova" w:date="2018-07-29T19:32:00Z">
                  <w:rPr>
                    <w:rStyle w:val="Hipervnculo"/>
                    <w:noProof/>
                  </w:rPr>
                </w:rPrChange>
              </w:rPr>
            </w:r>
            <w:r w:rsidRPr="00F75055">
              <w:rPr>
                <w:rStyle w:val="Hipervnculo"/>
                <w:rFonts w:ascii="Times New Roman" w:hAnsi="Times New Roman" w:cs="Times New Roman"/>
                <w:b w:val="0"/>
                <w:noProof/>
                <w:rPrChange w:id="98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84" w:author="Regina Casanova" w:date="2018-07-29T19:32:00Z">
                  <w:rPr>
                    <w:rStyle w:val="Hipervnculo"/>
                    <w:noProof/>
                  </w:rPr>
                </w:rPrChange>
              </w:rPr>
              <w:t>Resultados</w:t>
            </w:r>
            <w:r w:rsidRPr="00C3723A">
              <w:rPr>
                <w:noProof/>
                <w:webHidden/>
              </w:rPr>
              <w:tab/>
            </w:r>
            <w:r w:rsidRPr="00C3723A">
              <w:rPr>
                <w:noProof/>
                <w:webHidden/>
              </w:rPr>
              <w:fldChar w:fldCharType="begin"/>
            </w:r>
            <w:r w:rsidRPr="00C3723A">
              <w:rPr>
                <w:noProof/>
                <w:webHidden/>
              </w:rPr>
              <w:instrText xml:space="preserve"> PAGEREF _Toc520655669 \h </w:instrText>
            </w:r>
            <w:r w:rsidRPr="00C3723A">
              <w:rPr>
                <w:noProof/>
                <w:webHidden/>
              </w:rPr>
            </w:r>
          </w:ins>
          <w:r w:rsidRPr="00C3723A">
            <w:rPr>
              <w:noProof/>
              <w:webHidden/>
            </w:rPr>
            <w:fldChar w:fldCharType="separate"/>
          </w:r>
          <w:ins w:id="985" w:author="Regina Casanova" w:date="2018-07-29T19:24:00Z">
            <w:r w:rsidRPr="00C3723A">
              <w:rPr>
                <w:noProof/>
                <w:webHidden/>
              </w:rPr>
              <w:t>56</w:t>
            </w:r>
            <w:r w:rsidRPr="00C3723A">
              <w:rPr>
                <w:noProof/>
                <w:webHidden/>
              </w:rPr>
              <w:fldChar w:fldCharType="end"/>
            </w:r>
            <w:r w:rsidRPr="00F75055">
              <w:rPr>
                <w:rStyle w:val="Hipervnculo"/>
                <w:rFonts w:ascii="Times New Roman" w:hAnsi="Times New Roman" w:cs="Times New Roman"/>
                <w:b w:val="0"/>
                <w:noProof/>
                <w:rPrChange w:id="986" w:author="Regina Casanova" w:date="2018-07-29T19:32:00Z">
                  <w:rPr>
                    <w:rStyle w:val="Hipervnculo"/>
                    <w:noProof/>
                  </w:rPr>
                </w:rPrChange>
              </w:rPr>
              <w:fldChar w:fldCharType="end"/>
            </w:r>
          </w:ins>
        </w:p>
        <w:p w14:paraId="7EAA6168" w14:textId="17B29F18" w:rsidR="00CC32E0" w:rsidRPr="00F75055" w:rsidRDefault="00CC32E0" w:rsidP="00CC32E0">
          <w:pPr>
            <w:pStyle w:val="TDC2"/>
            <w:rPr>
              <w:ins w:id="987" w:author="Regina Casanova" w:date="2018-07-29T19:24:00Z"/>
              <w:rFonts w:ascii="Times New Roman" w:eastAsiaTheme="minorEastAsia" w:hAnsi="Times New Roman" w:cs="Times New Roman"/>
              <w:noProof/>
              <w:sz w:val="24"/>
              <w:szCs w:val="24"/>
              <w:lang w:val="es-PE" w:eastAsia="es-PE"/>
              <w:rPrChange w:id="988" w:author="Regina Casanova" w:date="2018-07-29T19:32:00Z">
                <w:rPr>
                  <w:ins w:id="989" w:author="Regina Casanova" w:date="2018-07-29T19:24:00Z"/>
                  <w:rFonts w:eastAsiaTheme="minorEastAsia" w:cstheme="minorBidi"/>
                  <w:noProof/>
                  <w:sz w:val="24"/>
                  <w:szCs w:val="24"/>
                  <w:lang w:val="es-PE" w:eastAsia="es-PE"/>
                </w:rPr>
              </w:rPrChange>
            </w:rPr>
          </w:pPr>
          <w:ins w:id="990" w:author="Regina Casanova" w:date="2018-07-29T19:24:00Z">
            <w:r w:rsidRPr="00F75055">
              <w:rPr>
                <w:rStyle w:val="Hipervnculo"/>
                <w:rFonts w:ascii="Times New Roman" w:hAnsi="Times New Roman" w:cs="Times New Roman"/>
                <w:noProof/>
                <w:rPrChange w:id="991" w:author="Regina Casanova" w:date="2018-07-29T19:32:00Z">
                  <w:rPr>
                    <w:rStyle w:val="Hipervnculo"/>
                    <w:noProof/>
                  </w:rPr>
                </w:rPrChange>
              </w:rPr>
              <w:fldChar w:fldCharType="begin"/>
            </w:r>
            <w:r w:rsidRPr="00F75055">
              <w:rPr>
                <w:rStyle w:val="Hipervnculo"/>
                <w:rFonts w:ascii="Times New Roman" w:hAnsi="Times New Roman" w:cs="Times New Roman"/>
                <w:noProof/>
                <w:rPrChange w:id="992" w:author="Regina Casanova" w:date="2018-07-29T19:32:00Z">
                  <w:rPr>
                    <w:rStyle w:val="Hipervnculo"/>
                    <w:noProof/>
                  </w:rPr>
                </w:rPrChange>
              </w:rPr>
              <w:instrText xml:space="preserve"> </w:instrText>
            </w:r>
            <w:r w:rsidRPr="00F75055">
              <w:rPr>
                <w:rFonts w:ascii="Times New Roman" w:hAnsi="Times New Roman" w:cs="Times New Roman"/>
                <w:noProof/>
                <w:rPrChange w:id="993" w:author="Regina Casanova" w:date="2018-07-29T19:32:00Z">
                  <w:rPr>
                    <w:noProof/>
                  </w:rPr>
                </w:rPrChange>
              </w:rPr>
              <w:instrText>HYPERLINK \l "_Toc520655670"</w:instrText>
            </w:r>
            <w:r w:rsidRPr="00F75055">
              <w:rPr>
                <w:rStyle w:val="Hipervnculo"/>
                <w:rFonts w:ascii="Times New Roman" w:hAnsi="Times New Roman" w:cs="Times New Roman"/>
                <w:noProof/>
                <w:rPrChange w:id="99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95" w:author="Regina Casanova" w:date="2018-07-29T19:32:00Z">
                  <w:rPr>
                    <w:rStyle w:val="Hipervnculo"/>
                    <w:noProof/>
                  </w:rPr>
                </w:rPrChange>
              </w:rPr>
            </w:r>
            <w:r w:rsidRPr="00F75055">
              <w:rPr>
                <w:rStyle w:val="Hipervnculo"/>
                <w:rFonts w:ascii="Times New Roman" w:hAnsi="Times New Roman" w:cs="Times New Roman"/>
                <w:noProof/>
                <w:rPrChange w:id="99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9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9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99" w:author="Regina Casanova" w:date="2018-07-29T19:32:00Z">
                  <w:rPr>
                    <w:rStyle w:val="Hipervnculo"/>
                    <w:noProof/>
                    <w:lang w:val="es-PE"/>
                  </w:rPr>
                </w:rPrChange>
              </w:rPr>
              <w:t>Fase Exploratoria</w:t>
            </w:r>
            <w:r w:rsidRPr="00F75055">
              <w:rPr>
                <w:rFonts w:ascii="Times New Roman" w:hAnsi="Times New Roman" w:cs="Times New Roman"/>
                <w:noProof/>
                <w:webHidden/>
                <w:rPrChange w:id="1000" w:author="Regina Casanova" w:date="2018-07-29T19:32:00Z">
                  <w:rPr>
                    <w:noProof/>
                    <w:webHidden/>
                  </w:rPr>
                </w:rPrChange>
              </w:rPr>
              <w:tab/>
            </w:r>
            <w:r w:rsidRPr="00F75055">
              <w:rPr>
                <w:rFonts w:ascii="Times New Roman" w:hAnsi="Times New Roman" w:cs="Times New Roman"/>
                <w:noProof/>
                <w:webHidden/>
                <w:rPrChange w:id="1001" w:author="Regina Casanova" w:date="2018-07-29T19:32:00Z">
                  <w:rPr>
                    <w:noProof/>
                    <w:webHidden/>
                  </w:rPr>
                </w:rPrChange>
              </w:rPr>
              <w:fldChar w:fldCharType="begin"/>
            </w:r>
            <w:r w:rsidRPr="00F75055">
              <w:rPr>
                <w:rFonts w:ascii="Times New Roman" w:hAnsi="Times New Roman" w:cs="Times New Roman"/>
                <w:noProof/>
                <w:webHidden/>
                <w:rPrChange w:id="1002" w:author="Regina Casanova" w:date="2018-07-29T19:32:00Z">
                  <w:rPr>
                    <w:noProof/>
                    <w:webHidden/>
                  </w:rPr>
                </w:rPrChange>
              </w:rPr>
              <w:instrText xml:space="preserve"> PAGEREF _Toc520655670 \h </w:instrText>
            </w:r>
            <w:r w:rsidRPr="00F75055">
              <w:rPr>
                <w:rFonts w:ascii="Times New Roman" w:hAnsi="Times New Roman" w:cs="Times New Roman"/>
                <w:noProof/>
                <w:webHidden/>
                <w:rPrChange w:id="1003" w:author="Regina Casanova" w:date="2018-07-29T19:32:00Z">
                  <w:rPr>
                    <w:noProof/>
                    <w:webHidden/>
                  </w:rPr>
                </w:rPrChange>
              </w:rPr>
            </w:r>
          </w:ins>
          <w:r w:rsidRPr="00F75055">
            <w:rPr>
              <w:rFonts w:ascii="Times New Roman" w:hAnsi="Times New Roman" w:cs="Times New Roman"/>
              <w:noProof/>
              <w:webHidden/>
              <w:rPrChange w:id="1004" w:author="Regina Casanova" w:date="2018-07-29T19:32:00Z">
                <w:rPr>
                  <w:noProof/>
                  <w:webHidden/>
                </w:rPr>
              </w:rPrChange>
            </w:rPr>
            <w:fldChar w:fldCharType="separate"/>
          </w:r>
          <w:ins w:id="1005" w:author="Regina Casanova" w:date="2018-07-29T19:24:00Z">
            <w:r w:rsidRPr="00F75055">
              <w:rPr>
                <w:rFonts w:ascii="Times New Roman" w:hAnsi="Times New Roman" w:cs="Times New Roman"/>
                <w:noProof/>
                <w:webHidden/>
                <w:rPrChange w:id="1006" w:author="Regina Casanova" w:date="2018-07-29T19:32:00Z">
                  <w:rPr>
                    <w:noProof/>
                    <w:webHidden/>
                  </w:rPr>
                </w:rPrChange>
              </w:rPr>
              <w:t>56</w:t>
            </w:r>
            <w:r w:rsidRPr="00F75055">
              <w:rPr>
                <w:rFonts w:ascii="Times New Roman" w:hAnsi="Times New Roman" w:cs="Times New Roman"/>
                <w:noProof/>
                <w:webHidden/>
                <w:rPrChange w:id="1007" w:author="Regina Casanova" w:date="2018-07-29T19:32:00Z">
                  <w:rPr>
                    <w:noProof/>
                    <w:webHidden/>
                  </w:rPr>
                </w:rPrChange>
              </w:rPr>
              <w:fldChar w:fldCharType="end"/>
            </w:r>
            <w:r w:rsidRPr="00F75055">
              <w:rPr>
                <w:rStyle w:val="Hipervnculo"/>
                <w:rFonts w:ascii="Times New Roman" w:hAnsi="Times New Roman" w:cs="Times New Roman"/>
                <w:noProof/>
                <w:rPrChange w:id="1008" w:author="Regina Casanova" w:date="2018-07-29T19:32:00Z">
                  <w:rPr>
                    <w:rStyle w:val="Hipervnculo"/>
                    <w:noProof/>
                  </w:rPr>
                </w:rPrChange>
              </w:rPr>
              <w:fldChar w:fldCharType="end"/>
            </w:r>
          </w:ins>
        </w:p>
        <w:p w14:paraId="6967CCEA" w14:textId="1B1C0268" w:rsidR="00CC32E0" w:rsidRPr="00F75055" w:rsidRDefault="00CC32E0" w:rsidP="00CC32E0">
          <w:pPr>
            <w:pStyle w:val="TDC3"/>
            <w:rPr>
              <w:ins w:id="1009" w:author="Regina Casanova" w:date="2018-07-29T19:24:00Z"/>
              <w:rFonts w:ascii="Times New Roman" w:eastAsiaTheme="minorEastAsia" w:hAnsi="Times New Roman" w:cs="Times New Roman"/>
              <w:i w:val="0"/>
              <w:noProof/>
              <w:sz w:val="24"/>
              <w:szCs w:val="24"/>
              <w:lang w:val="es-PE" w:eastAsia="es-PE"/>
              <w:rPrChange w:id="1010" w:author="Regina Casanova" w:date="2018-07-29T19:32:00Z">
                <w:rPr>
                  <w:ins w:id="1011" w:author="Regina Casanova" w:date="2018-07-29T19:24:00Z"/>
                  <w:rFonts w:eastAsiaTheme="minorEastAsia" w:cstheme="minorBidi"/>
                  <w:noProof/>
                  <w:sz w:val="24"/>
                  <w:szCs w:val="24"/>
                  <w:lang w:val="es-PE" w:eastAsia="es-PE"/>
                </w:rPr>
              </w:rPrChange>
            </w:rPr>
          </w:pPr>
          <w:ins w:id="1012" w:author="Regina Casanova" w:date="2018-07-29T19:24:00Z">
            <w:r w:rsidRPr="00F75055">
              <w:rPr>
                <w:rStyle w:val="Hipervnculo"/>
                <w:rFonts w:ascii="Times New Roman" w:hAnsi="Times New Roman" w:cs="Times New Roman"/>
                <w:i w:val="0"/>
                <w:noProof/>
                <w:rPrChange w:id="1013" w:author="Regina Casanova" w:date="2018-07-29T19:32:00Z">
                  <w:rPr>
                    <w:rStyle w:val="Hipervnculo"/>
                    <w:noProof/>
                  </w:rPr>
                </w:rPrChange>
              </w:rPr>
              <w:lastRenderedPageBreak/>
              <w:fldChar w:fldCharType="begin"/>
            </w:r>
            <w:r w:rsidRPr="00F75055">
              <w:rPr>
                <w:rStyle w:val="Hipervnculo"/>
                <w:rFonts w:ascii="Times New Roman" w:hAnsi="Times New Roman" w:cs="Times New Roman"/>
                <w:i w:val="0"/>
                <w:noProof/>
                <w:rPrChange w:id="1014" w:author="Regina Casanova" w:date="2018-07-29T19:32:00Z">
                  <w:rPr>
                    <w:rStyle w:val="Hipervnculo"/>
                    <w:noProof/>
                  </w:rPr>
                </w:rPrChange>
              </w:rPr>
              <w:instrText xml:space="preserve"> </w:instrText>
            </w:r>
            <w:r w:rsidRPr="00F75055">
              <w:rPr>
                <w:rFonts w:ascii="Times New Roman" w:hAnsi="Times New Roman" w:cs="Times New Roman"/>
                <w:i w:val="0"/>
                <w:noProof/>
                <w:rPrChange w:id="1015" w:author="Regina Casanova" w:date="2018-07-29T19:32:00Z">
                  <w:rPr>
                    <w:noProof/>
                  </w:rPr>
                </w:rPrChange>
              </w:rPr>
              <w:instrText>HYPERLINK \l "_Toc520655671"</w:instrText>
            </w:r>
            <w:r w:rsidRPr="00F75055">
              <w:rPr>
                <w:rStyle w:val="Hipervnculo"/>
                <w:rFonts w:ascii="Times New Roman" w:hAnsi="Times New Roman" w:cs="Times New Roman"/>
                <w:i w:val="0"/>
                <w:noProof/>
                <w:rPrChange w:id="10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17" w:author="Regina Casanova" w:date="2018-07-29T19:32:00Z">
                  <w:rPr>
                    <w:rStyle w:val="Hipervnculo"/>
                    <w:noProof/>
                  </w:rPr>
                </w:rPrChange>
              </w:rPr>
            </w:r>
            <w:r w:rsidRPr="00F75055">
              <w:rPr>
                <w:rStyle w:val="Hipervnculo"/>
                <w:rFonts w:ascii="Times New Roman" w:hAnsi="Times New Roman" w:cs="Times New Roman"/>
                <w:i w:val="0"/>
                <w:noProof/>
                <w:rPrChange w:id="101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19"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0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21" w:author="Regina Casanova" w:date="2018-07-29T19:32:00Z">
                  <w:rPr>
                    <w:rStyle w:val="Hipervnculo"/>
                    <w:noProof/>
                  </w:rPr>
                </w:rPrChange>
              </w:rPr>
              <w:t>Percepción de los reclamos</w:t>
            </w:r>
            <w:r w:rsidRPr="00F75055">
              <w:rPr>
                <w:rFonts w:ascii="Times New Roman" w:hAnsi="Times New Roman" w:cs="Times New Roman"/>
                <w:i w:val="0"/>
                <w:noProof/>
                <w:webHidden/>
                <w:rPrChange w:id="1022" w:author="Regina Casanova" w:date="2018-07-29T19:32:00Z">
                  <w:rPr>
                    <w:noProof/>
                    <w:webHidden/>
                  </w:rPr>
                </w:rPrChange>
              </w:rPr>
              <w:tab/>
            </w:r>
            <w:r w:rsidRPr="00F75055">
              <w:rPr>
                <w:rFonts w:ascii="Times New Roman" w:hAnsi="Times New Roman" w:cs="Times New Roman"/>
                <w:i w:val="0"/>
                <w:noProof/>
                <w:webHidden/>
                <w:rPrChange w:id="1023" w:author="Regina Casanova" w:date="2018-07-29T19:32:00Z">
                  <w:rPr>
                    <w:noProof/>
                    <w:webHidden/>
                  </w:rPr>
                </w:rPrChange>
              </w:rPr>
              <w:fldChar w:fldCharType="begin"/>
            </w:r>
            <w:r w:rsidRPr="00F75055">
              <w:rPr>
                <w:rFonts w:ascii="Times New Roman" w:hAnsi="Times New Roman" w:cs="Times New Roman"/>
                <w:i w:val="0"/>
                <w:noProof/>
                <w:webHidden/>
                <w:rPrChange w:id="1024" w:author="Regina Casanova" w:date="2018-07-29T19:32:00Z">
                  <w:rPr>
                    <w:noProof/>
                    <w:webHidden/>
                  </w:rPr>
                </w:rPrChange>
              </w:rPr>
              <w:instrText xml:space="preserve"> PAGEREF _Toc520655671 \h </w:instrText>
            </w:r>
            <w:r w:rsidRPr="00F75055">
              <w:rPr>
                <w:rFonts w:ascii="Times New Roman" w:hAnsi="Times New Roman" w:cs="Times New Roman"/>
                <w:i w:val="0"/>
                <w:noProof/>
                <w:webHidden/>
                <w:rPrChange w:id="1025" w:author="Regina Casanova" w:date="2018-07-29T19:32:00Z">
                  <w:rPr>
                    <w:noProof/>
                    <w:webHidden/>
                  </w:rPr>
                </w:rPrChange>
              </w:rPr>
            </w:r>
          </w:ins>
          <w:r w:rsidRPr="00F75055">
            <w:rPr>
              <w:rFonts w:ascii="Times New Roman" w:hAnsi="Times New Roman" w:cs="Times New Roman"/>
              <w:i w:val="0"/>
              <w:noProof/>
              <w:webHidden/>
              <w:rPrChange w:id="1026" w:author="Regina Casanova" w:date="2018-07-29T19:32:00Z">
                <w:rPr>
                  <w:noProof/>
                  <w:webHidden/>
                </w:rPr>
              </w:rPrChange>
            </w:rPr>
            <w:fldChar w:fldCharType="separate"/>
          </w:r>
          <w:ins w:id="1027" w:author="Regina Casanova" w:date="2018-07-29T19:24:00Z">
            <w:r w:rsidRPr="00F75055">
              <w:rPr>
                <w:rFonts w:ascii="Times New Roman" w:hAnsi="Times New Roman" w:cs="Times New Roman"/>
                <w:i w:val="0"/>
                <w:noProof/>
                <w:webHidden/>
                <w:rPrChange w:id="1028" w:author="Regina Casanova" w:date="2018-07-29T19:32:00Z">
                  <w:rPr>
                    <w:noProof/>
                    <w:webHidden/>
                  </w:rPr>
                </w:rPrChange>
              </w:rPr>
              <w:t>57</w:t>
            </w:r>
            <w:r w:rsidRPr="00F75055">
              <w:rPr>
                <w:rFonts w:ascii="Times New Roman" w:hAnsi="Times New Roman" w:cs="Times New Roman"/>
                <w:i w:val="0"/>
                <w:noProof/>
                <w:webHidden/>
                <w:rPrChange w:id="1029" w:author="Regina Casanova" w:date="2018-07-29T19:32:00Z">
                  <w:rPr>
                    <w:noProof/>
                    <w:webHidden/>
                  </w:rPr>
                </w:rPrChange>
              </w:rPr>
              <w:fldChar w:fldCharType="end"/>
            </w:r>
            <w:r w:rsidRPr="00F75055">
              <w:rPr>
                <w:rStyle w:val="Hipervnculo"/>
                <w:rFonts w:ascii="Times New Roman" w:hAnsi="Times New Roman" w:cs="Times New Roman"/>
                <w:i w:val="0"/>
                <w:noProof/>
                <w:rPrChange w:id="1030" w:author="Regina Casanova" w:date="2018-07-29T19:32:00Z">
                  <w:rPr>
                    <w:rStyle w:val="Hipervnculo"/>
                    <w:noProof/>
                  </w:rPr>
                </w:rPrChange>
              </w:rPr>
              <w:fldChar w:fldCharType="end"/>
            </w:r>
          </w:ins>
        </w:p>
        <w:p w14:paraId="4E2D09D8" w14:textId="305C68EB" w:rsidR="00CC32E0" w:rsidRPr="00F75055" w:rsidRDefault="00CC32E0" w:rsidP="00CC32E0">
          <w:pPr>
            <w:pStyle w:val="TDC3"/>
            <w:rPr>
              <w:ins w:id="1031" w:author="Regina Casanova" w:date="2018-07-29T19:24:00Z"/>
              <w:rFonts w:ascii="Times New Roman" w:eastAsiaTheme="minorEastAsia" w:hAnsi="Times New Roman" w:cs="Times New Roman"/>
              <w:i w:val="0"/>
              <w:noProof/>
              <w:sz w:val="24"/>
              <w:szCs w:val="24"/>
              <w:lang w:val="es-PE" w:eastAsia="es-PE"/>
              <w:rPrChange w:id="1032" w:author="Regina Casanova" w:date="2018-07-29T19:32:00Z">
                <w:rPr>
                  <w:ins w:id="1033" w:author="Regina Casanova" w:date="2018-07-29T19:24:00Z"/>
                  <w:rFonts w:eastAsiaTheme="minorEastAsia" w:cstheme="minorBidi"/>
                  <w:noProof/>
                  <w:sz w:val="24"/>
                  <w:szCs w:val="24"/>
                  <w:lang w:val="es-PE" w:eastAsia="es-PE"/>
                </w:rPr>
              </w:rPrChange>
            </w:rPr>
          </w:pPr>
          <w:ins w:id="1034" w:author="Regina Casanova" w:date="2018-07-29T19:24:00Z">
            <w:r w:rsidRPr="00F75055">
              <w:rPr>
                <w:rStyle w:val="Hipervnculo"/>
                <w:rFonts w:ascii="Times New Roman" w:hAnsi="Times New Roman" w:cs="Times New Roman"/>
                <w:i w:val="0"/>
                <w:noProof/>
                <w:rPrChange w:id="103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36" w:author="Regina Casanova" w:date="2018-07-29T19:32:00Z">
                  <w:rPr>
                    <w:rStyle w:val="Hipervnculo"/>
                    <w:noProof/>
                  </w:rPr>
                </w:rPrChange>
              </w:rPr>
              <w:instrText xml:space="preserve"> </w:instrText>
            </w:r>
            <w:r w:rsidRPr="00F75055">
              <w:rPr>
                <w:rFonts w:ascii="Times New Roman" w:hAnsi="Times New Roman" w:cs="Times New Roman"/>
                <w:i w:val="0"/>
                <w:noProof/>
                <w:rPrChange w:id="1037" w:author="Regina Casanova" w:date="2018-07-29T19:32:00Z">
                  <w:rPr>
                    <w:noProof/>
                  </w:rPr>
                </w:rPrChange>
              </w:rPr>
              <w:instrText>HYPERLINK \l "_Toc520655672"</w:instrText>
            </w:r>
            <w:r w:rsidRPr="00F75055">
              <w:rPr>
                <w:rStyle w:val="Hipervnculo"/>
                <w:rFonts w:ascii="Times New Roman" w:hAnsi="Times New Roman" w:cs="Times New Roman"/>
                <w:i w:val="0"/>
                <w:noProof/>
                <w:rPrChange w:id="103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39" w:author="Regina Casanova" w:date="2018-07-29T19:32:00Z">
                  <w:rPr>
                    <w:rStyle w:val="Hipervnculo"/>
                    <w:noProof/>
                  </w:rPr>
                </w:rPrChange>
              </w:rPr>
            </w:r>
            <w:r w:rsidRPr="00F75055">
              <w:rPr>
                <w:rStyle w:val="Hipervnculo"/>
                <w:rFonts w:ascii="Times New Roman" w:hAnsi="Times New Roman" w:cs="Times New Roman"/>
                <w:i w:val="0"/>
                <w:noProof/>
                <w:rPrChange w:id="104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41"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04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43" w:author="Regina Casanova" w:date="2018-07-29T19:32:00Z">
                  <w:rPr>
                    <w:rStyle w:val="Hipervnculo"/>
                    <w:noProof/>
                  </w:rPr>
                </w:rPrChange>
              </w:rPr>
              <w:t>Rol de los reclamos y manejo de información</w:t>
            </w:r>
            <w:r w:rsidRPr="00F75055">
              <w:rPr>
                <w:rFonts w:ascii="Times New Roman" w:hAnsi="Times New Roman" w:cs="Times New Roman"/>
                <w:i w:val="0"/>
                <w:noProof/>
                <w:webHidden/>
                <w:rPrChange w:id="1044" w:author="Regina Casanova" w:date="2018-07-29T19:32:00Z">
                  <w:rPr>
                    <w:noProof/>
                    <w:webHidden/>
                  </w:rPr>
                </w:rPrChange>
              </w:rPr>
              <w:tab/>
            </w:r>
            <w:r w:rsidRPr="00F75055">
              <w:rPr>
                <w:rFonts w:ascii="Times New Roman" w:hAnsi="Times New Roman" w:cs="Times New Roman"/>
                <w:i w:val="0"/>
                <w:noProof/>
                <w:webHidden/>
                <w:rPrChange w:id="1045" w:author="Regina Casanova" w:date="2018-07-29T19:32:00Z">
                  <w:rPr>
                    <w:noProof/>
                    <w:webHidden/>
                  </w:rPr>
                </w:rPrChange>
              </w:rPr>
              <w:fldChar w:fldCharType="begin"/>
            </w:r>
            <w:r w:rsidRPr="00F75055">
              <w:rPr>
                <w:rFonts w:ascii="Times New Roman" w:hAnsi="Times New Roman" w:cs="Times New Roman"/>
                <w:i w:val="0"/>
                <w:noProof/>
                <w:webHidden/>
                <w:rPrChange w:id="1046" w:author="Regina Casanova" w:date="2018-07-29T19:32:00Z">
                  <w:rPr>
                    <w:noProof/>
                    <w:webHidden/>
                  </w:rPr>
                </w:rPrChange>
              </w:rPr>
              <w:instrText xml:space="preserve"> PAGEREF _Toc520655672 \h </w:instrText>
            </w:r>
            <w:r w:rsidRPr="00F75055">
              <w:rPr>
                <w:rFonts w:ascii="Times New Roman" w:hAnsi="Times New Roman" w:cs="Times New Roman"/>
                <w:i w:val="0"/>
                <w:noProof/>
                <w:webHidden/>
                <w:rPrChange w:id="1047" w:author="Regina Casanova" w:date="2018-07-29T19:32:00Z">
                  <w:rPr>
                    <w:noProof/>
                    <w:webHidden/>
                  </w:rPr>
                </w:rPrChange>
              </w:rPr>
            </w:r>
          </w:ins>
          <w:r w:rsidRPr="00F75055">
            <w:rPr>
              <w:rFonts w:ascii="Times New Roman" w:hAnsi="Times New Roman" w:cs="Times New Roman"/>
              <w:i w:val="0"/>
              <w:noProof/>
              <w:webHidden/>
              <w:rPrChange w:id="1048" w:author="Regina Casanova" w:date="2018-07-29T19:32:00Z">
                <w:rPr>
                  <w:noProof/>
                  <w:webHidden/>
                </w:rPr>
              </w:rPrChange>
            </w:rPr>
            <w:fldChar w:fldCharType="separate"/>
          </w:r>
          <w:ins w:id="1049" w:author="Regina Casanova" w:date="2018-07-29T19:24:00Z">
            <w:r w:rsidRPr="00F75055">
              <w:rPr>
                <w:rFonts w:ascii="Times New Roman" w:hAnsi="Times New Roman" w:cs="Times New Roman"/>
                <w:i w:val="0"/>
                <w:noProof/>
                <w:webHidden/>
                <w:rPrChange w:id="1050" w:author="Regina Casanova" w:date="2018-07-29T19:32:00Z">
                  <w:rPr>
                    <w:noProof/>
                    <w:webHidden/>
                  </w:rPr>
                </w:rPrChange>
              </w:rPr>
              <w:t>60</w:t>
            </w:r>
            <w:r w:rsidRPr="00F75055">
              <w:rPr>
                <w:rFonts w:ascii="Times New Roman" w:hAnsi="Times New Roman" w:cs="Times New Roman"/>
                <w:i w:val="0"/>
                <w:noProof/>
                <w:webHidden/>
                <w:rPrChange w:id="1051" w:author="Regina Casanova" w:date="2018-07-29T19:32:00Z">
                  <w:rPr>
                    <w:noProof/>
                    <w:webHidden/>
                  </w:rPr>
                </w:rPrChange>
              </w:rPr>
              <w:fldChar w:fldCharType="end"/>
            </w:r>
            <w:r w:rsidRPr="00F75055">
              <w:rPr>
                <w:rStyle w:val="Hipervnculo"/>
                <w:rFonts w:ascii="Times New Roman" w:hAnsi="Times New Roman" w:cs="Times New Roman"/>
                <w:i w:val="0"/>
                <w:noProof/>
                <w:rPrChange w:id="1052" w:author="Regina Casanova" w:date="2018-07-29T19:32:00Z">
                  <w:rPr>
                    <w:rStyle w:val="Hipervnculo"/>
                    <w:noProof/>
                  </w:rPr>
                </w:rPrChange>
              </w:rPr>
              <w:fldChar w:fldCharType="end"/>
            </w:r>
          </w:ins>
        </w:p>
        <w:p w14:paraId="30DF7F55" w14:textId="0C11615C" w:rsidR="00CC32E0" w:rsidRPr="00F75055" w:rsidRDefault="00CC32E0" w:rsidP="00CC32E0">
          <w:pPr>
            <w:pStyle w:val="TDC3"/>
            <w:rPr>
              <w:ins w:id="1053" w:author="Regina Casanova" w:date="2018-07-29T19:24:00Z"/>
              <w:rFonts w:ascii="Times New Roman" w:eastAsiaTheme="minorEastAsia" w:hAnsi="Times New Roman" w:cs="Times New Roman"/>
              <w:i w:val="0"/>
              <w:noProof/>
              <w:sz w:val="24"/>
              <w:szCs w:val="24"/>
              <w:lang w:val="es-PE" w:eastAsia="es-PE"/>
              <w:rPrChange w:id="1054" w:author="Regina Casanova" w:date="2018-07-29T19:32:00Z">
                <w:rPr>
                  <w:ins w:id="1055" w:author="Regina Casanova" w:date="2018-07-29T19:24:00Z"/>
                  <w:rFonts w:eastAsiaTheme="minorEastAsia" w:cstheme="minorBidi"/>
                  <w:noProof/>
                  <w:sz w:val="24"/>
                  <w:szCs w:val="24"/>
                  <w:lang w:val="es-PE" w:eastAsia="es-PE"/>
                </w:rPr>
              </w:rPrChange>
            </w:rPr>
          </w:pPr>
          <w:ins w:id="1056" w:author="Regina Casanova" w:date="2018-07-29T19:24:00Z">
            <w:r w:rsidRPr="00F75055">
              <w:rPr>
                <w:rStyle w:val="Hipervnculo"/>
                <w:rFonts w:ascii="Times New Roman" w:hAnsi="Times New Roman" w:cs="Times New Roman"/>
                <w:i w:val="0"/>
                <w:noProof/>
                <w:rPrChange w:id="105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58" w:author="Regina Casanova" w:date="2018-07-29T19:32:00Z">
                  <w:rPr>
                    <w:rStyle w:val="Hipervnculo"/>
                    <w:noProof/>
                  </w:rPr>
                </w:rPrChange>
              </w:rPr>
              <w:instrText xml:space="preserve"> </w:instrText>
            </w:r>
            <w:r w:rsidRPr="00F75055">
              <w:rPr>
                <w:rFonts w:ascii="Times New Roman" w:hAnsi="Times New Roman" w:cs="Times New Roman"/>
                <w:i w:val="0"/>
                <w:noProof/>
                <w:rPrChange w:id="1059" w:author="Regina Casanova" w:date="2018-07-29T19:32:00Z">
                  <w:rPr>
                    <w:noProof/>
                  </w:rPr>
                </w:rPrChange>
              </w:rPr>
              <w:instrText>HYPERLINK \l "_Toc520655673"</w:instrText>
            </w:r>
            <w:r w:rsidRPr="00F75055">
              <w:rPr>
                <w:rStyle w:val="Hipervnculo"/>
                <w:rFonts w:ascii="Times New Roman" w:hAnsi="Times New Roman" w:cs="Times New Roman"/>
                <w:i w:val="0"/>
                <w:noProof/>
                <w:rPrChange w:id="106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61" w:author="Regina Casanova" w:date="2018-07-29T19:32:00Z">
                  <w:rPr>
                    <w:rStyle w:val="Hipervnculo"/>
                    <w:noProof/>
                  </w:rPr>
                </w:rPrChange>
              </w:rPr>
            </w:r>
            <w:r w:rsidRPr="00F75055">
              <w:rPr>
                <w:rStyle w:val="Hipervnculo"/>
                <w:rFonts w:ascii="Times New Roman" w:hAnsi="Times New Roman" w:cs="Times New Roman"/>
                <w:i w:val="0"/>
                <w:noProof/>
                <w:rPrChange w:id="106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6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06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65" w:author="Regina Casanova" w:date="2018-07-29T19:32:00Z">
                  <w:rPr>
                    <w:rStyle w:val="Hipervnculo"/>
                    <w:noProof/>
                  </w:rPr>
                </w:rPrChange>
              </w:rPr>
              <w:t>Herramienta Informática</w:t>
            </w:r>
            <w:r w:rsidRPr="00F75055">
              <w:rPr>
                <w:rFonts w:ascii="Times New Roman" w:hAnsi="Times New Roman" w:cs="Times New Roman"/>
                <w:i w:val="0"/>
                <w:noProof/>
                <w:webHidden/>
                <w:rPrChange w:id="1066" w:author="Regina Casanova" w:date="2018-07-29T19:32:00Z">
                  <w:rPr>
                    <w:noProof/>
                    <w:webHidden/>
                  </w:rPr>
                </w:rPrChange>
              </w:rPr>
              <w:tab/>
            </w:r>
            <w:r w:rsidRPr="00F75055">
              <w:rPr>
                <w:rFonts w:ascii="Times New Roman" w:hAnsi="Times New Roman" w:cs="Times New Roman"/>
                <w:i w:val="0"/>
                <w:noProof/>
                <w:webHidden/>
                <w:rPrChange w:id="1067" w:author="Regina Casanova" w:date="2018-07-29T19:32:00Z">
                  <w:rPr>
                    <w:noProof/>
                    <w:webHidden/>
                  </w:rPr>
                </w:rPrChange>
              </w:rPr>
              <w:fldChar w:fldCharType="begin"/>
            </w:r>
            <w:r w:rsidRPr="00F75055">
              <w:rPr>
                <w:rFonts w:ascii="Times New Roman" w:hAnsi="Times New Roman" w:cs="Times New Roman"/>
                <w:i w:val="0"/>
                <w:noProof/>
                <w:webHidden/>
                <w:rPrChange w:id="1068" w:author="Regina Casanova" w:date="2018-07-29T19:32:00Z">
                  <w:rPr>
                    <w:noProof/>
                    <w:webHidden/>
                  </w:rPr>
                </w:rPrChange>
              </w:rPr>
              <w:instrText xml:space="preserve"> PAGEREF _Toc520655673 \h </w:instrText>
            </w:r>
            <w:r w:rsidRPr="00F75055">
              <w:rPr>
                <w:rFonts w:ascii="Times New Roman" w:hAnsi="Times New Roman" w:cs="Times New Roman"/>
                <w:i w:val="0"/>
                <w:noProof/>
                <w:webHidden/>
                <w:rPrChange w:id="1069" w:author="Regina Casanova" w:date="2018-07-29T19:32:00Z">
                  <w:rPr>
                    <w:noProof/>
                    <w:webHidden/>
                  </w:rPr>
                </w:rPrChange>
              </w:rPr>
            </w:r>
          </w:ins>
          <w:r w:rsidRPr="00F75055">
            <w:rPr>
              <w:rFonts w:ascii="Times New Roman" w:hAnsi="Times New Roman" w:cs="Times New Roman"/>
              <w:i w:val="0"/>
              <w:noProof/>
              <w:webHidden/>
              <w:rPrChange w:id="1070" w:author="Regina Casanova" w:date="2018-07-29T19:32:00Z">
                <w:rPr>
                  <w:noProof/>
                  <w:webHidden/>
                </w:rPr>
              </w:rPrChange>
            </w:rPr>
            <w:fldChar w:fldCharType="separate"/>
          </w:r>
          <w:ins w:id="1071" w:author="Regina Casanova" w:date="2018-07-29T19:24:00Z">
            <w:r w:rsidRPr="00F75055">
              <w:rPr>
                <w:rFonts w:ascii="Times New Roman" w:hAnsi="Times New Roman" w:cs="Times New Roman"/>
                <w:i w:val="0"/>
                <w:noProof/>
                <w:webHidden/>
                <w:rPrChange w:id="1072" w:author="Regina Casanova" w:date="2018-07-29T19:32:00Z">
                  <w:rPr>
                    <w:noProof/>
                    <w:webHidden/>
                  </w:rPr>
                </w:rPrChange>
              </w:rPr>
              <w:t>64</w:t>
            </w:r>
            <w:r w:rsidRPr="00F75055">
              <w:rPr>
                <w:rFonts w:ascii="Times New Roman" w:hAnsi="Times New Roman" w:cs="Times New Roman"/>
                <w:i w:val="0"/>
                <w:noProof/>
                <w:webHidden/>
                <w:rPrChange w:id="1073" w:author="Regina Casanova" w:date="2018-07-29T19:32:00Z">
                  <w:rPr>
                    <w:noProof/>
                    <w:webHidden/>
                  </w:rPr>
                </w:rPrChange>
              </w:rPr>
              <w:fldChar w:fldCharType="end"/>
            </w:r>
            <w:r w:rsidRPr="00F75055">
              <w:rPr>
                <w:rStyle w:val="Hipervnculo"/>
                <w:rFonts w:ascii="Times New Roman" w:hAnsi="Times New Roman" w:cs="Times New Roman"/>
                <w:i w:val="0"/>
                <w:noProof/>
                <w:rPrChange w:id="1074" w:author="Regina Casanova" w:date="2018-07-29T19:32:00Z">
                  <w:rPr>
                    <w:rStyle w:val="Hipervnculo"/>
                    <w:noProof/>
                  </w:rPr>
                </w:rPrChange>
              </w:rPr>
              <w:fldChar w:fldCharType="end"/>
            </w:r>
          </w:ins>
        </w:p>
        <w:p w14:paraId="0924ADE2" w14:textId="76C7BD62" w:rsidR="00CC32E0" w:rsidRPr="00F75055" w:rsidRDefault="00CC32E0" w:rsidP="00CC32E0">
          <w:pPr>
            <w:pStyle w:val="TDC3"/>
            <w:rPr>
              <w:ins w:id="1075" w:author="Regina Casanova" w:date="2018-07-29T19:24:00Z"/>
              <w:rFonts w:ascii="Times New Roman" w:eastAsiaTheme="minorEastAsia" w:hAnsi="Times New Roman" w:cs="Times New Roman"/>
              <w:i w:val="0"/>
              <w:noProof/>
              <w:sz w:val="24"/>
              <w:szCs w:val="24"/>
              <w:lang w:val="es-PE" w:eastAsia="es-PE"/>
              <w:rPrChange w:id="1076" w:author="Regina Casanova" w:date="2018-07-29T19:32:00Z">
                <w:rPr>
                  <w:ins w:id="1077" w:author="Regina Casanova" w:date="2018-07-29T19:24:00Z"/>
                  <w:rFonts w:eastAsiaTheme="minorEastAsia" w:cstheme="minorBidi"/>
                  <w:noProof/>
                  <w:sz w:val="24"/>
                  <w:szCs w:val="24"/>
                  <w:lang w:val="es-PE" w:eastAsia="es-PE"/>
                </w:rPr>
              </w:rPrChange>
            </w:rPr>
          </w:pPr>
          <w:ins w:id="1078" w:author="Regina Casanova" w:date="2018-07-29T19:24:00Z">
            <w:r w:rsidRPr="00F75055">
              <w:rPr>
                <w:rStyle w:val="Hipervnculo"/>
                <w:rFonts w:ascii="Times New Roman" w:hAnsi="Times New Roman" w:cs="Times New Roman"/>
                <w:i w:val="0"/>
                <w:noProof/>
                <w:rPrChange w:id="107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80" w:author="Regina Casanova" w:date="2018-07-29T19:32:00Z">
                  <w:rPr>
                    <w:rStyle w:val="Hipervnculo"/>
                    <w:noProof/>
                  </w:rPr>
                </w:rPrChange>
              </w:rPr>
              <w:instrText xml:space="preserve"> </w:instrText>
            </w:r>
            <w:r w:rsidRPr="00F75055">
              <w:rPr>
                <w:rFonts w:ascii="Times New Roman" w:hAnsi="Times New Roman" w:cs="Times New Roman"/>
                <w:i w:val="0"/>
                <w:noProof/>
                <w:rPrChange w:id="1081" w:author="Regina Casanova" w:date="2018-07-29T19:32:00Z">
                  <w:rPr>
                    <w:noProof/>
                  </w:rPr>
                </w:rPrChange>
              </w:rPr>
              <w:instrText>HYPERLINK \l "_Toc520655674"</w:instrText>
            </w:r>
            <w:r w:rsidRPr="00F75055">
              <w:rPr>
                <w:rStyle w:val="Hipervnculo"/>
                <w:rFonts w:ascii="Times New Roman" w:hAnsi="Times New Roman" w:cs="Times New Roman"/>
                <w:i w:val="0"/>
                <w:noProof/>
                <w:rPrChange w:id="108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83" w:author="Regina Casanova" w:date="2018-07-29T19:32:00Z">
                  <w:rPr>
                    <w:rStyle w:val="Hipervnculo"/>
                    <w:noProof/>
                  </w:rPr>
                </w:rPrChange>
              </w:rPr>
            </w:r>
            <w:r w:rsidRPr="00F75055">
              <w:rPr>
                <w:rStyle w:val="Hipervnculo"/>
                <w:rFonts w:ascii="Times New Roman" w:hAnsi="Times New Roman" w:cs="Times New Roman"/>
                <w:i w:val="0"/>
                <w:noProof/>
                <w:rPrChange w:id="108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85"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08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87" w:author="Regina Casanova" w:date="2018-07-29T19:32:00Z">
                  <w:rPr>
                    <w:rStyle w:val="Hipervnculo"/>
                    <w:noProof/>
                  </w:rPr>
                </w:rPrChange>
              </w:rPr>
              <w:t>Adicionales mencionados por los entrevistados</w:t>
            </w:r>
            <w:r w:rsidRPr="00F75055">
              <w:rPr>
                <w:rFonts w:ascii="Times New Roman" w:hAnsi="Times New Roman" w:cs="Times New Roman"/>
                <w:i w:val="0"/>
                <w:noProof/>
                <w:webHidden/>
                <w:rPrChange w:id="1088" w:author="Regina Casanova" w:date="2018-07-29T19:32:00Z">
                  <w:rPr>
                    <w:noProof/>
                    <w:webHidden/>
                  </w:rPr>
                </w:rPrChange>
              </w:rPr>
              <w:tab/>
            </w:r>
            <w:r w:rsidRPr="00F75055">
              <w:rPr>
                <w:rFonts w:ascii="Times New Roman" w:hAnsi="Times New Roman" w:cs="Times New Roman"/>
                <w:i w:val="0"/>
                <w:noProof/>
                <w:webHidden/>
                <w:rPrChange w:id="1089" w:author="Regina Casanova" w:date="2018-07-29T19:32:00Z">
                  <w:rPr>
                    <w:noProof/>
                    <w:webHidden/>
                  </w:rPr>
                </w:rPrChange>
              </w:rPr>
              <w:fldChar w:fldCharType="begin"/>
            </w:r>
            <w:r w:rsidRPr="00F75055">
              <w:rPr>
                <w:rFonts w:ascii="Times New Roman" w:hAnsi="Times New Roman" w:cs="Times New Roman"/>
                <w:i w:val="0"/>
                <w:noProof/>
                <w:webHidden/>
                <w:rPrChange w:id="1090" w:author="Regina Casanova" w:date="2018-07-29T19:32:00Z">
                  <w:rPr>
                    <w:noProof/>
                    <w:webHidden/>
                  </w:rPr>
                </w:rPrChange>
              </w:rPr>
              <w:instrText xml:space="preserve"> PAGEREF _Toc520655674 \h </w:instrText>
            </w:r>
            <w:r w:rsidRPr="00F75055">
              <w:rPr>
                <w:rFonts w:ascii="Times New Roman" w:hAnsi="Times New Roman" w:cs="Times New Roman"/>
                <w:i w:val="0"/>
                <w:noProof/>
                <w:webHidden/>
                <w:rPrChange w:id="1091" w:author="Regina Casanova" w:date="2018-07-29T19:32:00Z">
                  <w:rPr>
                    <w:noProof/>
                    <w:webHidden/>
                  </w:rPr>
                </w:rPrChange>
              </w:rPr>
            </w:r>
          </w:ins>
          <w:r w:rsidRPr="00F75055">
            <w:rPr>
              <w:rFonts w:ascii="Times New Roman" w:hAnsi="Times New Roman" w:cs="Times New Roman"/>
              <w:i w:val="0"/>
              <w:noProof/>
              <w:webHidden/>
              <w:rPrChange w:id="1092" w:author="Regina Casanova" w:date="2018-07-29T19:32:00Z">
                <w:rPr>
                  <w:noProof/>
                  <w:webHidden/>
                </w:rPr>
              </w:rPrChange>
            </w:rPr>
            <w:fldChar w:fldCharType="separate"/>
          </w:r>
          <w:ins w:id="1093" w:author="Regina Casanova" w:date="2018-07-29T19:24:00Z">
            <w:r w:rsidRPr="00F75055">
              <w:rPr>
                <w:rFonts w:ascii="Times New Roman" w:hAnsi="Times New Roman" w:cs="Times New Roman"/>
                <w:i w:val="0"/>
                <w:noProof/>
                <w:webHidden/>
                <w:rPrChange w:id="1094" w:author="Regina Casanova" w:date="2018-07-29T19:32:00Z">
                  <w:rPr>
                    <w:noProof/>
                    <w:webHidden/>
                  </w:rPr>
                </w:rPrChange>
              </w:rPr>
              <w:t>67</w:t>
            </w:r>
            <w:r w:rsidRPr="00F75055">
              <w:rPr>
                <w:rFonts w:ascii="Times New Roman" w:hAnsi="Times New Roman" w:cs="Times New Roman"/>
                <w:i w:val="0"/>
                <w:noProof/>
                <w:webHidden/>
                <w:rPrChange w:id="1095" w:author="Regina Casanova" w:date="2018-07-29T19:32:00Z">
                  <w:rPr>
                    <w:noProof/>
                    <w:webHidden/>
                  </w:rPr>
                </w:rPrChange>
              </w:rPr>
              <w:fldChar w:fldCharType="end"/>
            </w:r>
            <w:r w:rsidRPr="00F75055">
              <w:rPr>
                <w:rStyle w:val="Hipervnculo"/>
                <w:rFonts w:ascii="Times New Roman" w:hAnsi="Times New Roman" w:cs="Times New Roman"/>
                <w:i w:val="0"/>
                <w:noProof/>
                <w:rPrChange w:id="1096" w:author="Regina Casanova" w:date="2018-07-29T19:32:00Z">
                  <w:rPr>
                    <w:rStyle w:val="Hipervnculo"/>
                    <w:noProof/>
                  </w:rPr>
                </w:rPrChange>
              </w:rPr>
              <w:fldChar w:fldCharType="end"/>
            </w:r>
          </w:ins>
        </w:p>
        <w:p w14:paraId="5F2F6DF3" w14:textId="2AE2E233" w:rsidR="00CC32E0" w:rsidRPr="00F75055" w:rsidRDefault="00CC32E0" w:rsidP="00CC32E0">
          <w:pPr>
            <w:pStyle w:val="TDC3"/>
            <w:rPr>
              <w:ins w:id="1097" w:author="Regina Casanova" w:date="2018-07-29T19:24:00Z"/>
              <w:rFonts w:ascii="Times New Roman" w:eastAsiaTheme="minorEastAsia" w:hAnsi="Times New Roman" w:cs="Times New Roman"/>
              <w:i w:val="0"/>
              <w:noProof/>
              <w:sz w:val="24"/>
              <w:szCs w:val="24"/>
              <w:lang w:val="es-PE" w:eastAsia="es-PE"/>
              <w:rPrChange w:id="1098" w:author="Regina Casanova" w:date="2018-07-29T19:32:00Z">
                <w:rPr>
                  <w:ins w:id="1099" w:author="Regina Casanova" w:date="2018-07-29T19:24:00Z"/>
                  <w:rFonts w:eastAsiaTheme="minorEastAsia" w:cstheme="minorBidi"/>
                  <w:noProof/>
                  <w:sz w:val="24"/>
                  <w:szCs w:val="24"/>
                  <w:lang w:val="es-PE" w:eastAsia="es-PE"/>
                </w:rPr>
              </w:rPrChange>
            </w:rPr>
          </w:pPr>
          <w:ins w:id="1100" w:author="Regina Casanova" w:date="2018-07-29T19:24:00Z">
            <w:r w:rsidRPr="00F75055">
              <w:rPr>
                <w:rStyle w:val="Hipervnculo"/>
                <w:rFonts w:ascii="Times New Roman" w:hAnsi="Times New Roman" w:cs="Times New Roman"/>
                <w:i w:val="0"/>
                <w:noProof/>
                <w:rPrChange w:id="110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02" w:author="Regina Casanova" w:date="2018-07-29T19:32:00Z">
                  <w:rPr>
                    <w:rStyle w:val="Hipervnculo"/>
                    <w:noProof/>
                  </w:rPr>
                </w:rPrChange>
              </w:rPr>
              <w:instrText xml:space="preserve"> </w:instrText>
            </w:r>
            <w:r w:rsidRPr="00F75055">
              <w:rPr>
                <w:rFonts w:ascii="Times New Roman" w:hAnsi="Times New Roman" w:cs="Times New Roman"/>
                <w:i w:val="0"/>
                <w:noProof/>
                <w:rPrChange w:id="1103" w:author="Regina Casanova" w:date="2018-07-29T19:32:00Z">
                  <w:rPr>
                    <w:noProof/>
                  </w:rPr>
                </w:rPrChange>
              </w:rPr>
              <w:instrText>HYPERLINK \l "_Toc520655726"</w:instrText>
            </w:r>
            <w:r w:rsidRPr="00F75055">
              <w:rPr>
                <w:rStyle w:val="Hipervnculo"/>
                <w:rFonts w:ascii="Times New Roman" w:hAnsi="Times New Roman" w:cs="Times New Roman"/>
                <w:i w:val="0"/>
                <w:noProof/>
                <w:rPrChange w:id="110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05" w:author="Regina Casanova" w:date="2018-07-29T19:32:00Z">
                  <w:rPr>
                    <w:rStyle w:val="Hipervnculo"/>
                    <w:noProof/>
                  </w:rPr>
                </w:rPrChange>
              </w:rPr>
            </w:r>
            <w:r w:rsidRPr="00F75055">
              <w:rPr>
                <w:rStyle w:val="Hipervnculo"/>
                <w:rFonts w:ascii="Times New Roman" w:hAnsi="Times New Roman" w:cs="Times New Roman"/>
                <w:i w:val="0"/>
                <w:noProof/>
                <w:rPrChange w:id="110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07"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110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09" w:author="Regina Casanova" w:date="2018-07-29T19:32:00Z">
                  <w:rPr>
                    <w:rStyle w:val="Hipervnculo"/>
                    <w:noProof/>
                  </w:rPr>
                </w:rPrChange>
              </w:rPr>
              <w:t xml:space="preserve">Tablas de hallazgos resaltantes </w:t>
            </w:r>
            <w:r w:rsidRPr="00F75055">
              <w:rPr>
                <w:rFonts w:ascii="Times New Roman" w:hAnsi="Times New Roman" w:cs="Times New Roman"/>
                <w:i w:val="0"/>
                <w:noProof/>
                <w:webHidden/>
                <w:rPrChange w:id="1110" w:author="Regina Casanova" w:date="2018-07-29T19:32:00Z">
                  <w:rPr>
                    <w:noProof/>
                    <w:webHidden/>
                  </w:rPr>
                </w:rPrChange>
              </w:rPr>
              <w:tab/>
            </w:r>
            <w:r w:rsidRPr="00F75055">
              <w:rPr>
                <w:rFonts w:ascii="Times New Roman" w:hAnsi="Times New Roman" w:cs="Times New Roman"/>
                <w:i w:val="0"/>
                <w:noProof/>
                <w:webHidden/>
                <w:rPrChange w:id="1111" w:author="Regina Casanova" w:date="2018-07-29T19:32:00Z">
                  <w:rPr>
                    <w:noProof/>
                    <w:webHidden/>
                  </w:rPr>
                </w:rPrChange>
              </w:rPr>
              <w:fldChar w:fldCharType="begin"/>
            </w:r>
            <w:r w:rsidRPr="00F75055">
              <w:rPr>
                <w:rFonts w:ascii="Times New Roman" w:hAnsi="Times New Roman" w:cs="Times New Roman"/>
                <w:i w:val="0"/>
                <w:noProof/>
                <w:webHidden/>
                <w:rPrChange w:id="1112" w:author="Regina Casanova" w:date="2018-07-29T19:32:00Z">
                  <w:rPr>
                    <w:noProof/>
                    <w:webHidden/>
                  </w:rPr>
                </w:rPrChange>
              </w:rPr>
              <w:instrText xml:space="preserve"> PAGEREF _Toc520655726 \h </w:instrText>
            </w:r>
            <w:r w:rsidRPr="00F75055">
              <w:rPr>
                <w:rFonts w:ascii="Times New Roman" w:hAnsi="Times New Roman" w:cs="Times New Roman"/>
                <w:i w:val="0"/>
                <w:noProof/>
                <w:webHidden/>
                <w:rPrChange w:id="1113" w:author="Regina Casanova" w:date="2018-07-29T19:32:00Z">
                  <w:rPr>
                    <w:noProof/>
                    <w:webHidden/>
                  </w:rPr>
                </w:rPrChange>
              </w:rPr>
            </w:r>
          </w:ins>
          <w:r w:rsidRPr="00F75055">
            <w:rPr>
              <w:rFonts w:ascii="Times New Roman" w:hAnsi="Times New Roman" w:cs="Times New Roman"/>
              <w:i w:val="0"/>
              <w:noProof/>
              <w:webHidden/>
              <w:rPrChange w:id="1114" w:author="Regina Casanova" w:date="2018-07-29T19:32:00Z">
                <w:rPr>
                  <w:noProof/>
                  <w:webHidden/>
                </w:rPr>
              </w:rPrChange>
            </w:rPr>
            <w:fldChar w:fldCharType="separate"/>
          </w:r>
          <w:ins w:id="1115" w:author="Regina Casanova" w:date="2018-07-29T19:24:00Z">
            <w:r w:rsidRPr="00F75055">
              <w:rPr>
                <w:rFonts w:ascii="Times New Roman" w:hAnsi="Times New Roman" w:cs="Times New Roman"/>
                <w:i w:val="0"/>
                <w:noProof/>
                <w:webHidden/>
                <w:rPrChange w:id="1116" w:author="Regina Casanova" w:date="2018-07-29T19:32:00Z">
                  <w:rPr>
                    <w:noProof/>
                    <w:webHidden/>
                  </w:rPr>
                </w:rPrChange>
              </w:rPr>
              <w:t>69</w:t>
            </w:r>
            <w:r w:rsidRPr="00F75055">
              <w:rPr>
                <w:rFonts w:ascii="Times New Roman" w:hAnsi="Times New Roman" w:cs="Times New Roman"/>
                <w:i w:val="0"/>
                <w:noProof/>
                <w:webHidden/>
                <w:rPrChange w:id="1117" w:author="Regina Casanova" w:date="2018-07-29T19:32:00Z">
                  <w:rPr>
                    <w:noProof/>
                    <w:webHidden/>
                  </w:rPr>
                </w:rPrChange>
              </w:rPr>
              <w:fldChar w:fldCharType="end"/>
            </w:r>
            <w:r w:rsidRPr="00F75055">
              <w:rPr>
                <w:rStyle w:val="Hipervnculo"/>
                <w:rFonts w:ascii="Times New Roman" w:hAnsi="Times New Roman" w:cs="Times New Roman"/>
                <w:i w:val="0"/>
                <w:noProof/>
                <w:rPrChange w:id="1118" w:author="Regina Casanova" w:date="2018-07-29T19:32:00Z">
                  <w:rPr>
                    <w:rStyle w:val="Hipervnculo"/>
                    <w:noProof/>
                  </w:rPr>
                </w:rPrChange>
              </w:rPr>
              <w:fldChar w:fldCharType="end"/>
            </w:r>
          </w:ins>
        </w:p>
        <w:p w14:paraId="3999DB9E" w14:textId="73015456" w:rsidR="00CC32E0" w:rsidRPr="00F75055" w:rsidRDefault="00CC32E0" w:rsidP="00CC32E0">
          <w:pPr>
            <w:pStyle w:val="TDC2"/>
            <w:rPr>
              <w:ins w:id="1119" w:author="Regina Casanova" w:date="2018-07-29T19:24:00Z"/>
              <w:rFonts w:ascii="Times New Roman" w:eastAsiaTheme="minorEastAsia" w:hAnsi="Times New Roman" w:cs="Times New Roman"/>
              <w:noProof/>
              <w:sz w:val="24"/>
              <w:szCs w:val="24"/>
              <w:lang w:val="es-PE" w:eastAsia="es-PE"/>
              <w:rPrChange w:id="1120" w:author="Regina Casanova" w:date="2018-07-29T19:32:00Z">
                <w:rPr>
                  <w:ins w:id="1121" w:author="Regina Casanova" w:date="2018-07-29T19:24:00Z"/>
                  <w:rFonts w:eastAsiaTheme="minorEastAsia" w:cstheme="minorBidi"/>
                  <w:noProof/>
                  <w:sz w:val="24"/>
                  <w:szCs w:val="24"/>
                  <w:lang w:val="es-PE" w:eastAsia="es-PE"/>
                </w:rPr>
              </w:rPrChange>
            </w:rPr>
          </w:pPr>
          <w:ins w:id="1122" w:author="Regina Casanova" w:date="2018-07-29T19:24:00Z">
            <w:r w:rsidRPr="00F75055">
              <w:rPr>
                <w:rStyle w:val="Hipervnculo"/>
                <w:rFonts w:ascii="Times New Roman" w:hAnsi="Times New Roman" w:cs="Times New Roman"/>
                <w:noProof/>
                <w:rPrChange w:id="112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24" w:author="Regina Casanova" w:date="2018-07-29T19:32:00Z">
                  <w:rPr>
                    <w:rStyle w:val="Hipervnculo"/>
                    <w:noProof/>
                  </w:rPr>
                </w:rPrChange>
              </w:rPr>
              <w:instrText xml:space="preserve"> </w:instrText>
            </w:r>
            <w:r w:rsidRPr="00F75055">
              <w:rPr>
                <w:rFonts w:ascii="Times New Roman" w:hAnsi="Times New Roman" w:cs="Times New Roman"/>
                <w:noProof/>
                <w:rPrChange w:id="1125" w:author="Regina Casanova" w:date="2018-07-29T19:32:00Z">
                  <w:rPr>
                    <w:noProof/>
                  </w:rPr>
                </w:rPrChange>
              </w:rPr>
              <w:instrText>HYPERLINK \l "_Toc520655727"</w:instrText>
            </w:r>
            <w:r w:rsidRPr="00F75055">
              <w:rPr>
                <w:rStyle w:val="Hipervnculo"/>
                <w:rFonts w:ascii="Times New Roman" w:hAnsi="Times New Roman" w:cs="Times New Roman"/>
                <w:noProof/>
                <w:rPrChange w:id="112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27" w:author="Regina Casanova" w:date="2018-07-29T19:32:00Z">
                  <w:rPr>
                    <w:rStyle w:val="Hipervnculo"/>
                    <w:noProof/>
                  </w:rPr>
                </w:rPrChange>
              </w:rPr>
            </w:r>
            <w:r w:rsidRPr="00F75055">
              <w:rPr>
                <w:rStyle w:val="Hipervnculo"/>
                <w:rFonts w:ascii="Times New Roman" w:hAnsi="Times New Roman" w:cs="Times New Roman"/>
                <w:noProof/>
                <w:rPrChange w:id="112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129"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113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131" w:author="Regina Casanova" w:date="2018-07-29T19:32:00Z">
                  <w:rPr>
                    <w:rStyle w:val="Hipervnculo"/>
                    <w:noProof/>
                  </w:rPr>
                </w:rPrChange>
              </w:rPr>
              <w:t>Fase de Diseño</w:t>
            </w:r>
            <w:r w:rsidRPr="00F75055">
              <w:rPr>
                <w:rFonts w:ascii="Times New Roman" w:hAnsi="Times New Roman" w:cs="Times New Roman"/>
                <w:noProof/>
                <w:webHidden/>
                <w:rPrChange w:id="1132" w:author="Regina Casanova" w:date="2018-07-29T19:32:00Z">
                  <w:rPr>
                    <w:noProof/>
                    <w:webHidden/>
                  </w:rPr>
                </w:rPrChange>
              </w:rPr>
              <w:tab/>
            </w:r>
            <w:r w:rsidRPr="00F75055">
              <w:rPr>
                <w:rFonts w:ascii="Times New Roman" w:hAnsi="Times New Roman" w:cs="Times New Roman"/>
                <w:noProof/>
                <w:webHidden/>
                <w:rPrChange w:id="1133" w:author="Regina Casanova" w:date="2018-07-29T19:32:00Z">
                  <w:rPr>
                    <w:noProof/>
                    <w:webHidden/>
                  </w:rPr>
                </w:rPrChange>
              </w:rPr>
              <w:fldChar w:fldCharType="begin"/>
            </w:r>
            <w:r w:rsidRPr="00F75055">
              <w:rPr>
                <w:rFonts w:ascii="Times New Roman" w:hAnsi="Times New Roman" w:cs="Times New Roman"/>
                <w:noProof/>
                <w:webHidden/>
                <w:rPrChange w:id="1134" w:author="Regina Casanova" w:date="2018-07-29T19:32:00Z">
                  <w:rPr>
                    <w:noProof/>
                    <w:webHidden/>
                  </w:rPr>
                </w:rPrChange>
              </w:rPr>
              <w:instrText xml:space="preserve"> PAGEREF _Toc520655727 \h </w:instrText>
            </w:r>
            <w:r w:rsidRPr="00F75055">
              <w:rPr>
                <w:rFonts w:ascii="Times New Roman" w:hAnsi="Times New Roman" w:cs="Times New Roman"/>
                <w:noProof/>
                <w:webHidden/>
                <w:rPrChange w:id="1135" w:author="Regina Casanova" w:date="2018-07-29T19:32:00Z">
                  <w:rPr>
                    <w:noProof/>
                    <w:webHidden/>
                  </w:rPr>
                </w:rPrChange>
              </w:rPr>
            </w:r>
          </w:ins>
          <w:r w:rsidRPr="00F75055">
            <w:rPr>
              <w:rFonts w:ascii="Times New Roman" w:hAnsi="Times New Roman" w:cs="Times New Roman"/>
              <w:noProof/>
              <w:webHidden/>
              <w:rPrChange w:id="1136" w:author="Regina Casanova" w:date="2018-07-29T19:32:00Z">
                <w:rPr>
                  <w:noProof/>
                  <w:webHidden/>
                </w:rPr>
              </w:rPrChange>
            </w:rPr>
            <w:fldChar w:fldCharType="separate"/>
          </w:r>
          <w:ins w:id="1137" w:author="Regina Casanova" w:date="2018-07-29T19:24:00Z">
            <w:r w:rsidRPr="00F75055">
              <w:rPr>
                <w:rFonts w:ascii="Times New Roman" w:hAnsi="Times New Roman" w:cs="Times New Roman"/>
                <w:noProof/>
                <w:webHidden/>
                <w:rPrChange w:id="1138" w:author="Regina Casanova" w:date="2018-07-29T19:32:00Z">
                  <w:rPr>
                    <w:noProof/>
                    <w:webHidden/>
                  </w:rPr>
                </w:rPrChange>
              </w:rPr>
              <w:t>1</w:t>
            </w:r>
            <w:r w:rsidRPr="00F75055">
              <w:rPr>
                <w:rFonts w:ascii="Times New Roman" w:hAnsi="Times New Roman" w:cs="Times New Roman"/>
                <w:noProof/>
                <w:webHidden/>
                <w:rPrChange w:id="1139" w:author="Regina Casanova" w:date="2018-07-29T19:32:00Z">
                  <w:rPr>
                    <w:noProof/>
                    <w:webHidden/>
                  </w:rPr>
                </w:rPrChange>
              </w:rPr>
              <w:fldChar w:fldCharType="end"/>
            </w:r>
            <w:r w:rsidRPr="00F75055">
              <w:rPr>
                <w:rStyle w:val="Hipervnculo"/>
                <w:rFonts w:ascii="Times New Roman" w:hAnsi="Times New Roman" w:cs="Times New Roman"/>
                <w:noProof/>
                <w:rPrChange w:id="1140" w:author="Regina Casanova" w:date="2018-07-29T19:32:00Z">
                  <w:rPr>
                    <w:rStyle w:val="Hipervnculo"/>
                    <w:noProof/>
                  </w:rPr>
                </w:rPrChange>
              </w:rPr>
              <w:fldChar w:fldCharType="end"/>
            </w:r>
          </w:ins>
        </w:p>
        <w:p w14:paraId="5E8B1C28" w14:textId="2BE05D6B" w:rsidR="00CC32E0" w:rsidRPr="00F75055" w:rsidRDefault="00CC32E0" w:rsidP="00CC32E0">
          <w:pPr>
            <w:pStyle w:val="TDC3"/>
            <w:rPr>
              <w:ins w:id="1141" w:author="Regina Casanova" w:date="2018-07-29T19:24:00Z"/>
              <w:rFonts w:ascii="Times New Roman" w:eastAsiaTheme="minorEastAsia" w:hAnsi="Times New Roman" w:cs="Times New Roman"/>
              <w:i w:val="0"/>
              <w:noProof/>
              <w:sz w:val="24"/>
              <w:szCs w:val="24"/>
              <w:lang w:val="es-PE" w:eastAsia="es-PE"/>
              <w:rPrChange w:id="1142" w:author="Regina Casanova" w:date="2018-07-29T19:32:00Z">
                <w:rPr>
                  <w:ins w:id="1143" w:author="Regina Casanova" w:date="2018-07-29T19:24:00Z"/>
                  <w:rFonts w:eastAsiaTheme="minorEastAsia" w:cstheme="minorBidi"/>
                  <w:noProof/>
                  <w:sz w:val="24"/>
                  <w:szCs w:val="24"/>
                  <w:lang w:val="es-PE" w:eastAsia="es-PE"/>
                </w:rPr>
              </w:rPrChange>
            </w:rPr>
          </w:pPr>
          <w:ins w:id="1144" w:author="Regina Casanova" w:date="2018-07-29T19:24:00Z">
            <w:r w:rsidRPr="00F75055">
              <w:rPr>
                <w:rStyle w:val="Hipervnculo"/>
                <w:rFonts w:ascii="Times New Roman" w:hAnsi="Times New Roman" w:cs="Times New Roman"/>
                <w:i w:val="0"/>
                <w:noProof/>
                <w:rPrChange w:id="11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46" w:author="Regina Casanova" w:date="2018-07-29T19:32:00Z">
                  <w:rPr>
                    <w:rStyle w:val="Hipervnculo"/>
                    <w:noProof/>
                  </w:rPr>
                </w:rPrChange>
              </w:rPr>
              <w:instrText xml:space="preserve"> </w:instrText>
            </w:r>
            <w:r w:rsidRPr="00F75055">
              <w:rPr>
                <w:rFonts w:ascii="Times New Roman" w:hAnsi="Times New Roman" w:cs="Times New Roman"/>
                <w:i w:val="0"/>
                <w:noProof/>
                <w:rPrChange w:id="1147" w:author="Regina Casanova" w:date="2018-07-29T19:32:00Z">
                  <w:rPr>
                    <w:noProof/>
                  </w:rPr>
                </w:rPrChange>
              </w:rPr>
              <w:instrText>HYPERLINK \l "_Toc520655728"</w:instrText>
            </w:r>
            <w:r w:rsidRPr="00F75055">
              <w:rPr>
                <w:rStyle w:val="Hipervnculo"/>
                <w:rFonts w:ascii="Times New Roman" w:hAnsi="Times New Roman" w:cs="Times New Roman"/>
                <w:i w:val="0"/>
                <w:noProof/>
                <w:rPrChange w:id="11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49" w:author="Regina Casanova" w:date="2018-07-29T19:32:00Z">
                  <w:rPr>
                    <w:rStyle w:val="Hipervnculo"/>
                    <w:noProof/>
                  </w:rPr>
                </w:rPrChange>
              </w:rPr>
            </w:r>
            <w:r w:rsidRPr="00F75055">
              <w:rPr>
                <w:rStyle w:val="Hipervnculo"/>
                <w:rFonts w:ascii="Times New Roman" w:hAnsi="Times New Roman" w:cs="Times New Roman"/>
                <w:i w:val="0"/>
                <w:noProof/>
                <w:rPrChange w:id="115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5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15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53" w:author="Regina Casanova" w:date="2018-07-29T19:32:00Z">
                  <w:rPr>
                    <w:rStyle w:val="Hipervnculo"/>
                    <w:noProof/>
                  </w:rPr>
                </w:rPrChange>
              </w:rPr>
              <w:t>Tabla de requerimientos</w:t>
            </w:r>
            <w:r w:rsidRPr="00F75055">
              <w:rPr>
                <w:rFonts w:ascii="Times New Roman" w:hAnsi="Times New Roman" w:cs="Times New Roman"/>
                <w:i w:val="0"/>
                <w:noProof/>
                <w:webHidden/>
                <w:rPrChange w:id="1154" w:author="Regina Casanova" w:date="2018-07-29T19:32:00Z">
                  <w:rPr>
                    <w:noProof/>
                    <w:webHidden/>
                  </w:rPr>
                </w:rPrChange>
              </w:rPr>
              <w:tab/>
            </w:r>
            <w:r w:rsidRPr="00F75055">
              <w:rPr>
                <w:rFonts w:ascii="Times New Roman" w:hAnsi="Times New Roman" w:cs="Times New Roman"/>
                <w:i w:val="0"/>
                <w:noProof/>
                <w:webHidden/>
                <w:rPrChange w:id="1155" w:author="Regina Casanova" w:date="2018-07-29T19:32:00Z">
                  <w:rPr>
                    <w:noProof/>
                    <w:webHidden/>
                  </w:rPr>
                </w:rPrChange>
              </w:rPr>
              <w:fldChar w:fldCharType="begin"/>
            </w:r>
            <w:r w:rsidRPr="00F75055">
              <w:rPr>
                <w:rFonts w:ascii="Times New Roman" w:hAnsi="Times New Roman" w:cs="Times New Roman"/>
                <w:i w:val="0"/>
                <w:noProof/>
                <w:webHidden/>
                <w:rPrChange w:id="1156" w:author="Regina Casanova" w:date="2018-07-29T19:32:00Z">
                  <w:rPr>
                    <w:noProof/>
                    <w:webHidden/>
                  </w:rPr>
                </w:rPrChange>
              </w:rPr>
              <w:instrText xml:space="preserve"> PAGEREF _Toc520655728 \h </w:instrText>
            </w:r>
            <w:r w:rsidRPr="00F75055">
              <w:rPr>
                <w:rFonts w:ascii="Times New Roman" w:hAnsi="Times New Roman" w:cs="Times New Roman"/>
                <w:i w:val="0"/>
                <w:noProof/>
                <w:webHidden/>
                <w:rPrChange w:id="1157" w:author="Regina Casanova" w:date="2018-07-29T19:32:00Z">
                  <w:rPr>
                    <w:noProof/>
                    <w:webHidden/>
                  </w:rPr>
                </w:rPrChange>
              </w:rPr>
            </w:r>
          </w:ins>
          <w:r w:rsidRPr="00F75055">
            <w:rPr>
              <w:rFonts w:ascii="Times New Roman" w:hAnsi="Times New Roman" w:cs="Times New Roman"/>
              <w:i w:val="0"/>
              <w:noProof/>
              <w:webHidden/>
              <w:rPrChange w:id="1158" w:author="Regina Casanova" w:date="2018-07-29T19:32:00Z">
                <w:rPr>
                  <w:noProof/>
                  <w:webHidden/>
                </w:rPr>
              </w:rPrChange>
            </w:rPr>
            <w:fldChar w:fldCharType="separate"/>
          </w:r>
          <w:ins w:id="1159" w:author="Regina Casanova" w:date="2018-07-29T19:24:00Z">
            <w:r w:rsidRPr="00F75055">
              <w:rPr>
                <w:rFonts w:ascii="Times New Roman" w:hAnsi="Times New Roman" w:cs="Times New Roman"/>
                <w:i w:val="0"/>
                <w:noProof/>
                <w:webHidden/>
                <w:rPrChange w:id="1160" w:author="Regina Casanova" w:date="2018-07-29T19:32:00Z">
                  <w:rPr>
                    <w:noProof/>
                    <w:webHidden/>
                  </w:rPr>
                </w:rPrChange>
              </w:rPr>
              <w:t>1</w:t>
            </w:r>
            <w:r w:rsidRPr="00F75055">
              <w:rPr>
                <w:rFonts w:ascii="Times New Roman" w:hAnsi="Times New Roman" w:cs="Times New Roman"/>
                <w:i w:val="0"/>
                <w:noProof/>
                <w:webHidden/>
                <w:rPrChange w:id="1161" w:author="Regina Casanova" w:date="2018-07-29T19:32:00Z">
                  <w:rPr>
                    <w:noProof/>
                    <w:webHidden/>
                  </w:rPr>
                </w:rPrChange>
              </w:rPr>
              <w:fldChar w:fldCharType="end"/>
            </w:r>
            <w:r w:rsidRPr="00F75055">
              <w:rPr>
                <w:rStyle w:val="Hipervnculo"/>
                <w:rFonts w:ascii="Times New Roman" w:hAnsi="Times New Roman" w:cs="Times New Roman"/>
                <w:i w:val="0"/>
                <w:noProof/>
                <w:rPrChange w:id="1162" w:author="Regina Casanova" w:date="2018-07-29T19:32:00Z">
                  <w:rPr>
                    <w:rStyle w:val="Hipervnculo"/>
                    <w:noProof/>
                  </w:rPr>
                </w:rPrChange>
              </w:rPr>
              <w:fldChar w:fldCharType="end"/>
            </w:r>
          </w:ins>
        </w:p>
        <w:p w14:paraId="19C4099E" w14:textId="0AA9A31C" w:rsidR="00CC32E0" w:rsidRPr="00F75055" w:rsidRDefault="00CC32E0" w:rsidP="00CC32E0">
          <w:pPr>
            <w:pStyle w:val="TDC3"/>
            <w:rPr>
              <w:ins w:id="1163" w:author="Regina Casanova" w:date="2018-07-29T19:24:00Z"/>
              <w:rFonts w:ascii="Times New Roman" w:eastAsiaTheme="minorEastAsia" w:hAnsi="Times New Roman" w:cs="Times New Roman"/>
              <w:i w:val="0"/>
              <w:noProof/>
              <w:sz w:val="24"/>
              <w:szCs w:val="24"/>
              <w:lang w:val="es-PE" w:eastAsia="es-PE"/>
              <w:rPrChange w:id="1164" w:author="Regina Casanova" w:date="2018-07-29T19:32:00Z">
                <w:rPr>
                  <w:ins w:id="1165" w:author="Regina Casanova" w:date="2018-07-29T19:24:00Z"/>
                  <w:rFonts w:eastAsiaTheme="minorEastAsia" w:cstheme="minorBidi"/>
                  <w:noProof/>
                  <w:sz w:val="24"/>
                  <w:szCs w:val="24"/>
                  <w:lang w:val="es-PE" w:eastAsia="es-PE"/>
                </w:rPr>
              </w:rPrChange>
            </w:rPr>
          </w:pPr>
          <w:ins w:id="1166" w:author="Regina Casanova" w:date="2018-07-29T19:24:00Z">
            <w:r w:rsidRPr="00F75055">
              <w:rPr>
                <w:rStyle w:val="Hipervnculo"/>
                <w:rFonts w:ascii="Times New Roman" w:hAnsi="Times New Roman" w:cs="Times New Roman"/>
                <w:i w:val="0"/>
                <w:noProof/>
                <w:rPrChange w:id="116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68" w:author="Regina Casanova" w:date="2018-07-29T19:32:00Z">
                  <w:rPr>
                    <w:rStyle w:val="Hipervnculo"/>
                    <w:noProof/>
                  </w:rPr>
                </w:rPrChange>
              </w:rPr>
              <w:instrText xml:space="preserve"> </w:instrText>
            </w:r>
            <w:r w:rsidRPr="00F75055">
              <w:rPr>
                <w:rFonts w:ascii="Times New Roman" w:hAnsi="Times New Roman" w:cs="Times New Roman"/>
                <w:i w:val="0"/>
                <w:noProof/>
                <w:rPrChange w:id="1169" w:author="Regina Casanova" w:date="2018-07-29T19:32:00Z">
                  <w:rPr>
                    <w:noProof/>
                  </w:rPr>
                </w:rPrChange>
              </w:rPr>
              <w:instrText>HYPERLINK \l "_Toc520655729"</w:instrText>
            </w:r>
            <w:r w:rsidRPr="00F75055">
              <w:rPr>
                <w:rStyle w:val="Hipervnculo"/>
                <w:rFonts w:ascii="Times New Roman" w:hAnsi="Times New Roman" w:cs="Times New Roman"/>
                <w:i w:val="0"/>
                <w:noProof/>
                <w:rPrChange w:id="117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71" w:author="Regina Casanova" w:date="2018-07-29T19:32:00Z">
                  <w:rPr>
                    <w:rStyle w:val="Hipervnculo"/>
                    <w:noProof/>
                  </w:rPr>
                </w:rPrChange>
              </w:rPr>
            </w:r>
            <w:r w:rsidRPr="00F75055">
              <w:rPr>
                <w:rStyle w:val="Hipervnculo"/>
                <w:rFonts w:ascii="Times New Roman" w:hAnsi="Times New Roman" w:cs="Times New Roman"/>
                <w:i w:val="0"/>
                <w:noProof/>
                <w:rPrChange w:id="117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73"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17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75" w:author="Regina Casanova" w:date="2018-07-29T19:32:00Z">
                  <w:rPr>
                    <w:rStyle w:val="Hipervnculo"/>
                    <w:noProof/>
                  </w:rPr>
                </w:rPrChange>
              </w:rPr>
              <w:t>Diseño y Prototipado</w:t>
            </w:r>
            <w:r w:rsidRPr="00F75055">
              <w:rPr>
                <w:rFonts w:ascii="Times New Roman" w:hAnsi="Times New Roman" w:cs="Times New Roman"/>
                <w:i w:val="0"/>
                <w:noProof/>
                <w:webHidden/>
                <w:rPrChange w:id="1176" w:author="Regina Casanova" w:date="2018-07-29T19:32:00Z">
                  <w:rPr>
                    <w:noProof/>
                    <w:webHidden/>
                  </w:rPr>
                </w:rPrChange>
              </w:rPr>
              <w:tab/>
            </w:r>
            <w:r w:rsidRPr="00F75055">
              <w:rPr>
                <w:rFonts w:ascii="Times New Roman" w:hAnsi="Times New Roman" w:cs="Times New Roman"/>
                <w:i w:val="0"/>
                <w:noProof/>
                <w:webHidden/>
                <w:rPrChange w:id="1177" w:author="Regina Casanova" w:date="2018-07-29T19:32:00Z">
                  <w:rPr>
                    <w:noProof/>
                    <w:webHidden/>
                  </w:rPr>
                </w:rPrChange>
              </w:rPr>
              <w:fldChar w:fldCharType="begin"/>
            </w:r>
            <w:r w:rsidRPr="00F75055">
              <w:rPr>
                <w:rFonts w:ascii="Times New Roman" w:hAnsi="Times New Roman" w:cs="Times New Roman"/>
                <w:i w:val="0"/>
                <w:noProof/>
                <w:webHidden/>
                <w:rPrChange w:id="1178" w:author="Regina Casanova" w:date="2018-07-29T19:32:00Z">
                  <w:rPr>
                    <w:noProof/>
                    <w:webHidden/>
                  </w:rPr>
                </w:rPrChange>
              </w:rPr>
              <w:instrText xml:space="preserve"> PAGEREF _Toc520655729 \h </w:instrText>
            </w:r>
            <w:r w:rsidRPr="00F75055">
              <w:rPr>
                <w:rFonts w:ascii="Times New Roman" w:hAnsi="Times New Roman" w:cs="Times New Roman"/>
                <w:i w:val="0"/>
                <w:noProof/>
                <w:webHidden/>
                <w:rPrChange w:id="1179" w:author="Regina Casanova" w:date="2018-07-29T19:32:00Z">
                  <w:rPr>
                    <w:noProof/>
                    <w:webHidden/>
                  </w:rPr>
                </w:rPrChange>
              </w:rPr>
            </w:r>
          </w:ins>
          <w:r w:rsidRPr="00F75055">
            <w:rPr>
              <w:rFonts w:ascii="Times New Roman" w:hAnsi="Times New Roman" w:cs="Times New Roman"/>
              <w:i w:val="0"/>
              <w:noProof/>
              <w:webHidden/>
              <w:rPrChange w:id="1180" w:author="Regina Casanova" w:date="2018-07-29T19:32:00Z">
                <w:rPr>
                  <w:noProof/>
                  <w:webHidden/>
                </w:rPr>
              </w:rPrChange>
            </w:rPr>
            <w:fldChar w:fldCharType="separate"/>
          </w:r>
          <w:ins w:id="1181" w:author="Regina Casanova" w:date="2018-07-29T19:24:00Z">
            <w:r w:rsidRPr="00F75055">
              <w:rPr>
                <w:rFonts w:ascii="Times New Roman" w:hAnsi="Times New Roman" w:cs="Times New Roman"/>
                <w:i w:val="0"/>
                <w:noProof/>
                <w:webHidden/>
                <w:rPrChange w:id="1182" w:author="Regina Casanova" w:date="2018-07-29T19:32:00Z">
                  <w:rPr>
                    <w:noProof/>
                    <w:webHidden/>
                  </w:rPr>
                </w:rPrChange>
              </w:rPr>
              <w:t>8</w:t>
            </w:r>
            <w:r w:rsidRPr="00F75055">
              <w:rPr>
                <w:rFonts w:ascii="Times New Roman" w:hAnsi="Times New Roman" w:cs="Times New Roman"/>
                <w:i w:val="0"/>
                <w:noProof/>
                <w:webHidden/>
                <w:rPrChange w:id="1183" w:author="Regina Casanova" w:date="2018-07-29T19:32:00Z">
                  <w:rPr>
                    <w:noProof/>
                    <w:webHidden/>
                  </w:rPr>
                </w:rPrChange>
              </w:rPr>
              <w:fldChar w:fldCharType="end"/>
            </w:r>
            <w:r w:rsidRPr="00F75055">
              <w:rPr>
                <w:rStyle w:val="Hipervnculo"/>
                <w:rFonts w:ascii="Times New Roman" w:hAnsi="Times New Roman" w:cs="Times New Roman"/>
                <w:i w:val="0"/>
                <w:noProof/>
                <w:rPrChange w:id="1184" w:author="Regina Casanova" w:date="2018-07-29T19:32:00Z">
                  <w:rPr>
                    <w:rStyle w:val="Hipervnculo"/>
                    <w:noProof/>
                  </w:rPr>
                </w:rPrChange>
              </w:rPr>
              <w:fldChar w:fldCharType="end"/>
            </w:r>
          </w:ins>
        </w:p>
        <w:p w14:paraId="10B1B922" w14:textId="3C9083F4" w:rsidR="00CC32E0" w:rsidRPr="00F75055" w:rsidRDefault="00CC32E0" w:rsidP="00CC32E0">
          <w:pPr>
            <w:pStyle w:val="TDC2"/>
            <w:rPr>
              <w:ins w:id="1185" w:author="Regina Casanova" w:date="2018-07-29T19:24:00Z"/>
              <w:rFonts w:ascii="Times New Roman" w:eastAsiaTheme="minorEastAsia" w:hAnsi="Times New Roman" w:cs="Times New Roman"/>
              <w:noProof/>
              <w:sz w:val="24"/>
              <w:szCs w:val="24"/>
              <w:lang w:val="es-PE" w:eastAsia="es-PE"/>
              <w:rPrChange w:id="1186" w:author="Regina Casanova" w:date="2018-07-29T19:32:00Z">
                <w:rPr>
                  <w:ins w:id="1187" w:author="Regina Casanova" w:date="2018-07-29T19:24:00Z"/>
                  <w:rFonts w:eastAsiaTheme="minorEastAsia" w:cstheme="minorBidi"/>
                  <w:noProof/>
                  <w:sz w:val="24"/>
                  <w:szCs w:val="24"/>
                  <w:lang w:val="es-PE" w:eastAsia="es-PE"/>
                </w:rPr>
              </w:rPrChange>
            </w:rPr>
          </w:pPr>
          <w:ins w:id="1188" w:author="Regina Casanova" w:date="2018-07-29T19:24:00Z">
            <w:r w:rsidRPr="00F75055">
              <w:rPr>
                <w:rStyle w:val="Hipervnculo"/>
                <w:rFonts w:ascii="Times New Roman" w:hAnsi="Times New Roman" w:cs="Times New Roman"/>
                <w:noProof/>
                <w:rPrChange w:id="118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90" w:author="Regina Casanova" w:date="2018-07-29T19:32:00Z">
                  <w:rPr>
                    <w:rStyle w:val="Hipervnculo"/>
                    <w:noProof/>
                  </w:rPr>
                </w:rPrChange>
              </w:rPr>
              <w:instrText xml:space="preserve"> </w:instrText>
            </w:r>
            <w:r w:rsidRPr="00F75055">
              <w:rPr>
                <w:rFonts w:ascii="Times New Roman" w:hAnsi="Times New Roman" w:cs="Times New Roman"/>
                <w:noProof/>
                <w:rPrChange w:id="1191" w:author="Regina Casanova" w:date="2018-07-29T19:32:00Z">
                  <w:rPr>
                    <w:noProof/>
                  </w:rPr>
                </w:rPrChange>
              </w:rPr>
              <w:instrText>HYPERLINK \l "_Toc520655730"</w:instrText>
            </w:r>
            <w:r w:rsidRPr="00F75055">
              <w:rPr>
                <w:rStyle w:val="Hipervnculo"/>
                <w:rFonts w:ascii="Times New Roman" w:hAnsi="Times New Roman" w:cs="Times New Roman"/>
                <w:noProof/>
                <w:rPrChange w:id="119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93" w:author="Regina Casanova" w:date="2018-07-29T19:32:00Z">
                  <w:rPr>
                    <w:rStyle w:val="Hipervnculo"/>
                    <w:noProof/>
                  </w:rPr>
                </w:rPrChange>
              </w:rPr>
            </w:r>
            <w:r w:rsidRPr="00F75055">
              <w:rPr>
                <w:rStyle w:val="Hipervnculo"/>
                <w:rFonts w:ascii="Times New Roman" w:hAnsi="Times New Roman" w:cs="Times New Roman"/>
                <w:noProof/>
                <w:rPrChange w:id="119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95"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19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197" w:author="Regina Casanova" w:date="2018-07-29T19:32:00Z">
                  <w:rPr>
                    <w:rStyle w:val="Hipervnculo"/>
                    <w:noProof/>
                    <w:lang w:val="es-PE"/>
                  </w:rPr>
                </w:rPrChange>
              </w:rPr>
              <w:t>Fase de Pruebas</w:t>
            </w:r>
            <w:r w:rsidRPr="00F75055">
              <w:rPr>
                <w:rFonts w:ascii="Times New Roman" w:hAnsi="Times New Roman" w:cs="Times New Roman"/>
                <w:noProof/>
                <w:webHidden/>
                <w:rPrChange w:id="1198" w:author="Regina Casanova" w:date="2018-07-29T19:32:00Z">
                  <w:rPr>
                    <w:noProof/>
                    <w:webHidden/>
                  </w:rPr>
                </w:rPrChange>
              </w:rPr>
              <w:tab/>
            </w:r>
            <w:r w:rsidRPr="00F75055">
              <w:rPr>
                <w:rFonts w:ascii="Times New Roman" w:hAnsi="Times New Roman" w:cs="Times New Roman"/>
                <w:noProof/>
                <w:webHidden/>
                <w:rPrChange w:id="1199" w:author="Regina Casanova" w:date="2018-07-29T19:32:00Z">
                  <w:rPr>
                    <w:noProof/>
                    <w:webHidden/>
                  </w:rPr>
                </w:rPrChange>
              </w:rPr>
              <w:fldChar w:fldCharType="begin"/>
            </w:r>
            <w:r w:rsidRPr="00F75055">
              <w:rPr>
                <w:rFonts w:ascii="Times New Roman" w:hAnsi="Times New Roman" w:cs="Times New Roman"/>
                <w:noProof/>
                <w:webHidden/>
                <w:rPrChange w:id="1200" w:author="Regina Casanova" w:date="2018-07-29T19:32:00Z">
                  <w:rPr>
                    <w:noProof/>
                    <w:webHidden/>
                  </w:rPr>
                </w:rPrChange>
              </w:rPr>
              <w:instrText xml:space="preserve"> PAGEREF _Toc520655730 \h </w:instrText>
            </w:r>
            <w:r w:rsidRPr="00F75055">
              <w:rPr>
                <w:rFonts w:ascii="Times New Roman" w:hAnsi="Times New Roman" w:cs="Times New Roman"/>
                <w:noProof/>
                <w:webHidden/>
                <w:rPrChange w:id="1201" w:author="Regina Casanova" w:date="2018-07-29T19:32:00Z">
                  <w:rPr>
                    <w:noProof/>
                    <w:webHidden/>
                  </w:rPr>
                </w:rPrChange>
              </w:rPr>
            </w:r>
          </w:ins>
          <w:r w:rsidRPr="00F75055">
            <w:rPr>
              <w:rFonts w:ascii="Times New Roman" w:hAnsi="Times New Roman" w:cs="Times New Roman"/>
              <w:noProof/>
              <w:webHidden/>
              <w:rPrChange w:id="1202" w:author="Regina Casanova" w:date="2018-07-29T19:32:00Z">
                <w:rPr>
                  <w:noProof/>
                  <w:webHidden/>
                </w:rPr>
              </w:rPrChange>
            </w:rPr>
            <w:fldChar w:fldCharType="separate"/>
          </w:r>
          <w:ins w:id="1203" w:author="Regina Casanova" w:date="2018-07-29T19:24:00Z">
            <w:r w:rsidRPr="00F75055">
              <w:rPr>
                <w:rFonts w:ascii="Times New Roman" w:hAnsi="Times New Roman" w:cs="Times New Roman"/>
                <w:noProof/>
                <w:webHidden/>
                <w:rPrChange w:id="1204" w:author="Regina Casanova" w:date="2018-07-29T19:32:00Z">
                  <w:rPr>
                    <w:noProof/>
                    <w:webHidden/>
                  </w:rPr>
                </w:rPrChange>
              </w:rPr>
              <w:t>13</w:t>
            </w:r>
            <w:r w:rsidRPr="00F75055">
              <w:rPr>
                <w:rFonts w:ascii="Times New Roman" w:hAnsi="Times New Roman" w:cs="Times New Roman"/>
                <w:noProof/>
                <w:webHidden/>
                <w:rPrChange w:id="1205" w:author="Regina Casanova" w:date="2018-07-29T19:32:00Z">
                  <w:rPr>
                    <w:noProof/>
                    <w:webHidden/>
                  </w:rPr>
                </w:rPrChange>
              </w:rPr>
              <w:fldChar w:fldCharType="end"/>
            </w:r>
            <w:r w:rsidRPr="00F75055">
              <w:rPr>
                <w:rStyle w:val="Hipervnculo"/>
                <w:rFonts w:ascii="Times New Roman" w:hAnsi="Times New Roman" w:cs="Times New Roman"/>
                <w:noProof/>
                <w:rPrChange w:id="1206" w:author="Regina Casanova" w:date="2018-07-29T19:32:00Z">
                  <w:rPr>
                    <w:rStyle w:val="Hipervnculo"/>
                    <w:noProof/>
                  </w:rPr>
                </w:rPrChange>
              </w:rPr>
              <w:fldChar w:fldCharType="end"/>
            </w:r>
          </w:ins>
        </w:p>
        <w:p w14:paraId="0D1812D0" w14:textId="05F035B8" w:rsidR="00CC32E0" w:rsidRPr="00F75055" w:rsidRDefault="00CC32E0" w:rsidP="00CC32E0">
          <w:pPr>
            <w:pStyle w:val="TDC3"/>
            <w:rPr>
              <w:ins w:id="1207" w:author="Regina Casanova" w:date="2018-07-29T19:24:00Z"/>
              <w:rFonts w:ascii="Times New Roman" w:eastAsiaTheme="minorEastAsia" w:hAnsi="Times New Roman" w:cs="Times New Roman"/>
              <w:i w:val="0"/>
              <w:noProof/>
              <w:sz w:val="24"/>
              <w:szCs w:val="24"/>
              <w:lang w:val="es-PE" w:eastAsia="es-PE"/>
              <w:rPrChange w:id="1208" w:author="Regina Casanova" w:date="2018-07-29T19:32:00Z">
                <w:rPr>
                  <w:ins w:id="1209" w:author="Regina Casanova" w:date="2018-07-29T19:24:00Z"/>
                  <w:rFonts w:eastAsiaTheme="minorEastAsia" w:cstheme="minorBidi"/>
                  <w:noProof/>
                  <w:sz w:val="24"/>
                  <w:szCs w:val="24"/>
                  <w:lang w:val="es-PE" w:eastAsia="es-PE"/>
                </w:rPr>
              </w:rPrChange>
            </w:rPr>
          </w:pPr>
          <w:ins w:id="1210" w:author="Regina Casanova" w:date="2018-07-29T19:24:00Z">
            <w:r w:rsidRPr="00F75055">
              <w:rPr>
                <w:rStyle w:val="Hipervnculo"/>
                <w:rFonts w:ascii="Times New Roman" w:hAnsi="Times New Roman" w:cs="Times New Roman"/>
                <w:i w:val="0"/>
                <w:noProof/>
                <w:rPrChange w:id="121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12" w:author="Regina Casanova" w:date="2018-07-29T19:32:00Z">
                  <w:rPr>
                    <w:rStyle w:val="Hipervnculo"/>
                    <w:noProof/>
                  </w:rPr>
                </w:rPrChange>
              </w:rPr>
              <w:instrText xml:space="preserve"> </w:instrText>
            </w:r>
            <w:r w:rsidRPr="00F75055">
              <w:rPr>
                <w:rFonts w:ascii="Times New Roman" w:hAnsi="Times New Roman" w:cs="Times New Roman"/>
                <w:i w:val="0"/>
                <w:noProof/>
                <w:rPrChange w:id="1213" w:author="Regina Casanova" w:date="2018-07-29T19:32:00Z">
                  <w:rPr>
                    <w:noProof/>
                  </w:rPr>
                </w:rPrChange>
              </w:rPr>
              <w:instrText>HYPERLINK \l "_Toc520655731"</w:instrText>
            </w:r>
            <w:r w:rsidRPr="00F75055">
              <w:rPr>
                <w:rStyle w:val="Hipervnculo"/>
                <w:rFonts w:ascii="Times New Roman" w:hAnsi="Times New Roman" w:cs="Times New Roman"/>
                <w:i w:val="0"/>
                <w:noProof/>
                <w:rPrChange w:id="121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15" w:author="Regina Casanova" w:date="2018-07-29T19:32:00Z">
                  <w:rPr>
                    <w:rStyle w:val="Hipervnculo"/>
                    <w:noProof/>
                  </w:rPr>
                </w:rPrChange>
              </w:rPr>
            </w:r>
            <w:r w:rsidRPr="00F75055">
              <w:rPr>
                <w:rStyle w:val="Hipervnculo"/>
                <w:rFonts w:ascii="Times New Roman" w:hAnsi="Times New Roman" w:cs="Times New Roman"/>
                <w:i w:val="0"/>
                <w:noProof/>
                <w:rPrChange w:id="121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1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1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19" w:author="Regina Casanova" w:date="2018-07-29T19:32:00Z">
                  <w:rPr>
                    <w:rStyle w:val="Hipervnculo"/>
                    <w:noProof/>
                  </w:rPr>
                </w:rPrChange>
              </w:rPr>
              <w:t>Personal de SUSALUD</w:t>
            </w:r>
            <w:r w:rsidRPr="00F75055">
              <w:rPr>
                <w:rFonts w:ascii="Times New Roman" w:hAnsi="Times New Roman" w:cs="Times New Roman"/>
                <w:i w:val="0"/>
                <w:noProof/>
                <w:webHidden/>
                <w:rPrChange w:id="1220" w:author="Regina Casanova" w:date="2018-07-29T19:32:00Z">
                  <w:rPr>
                    <w:noProof/>
                    <w:webHidden/>
                  </w:rPr>
                </w:rPrChange>
              </w:rPr>
              <w:tab/>
            </w:r>
            <w:r w:rsidRPr="00F75055">
              <w:rPr>
                <w:rFonts w:ascii="Times New Roman" w:hAnsi="Times New Roman" w:cs="Times New Roman"/>
                <w:i w:val="0"/>
                <w:noProof/>
                <w:webHidden/>
                <w:rPrChange w:id="1221" w:author="Regina Casanova" w:date="2018-07-29T19:32:00Z">
                  <w:rPr>
                    <w:noProof/>
                    <w:webHidden/>
                  </w:rPr>
                </w:rPrChange>
              </w:rPr>
              <w:fldChar w:fldCharType="begin"/>
            </w:r>
            <w:r w:rsidRPr="00F75055">
              <w:rPr>
                <w:rFonts w:ascii="Times New Roman" w:hAnsi="Times New Roman" w:cs="Times New Roman"/>
                <w:i w:val="0"/>
                <w:noProof/>
                <w:webHidden/>
                <w:rPrChange w:id="1222" w:author="Regina Casanova" w:date="2018-07-29T19:32:00Z">
                  <w:rPr>
                    <w:noProof/>
                    <w:webHidden/>
                  </w:rPr>
                </w:rPrChange>
              </w:rPr>
              <w:instrText xml:space="preserve"> PAGEREF _Toc520655731 \h </w:instrText>
            </w:r>
            <w:r w:rsidRPr="00F75055">
              <w:rPr>
                <w:rFonts w:ascii="Times New Roman" w:hAnsi="Times New Roman" w:cs="Times New Roman"/>
                <w:i w:val="0"/>
                <w:noProof/>
                <w:webHidden/>
                <w:rPrChange w:id="1223" w:author="Regina Casanova" w:date="2018-07-29T19:32:00Z">
                  <w:rPr>
                    <w:noProof/>
                    <w:webHidden/>
                  </w:rPr>
                </w:rPrChange>
              </w:rPr>
            </w:r>
          </w:ins>
          <w:r w:rsidRPr="00F75055">
            <w:rPr>
              <w:rFonts w:ascii="Times New Roman" w:hAnsi="Times New Roman" w:cs="Times New Roman"/>
              <w:i w:val="0"/>
              <w:noProof/>
              <w:webHidden/>
              <w:rPrChange w:id="1224" w:author="Regina Casanova" w:date="2018-07-29T19:32:00Z">
                <w:rPr>
                  <w:noProof/>
                  <w:webHidden/>
                </w:rPr>
              </w:rPrChange>
            </w:rPr>
            <w:fldChar w:fldCharType="separate"/>
          </w:r>
          <w:ins w:id="1225" w:author="Regina Casanova" w:date="2018-07-29T19:24:00Z">
            <w:r w:rsidRPr="00F75055">
              <w:rPr>
                <w:rFonts w:ascii="Times New Roman" w:hAnsi="Times New Roman" w:cs="Times New Roman"/>
                <w:i w:val="0"/>
                <w:noProof/>
                <w:webHidden/>
                <w:rPrChange w:id="1226" w:author="Regina Casanova" w:date="2018-07-29T19:32:00Z">
                  <w:rPr>
                    <w:noProof/>
                    <w:webHidden/>
                  </w:rPr>
                </w:rPrChange>
              </w:rPr>
              <w:t>20</w:t>
            </w:r>
            <w:r w:rsidRPr="00F75055">
              <w:rPr>
                <w:rFonts w:ascii="Times New Roman" w:hAnsi="Times New Roman" w:cs="Times New Roman"/>
                <w:i w:val="0"/>
                <w:noProof/>
                <w:webHidden/>
                <w:rPrChange w:id="1227" w:author="Regina Casanova" w:date="2018-07-29T19:32:00Z">
                  <w:rPr>
                    <w:noProof/>
                    <w:webHidden/>
                  </w:rPr>
                </w:rPrChange>
              </w:rPr>
              <w:fldChar w:fldCharType="end"/>
            </w:r>
            <w:r w:rsidRPr="00F75055">
              <w:rPr>
                <w:rStyle w:val="Hipervnculo"/>
                <w:rFonts w:ascii="Times New Roman" w:hAnsi="Times New Roman" w:cs="Times New Roman"/>
                <w:i w:val="0"/>
                <w:noProof/>
                <w:rPrChange w:id="1228" w:author="Regina Casanova" w:date="2018-07-29T19:32:00Z">
                  <w:rPr>
                    <w:rStyle w:val="Hipervnculo"/>
                    <w:noProof/>
                  </w:rPr>
                </w:rPrChange>
              </w:rPr>
              <w:fldChar w:fldCharType="end"/>
            </w:r>
          </w:ins>
        </w:p>
        <w:p w14:paraId="6F9677A6" w14:textId="391D0BEC" w:rsidR="00CC32E0" w:rsidRPr="00F75055" w:rsidRDefault="00CC32E0" w:rsidP="00CC32E0">
          <w:pPr>
            <w:pStyle w:val="TDC3"/>
            <w:rPr>
              <w:ins w:id="1229" w:author="Regina Casanova" w:date="2018-07-29T19:24:00Z"/>
              <w:rFonts w:ascii="Times New Roman" w:eastAsiaTheme="minorEastAsia" w:hAnsi="Times New Roman" w:cs="Times New Roman"/>
              <w:i w:val="0"/>
              <w:noProof/>
              <w:sz w:val="24"/>
              <w:szCs w:val="24"/>
              <w:lang w:val="es-PE" w:eastAsia="es-PE"/>
              <w:rPrChange w:id="1230" w:author="Regina Casanova" w:date="2018-07-29T19:32:00Z">
                <w:rPr>
                  <w:ins w:id="1231" w:author="Regina Casanova" w:date="2018-07-29T19:24:00Z"/>
                  <w:rFonts w:eastAsiaTheme="minorEastAsia" w:cstheme="minorBidi"/>
                  <w:noProof/>
                  <w:sz w:val="24"/>
                  <w:szCs w:val="24"/>
                  <w:lang w:val="es-PE" w:eastAsia="es-PE"/>
                </w:rPr>
              </w:rPrChange>
            </w:rPr>
          </w:pPr>
          <w:ins w:id="1232" w:author="Regina Casanova" w:date="2018-07-29T19:24:00Z">
            <w:r w:rsidRPr="00F75055">
              <w:rPr>
                <w:rStyle w:val="Hipervnculo"/>
                <w:rFonts w:ascii="Times New Roman" w:hAnsi="Times New Roman" w:cs="Times New Roman"/>
                <w:i w:val="0"/>
                <w:noProof/>
                <w:rPrChange w:id="123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34" w:author="Regina Casanova" w:date="2018-07-29T19:32:00Z">
                  <w:rPr>
                    <w:rStyle w:val="Hipervnculo"/>
                    <w:noProof/>
                  </w:rPr>
                </w:rPrChange>
              </w:rPr>
              <w:instrText xml:space="preserve"> </w:instrText>
            </w:r>
            <w:r w:rsidRPr="00F75055">
              <w:rPr>
                <w:rFonts w:ascii="Times New Roman" w:hAnsi="Times New Roman" w:cs="Times New Roman"/>
                <w:i w:val="0"/>
                <w:noProof/>
                <w:rPrChange w:id="1235" w:author="Regina Casanova" w:date="2018-07-29T19:32:00Z">
                  <w:rPr>
                    <w:noProof/>
                  </w:rPr>
                </w:rPrChange>
              </w:rPr>
              <w:instrText>HYPERLINK \l "_Toc520655732"</w:instrText>
            </w:r>
            <w:r w:rsidRPr="00F75055">
              <w:rPr>
                <w:rStyle w:val="Hipervnculo"/>
                <w:rFonts w:ascii="Times New Roman" w:hAnsi="Times New Roman" w:cs="Times New Roman"/>
                <w:i w:val="0"/>
                <w:noProof/>
                <w:rPrChange w:id="123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37" w:author="Regina Casanova" w:date="2018-07-29T19:32:00Z">
                  <w:rPr>
                    <w:rStyle w:val="Hipervnculo"/>
                    <w:noProof/>
                  </w:rPr>
                </w:rPrChange>
              </w:rPr>
            </w:r>
            <w:r w:rsidRPr="00F75055">
              <w:rPr>
                <w:rStyle w:val="Hipervnculo"/>
                <w:rFonts w:ascii="Times New Roman" w:hAnsi="Times New Roman" w:cs="Times New Roman"/>
                <w:i w:val="0"/>
                <w:noProof/>
                <w:rPrChange w:id="123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39"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4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41" w:author="Regina Casanova" w:date="2018-07-29T19:32:00Z">
                  <w:rPr>
                    <w:rStyle w:val="Hipervnculo"/>
                    <w:noProof/>
                  </w:rPr>
                </w:rPrChange>
              </w:rPr>
              <w:t>Gestores de IPRESS</w:t>
            </w:r>
            <w:r w:rsidRPr="00F75055">
              <w:rPr>
                <w:rFonts w:ascii="Times New Roman" w:hAnsi="Times New Roman" w:cs="Times New Roman"/>
                <w:i w:val="0"/>
                <w:noProof/>
                <w:webHidden/>
                <w:rPrChange w:id="1242" w:author="Regina Casanova" w:date="2018-07-29T19:32:00Z">
                  <w:rPr>
                    <w:noProof/>
                    <w:webHidden/>
                  </w:rPr>
                </w:rPrChange>
              </w:rPr>
              <w:tab/>
            </w:r>
            <w:r w:rsidRPr="00F75055">
              <w:rPr>
                <w:rFonts w:ascii="Times New Roman" w:hAnsi="Times New Roman" w:cs="Times New Roman"/>
                <w:i w:val="0"/>
                <w:noProof/>
                <w:webHidden/>
                <w:rPrChange w:id="1243" w:author="Regina Casanova" w:date="2018-07-29T19:32:00Z">
                  <w:rPr>
                    <w:noProof/>
                    <w:webHidden/>
                  </w:rPr>
                </w:rPrChange>
              </w:rPr>
              <w:fldChar w:fldCharType="begin"/>
            </w:r>
            <w:r w:rsidRPr="00F75055">
              <w:rPr>
                <w:rFonts w:ascii="Times New Roman" w:hAnsi="Times New Roman" w:cs="Times New Roman"/>
                <w:i w:val="0"/>
                <w:noProof/>
                <w:webHidden/>
                <w:rPrChange w:id="1244" w:author="Regina Casanova" w:date="2018-07-29T19:32:00Z">
                  <w:rPr>
                    <w:noProof/>
                    <w:webHidden/>
                  </w:rPr>
                </w:rPrChange>
              </w:rPr>
              <w:instrText xml:space="preserve"> PAGEREF _Toc520655732 \h </w:instrText>
            </w:r>
            <w:r w:rsidRPr="00F75055">
              <w:rPr>
                <w:rFonts w:ascii="Times New Roman" w:hAnsi="Times New Roman" w:cs="Times New Roman"/>
                <w:i w:val="0"/>
                <w:noProof/>
                <w:webHidden/>
                <w:rPrChange w:id="1245" w:author="Regina Casanova" w:date="2018-07-29T19:32:00Z">
                  <w:rPr>
                    <w:noProof/>
                    <w:webHidden/>
                  </w:rPr>
                </w:rPrChange>
              </w:rPr>
            </w:r>
          </w:ins>
          <w:r w:rsidRPr="00F75055">
            <w:rPr>
              <w:rFonts w:ascii="Times New Roman" w:hAnsi="Times New Roman" w:cs="Times New Roman"/>
              <w:i w:val="0"/>
              <w:noProof/>
              <w:webHidden/>
              <w:rPrChange w:id="1246" w:author="Regina Casanova" w:date="2018-07-29T19:32:00Z">
                <w:rPr>
                  <w:noProof/>
                  <w:webHidden/>
                </w:rPr>
              </w:rPrChange>
            </w:rPr>
            <w:fldChar w:fldCharType="separate"/>
          </w:r>
          <w:ins w:id="1247" w:author="Regina Casanova" w:date="2018-07-29T19:24:00Z">
            <w:r w:rsidRPr="00F75055">
              <w:rPr>
                <w:rFonts w:ascii="Times New Roman" w:hAnsi="Times New Roman" w:cs="Times New Roman"/>
                <w:i w:val="0"/>
                <w:noProof/>
                <w:webHidden/>
                <w:rPrChange w:id="1248" w:author="Regina Casanova" w:date="2018-07-29T19:32:00Z">
                  <w:rPr>
                    <w:noProof/>
                    <w:webHidden/>
                  </w:rPr>
                </w:rPrChange>
              </w:rPr>
              <w:t>21</w:t>
            </w:r>
            <w:r w:rsidRPr="00F75055">
              <w:rPr>
                <w:rFonts w:ascii="Times New Roman" w:hAnsi="Times New Roman" w:cs="Times New Roman"/>
                <w:i w:val="0"/>
                <w:noProof/>
                <w:webHidden/>
                <w:rPrChange w:id="1249" w:author="Regina Casanova" w:date="2018-07-29T19:32:00Z">
                  <w:rPr>
                    <w:noProof/>
                    <w:webHidden/>
                  </w:rPr>
                </w:rPrChange>
              </w:rPr>
              <w:fldChar w:fldCharType="end"/>
            </w:r>
            <w:r w:rsidRPr="00F75055">
              <w:rPr>
                <w:rStyle w:val="Hipervnculo"/>
                <w:rFonts w:ascii="Times New Roman" w:hAnsi="Times New Roman" w:cs="Times New Roman"/>
                <w:i w:val="0"/>
                <w:noProof/>
                <w:rPrChange w:id="1250" w:author="Regina Casanova" w:date="2018-07-29T19:32:00Z">
                  <w:rPr>
                    <w:rStyle w:val="Hipervnculo"/>
                    <w:noProof/>
                  </w:rPr>
                </w:rPrChange>
              </w:rPr>
              <w:fldChar w:fldCharType="end"/>
            </w:r>
          </w:ins>
        </w:p>
        <w:p w14:paraId="7A78FD15" w14:textId="12AA0DED" w:rsidR="00CC32E0" w:rsidRPr="00F75055" w:rsidRDefault="00CC32E0" w:rsidP="00CC32E0">
          <w:pPr>
            <w:pStyle w:val="TDC3"/>
            <w:rPr>
              <w:ins w:id="1251" w:author="Regina Casanova" w:date="2018-07-29T19:24:00Z"/>
              <w:rFonts w:ascii="Times New Roman" w:eastAsiaTheme="minorEastAsia" w:hAnsi="Times New Roman" w:cs="Times New Roman"/>
              <w:i w:val="0"/>
              <w:noProof/>
              <w:sz w:val="24"/>
              <w:szCs w:val="24"/>
              <w:lang w:val="es-PE" w:eastAsia="es-PE"/>
              <w:rPrChange w:id="1252" w:author="Regina Casanova" w:date="2018-07-29T19:32:00Z">
                <w:rPr>
                  <w:ins w:id="1253" w:author="Regina Casanova" w:date="2018-07-29T19:24:00Z"/>
                  <w:rFonts w:eastAsiaTheme="minorEastAsia" w:cstheme="minorBidi"/>
                  <w:noProof/>
                  <w:sz w:val="24"/>
                  <w:szCs w:val="24"/>
                  <w:lang w:val="es-PE" w:eastAsia="es-PE"/>
                </w:rPr>
              </w:rPrChange>
            </w:rPr>
          </w:pPr>
          <w:ins w:id="1254" w:author="Regina Casanova" w:date="2018-07-29T19:24:00Z">
            <w:r w:rsidRPr="00F75055">
              <w:rPr>
                <w:rStyle w:val="Hipervnculo"/>
                <w:rFonts w:ascii="Times New Roman" w:hAnsi="Times New Roman" w:cs="Times New Roman"/>
                <w:i w:val="0"/>
                <w:noProof/>
                <w:rPrChange w:id="125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56" w:author="Regina Casanova" w:date="2018-07-29T19:32:00Z">
                  <w:rPr>
                    <w:rStyle w:val="Hipervnculo"/>
                    <w:noProof/>
                  </w:rPr>
                </w:rPrChange>
              </w:rPr>
              <w:instrText xml:space="preserve"> </w:instrText>
            </w:r>
            <w:r w:rsidRPr="00F75055">
              <w:rPr>
                <w:rFonts w:ascii="Times New Roman" w:hAnsi="Times New Roman" w:cs="Times New Roman"/>
                <w:i w:val="0"/>
                <w:noProof/>
                <w:rPrChange w:id="1257" w:author="Regina Casanova" w:date="2018-07-29T19:32:00Z">
                  <w:rPr>
                    <w:noProof/>
                  </w:rPr>
                </w:rPrChange>
              </w:rPr>
              <w:instrText>HYPERLINK \l "_Toc520655733"</w:instrText>
            </w:r>
            <w:r w:rsidRPr="00F75055">
              <w:rPr>
                <w:rStyle w:val="Hipervnculo"/>
                <w:rFonts w:ascii="Times New Roman" w:hAnsi="Times New Roman" w:cs="Times New Roman"/>
                <w:i w:val="0"/>
                <w:noProof/>
                <w:rPrChange w:id="125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59" w:author="Regina Casanova" w:date="2018-07-29T19:32:00Z">
                  <w:rPr>
                    <w:rStyle w:val="Hipervnculo"/>
                    <w:noProof/>
                  </w:rPr>
                </w:rPrChange>
              </w:rPr>
            </w:r>
            <w:r w:rsidRPr="00F75055">
              <w:rPr>
                <w:rStyle w:val="Hipervnculo"/>
                <w:rFonts w:ascii="Times New Roman" w:hAnsi="Times New Roman" w:cs="Times New Roman"/>
                <w:i w:val="0"/>
                <w:noProof/>
                <w:rPrChange w:id="126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61"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26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63" w:author="Regina Casanova" w:date="2018-07-29T19:32:00Z">
                  <w:rPr>
                    <w:rStyle w:val="Hipervnculo"/>
                    <w:noProof/>
                  </w:rPr>
                </w:rPrChange>
              </w:rPr>
              <w:t>Ciudadanos</w:t>
            </w:r>
            <w:r w:rsidRPr="00F75055">
              <w:rPr>
                <w:rFonts w:ascii="Times New Roman" w:hAnsi="Times New Roman" w:cs="Times New Roman"/>
                <w:i w:val="0"/>
                <w:noProof/>
                <w:webHidden/>
                <w:rPrChange w:id="1264" w:author="Regina Casanova" w:date="2018-07-29T19:32:00Z">
                  <w:rPr>
                    <w:noProof/>
                    <w:webHidden/>
                  </w:rPr>
                </w:rPrChange>
              </w:rPr>
              <w:tab/>
            </w:r>
            <w:r w:rsidRPr="00F75055">
              <w:rPr>
                <w:rFonts w:ascii="Times New Roman" w:hAnsi="Times New Roman" w:cs="Times New Roman"/>
                <w:i w:val="0"/>
                <w:noProof/>
                <w:webHidden/>
                <w:rPrChange w:id="1265" w:author="Regina Casanova" w:date="2018-07-29T19:32:00Z">
                  <w:rPr>
                    <w:noProof/>
                    <w:webHidden/>
                  </w:rPr>
                </w:rPrChange>
              </w:rPr>
              <w:fldChar w:fldCharType="begin"/>
            </w:r>
            <w:r w:rsidRPr="00F75055">
              <w:rPr>
                <w:rFonts w:ascii="Times New Roman" w:hAnsi="Times New Roman" w:cs="Times New Roman"/>
                <w:i w:val="0"/>
                <w:noProof/>
                <w:webHidden/>
                <w:rPrChange w:id="1266" w:author="Regina Casanova" w:date="2018-07-29T19:32:00Z">
                  <w:rPr>
                    <w:noProof/>
                    <w:webHidden/>
                  </w:rPr>
                </w:rPrChange>
              </w:rPr>
              <w:instrText xml:space="preserve"> PAGEREF _Toc520655733 \h </w:instrText>
            </w:r>
            <w:r w:rsidRPr="00F75055">
              <w:rPr>
                <w:rFonts w:ascii="Times New Roman" w:hAnsi="Times New Roman" w:cs="Times New Roman"/>
                <w:i w:val="0"/>
                <w:noProof/>
                <w:webHidden/>
                <w:rPrChange w:id="1267" w:author="Regina Casanova" w:date="2018-07-29T19:32:00Z">
                  <w:rPr>
                    <w:noProof/>
                    <w:webHidden/>
                  </w:rPr>
                </w:rPrChange>
              </w:rPr>
            </w:r>
          </w:ins>
          <w:r w:rsidRPr="00F75055">
            <w:rPr>
              <w:rFonts w:ascii="Times New Roman" w:hAnsi="Times New Roman" w:cs="Times New Roman"/>
              <w:i w:val="0"/>
              <w:noProof/>
              <w:webHidden/>
              <w:rPrChange w:id="1268" w:author="Regina Casanova" w:date="2018-07-29T19:32:00Z">
                <w:rPr>
                  <w:noProof/>
                  <w:webHidden/>
                </w:rPr>
              </w:rPrChange>
            </w:rPr>
            <w:fldChar w:fldCharType="separate"/>
          </w:r>
          <w:ins w:id="1269" w:author="Regina Casanova" w:date="2018-07-29T19:24:00Z">
            <w:r w:rsidRPr="00F75055">
              <w:rPr>
                <w:rFonts w:ascii="Times New Roman" w:hAnsi="Times New Roman" w:cs="Times New Roman"/>
                <w:i w:val="0"/>
                <w:noProof/>
                <w:webHidden/>
                <w:rPrChange w:id="1270" w:author="Regina Casanova" w:date="2018-07-29T19:32:00Z">
                  <w:rPr>
                    <w:noProof/>
                    <w:webHidden/>
                  </w:rPr>
                </w:rPrChange>
              </w:rPr>
              <w:t>21</w:t>
            </w:r>
            <w:r w:rsidRPr="00F75055">
              <w:rPr>
                <w:rFonts w:ascii="Times New Roman" w:hAnsi="Times New Roman" w:cs="Times New Roman"/>
                <w:i w:val="0"/>
                <w:noProof/>
                <w:webHidden/>
                <w:rPrChange w:id="1271" w:author="Regina Casanova" w:date="2018-07-29T19:32:00Z">
                  <w:rPr>
                    <w:noProof/>
                    <w:webHidden/>
                  </w:rPr>
                </w:rPrChange>
              </w:rPr>
              <w:fldChar w:fldCharType="end"/>
            </w:r>
            <w:r w:rsidRPr="00F75055">
              <w:rPr>
                <w:rStyle w:val="Hipervnculo"/>
                <w:rFonts w:ascii="Times New Roman" w:hAnsi="Times New Roman" w:cs="Times New Roman"/>
                <w:i w:val="0"/>
                <w:noProof/>
                <w:rPrChange w:id="1272" w:author="Regina Casanova" w:date="2018-07-29T19:32:00Z">
                  <w:rPr>
                    <w:rStyle w:val="Hipervnculo"/>
                    <w:noProof/>
                  </w:rPr>
                </w:rPrChange>
              </w:rPr>
              <w:fldChar w:fldCharType="end"/>
            </w:r>
          </w:ins>
        </w:p>
        <w:p w14:paraId="0E92107C" w14:textId="465BE4AD" w:rsidR="00CC32E0" w:rsidRPr="00F75055" w:rsidRDefault="00CC32E0" w:rsidP="00CC32E0">
          <w:pPr>
            <w:pStyle w:val="TDC3"/>
            <w:rPr>
              <w:ins w:id="1273" w:author="Regina Casanova" w:date="2018-07-29T19:24:00Z"/>
              <w:rFonts w:ascii="Times New Roman" w:eastAsiaTheme="minorEastAsia" w:hAnsi="Times New Roman" w:cs="Times New Roman"/>
              <w:i w:val="0"/>
              <w:noProof/>
              <w:sz w:val="24"/>
              <w:szCs w:val="24"/>
              <w:lang w:val="es-PE" w:eastAsia="es-PE"/>
              <w:rPrChange w:id="1274" w:author="Regina Casanova" w:date="2018-07-29T19:32:00Z">
                <w:rPr>
                  <w:ins w:id="1275" w:author="Regina Casanova" w:date="2018-07-29T19:24:00Z"/>
                  <w:rFonts w:eastAsiaTheme="minorEastAsia" w:cstheme="minorBidi"/>
                  <w:noProof/>
                  <w:sz w:val="24"/>
                  <w:szCs w:val="24"/>
                  <w:lang w:val="es-PE" w:eastAsia="es-PE"/>
                </w:rPr>
              </w:rPrChange>
            </w:rPr>
          </w:pPr>
          <w:ins w:id="1276" w:author="Regina Casanova" w:date="2018-07-29T19:24:00Z">
            <w:r w:rsidRPr="00F75055">
              <w:rPr>
                <w:rStyle w:val="Hipervnculo"/>
                <w:rFonts w:ascii="Times New Roman" w:hAnsi="Times New Roman" w:cs="Times New Roman"/>
                <w:i w:val="0"/>
                <w:noProof/>
                <w:rPrChange w:id="127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78" w:author="Regina Casanova" w:date="2018-07-29T19:32:00Z">
                  <w:rPr>
                    <w:rStyle w:val="Hipervnculo"/>
                    <w:noProof/>
                  </w:rPr>
                </w:rPrChange>
              </w:rPr>
              <w:instrText xml:space="preserve"> </w:instrText>
            </w:r>
            <w:r w:rsidRPr="00F75055">
              <w:rPr>
                <w:rFonts w:ascii="Times New Roman" w:hAnsi="Times New Roman" w:cs="Times New Roman"/>
                <w:i w:val="0"/>
                <w:noProof/>
                <w:rPrChange w:id="1279" w:author="Regina Casanova" w:date="2018-07-29T19:32:00Z">
                  <w:rPr>
                    <w:noProof/>
                  </w:rPr>
                </w:rPrChange>
              </w:rPr>
              <w:instrText>HYPERLINK \l "_Toc520655734"</w:instrText>
            </w:r>
            <w:r w:rsidRPr="00F75055">
              <w:rPr>
                <w:rStyle w:val="Hipervnculo"/>
                <w:rFonts w:ascii="Times New Roman" w:hAnsi="Times New Roman" w:cs="Times New Roman"/>
                <w:i w:val="0"/>
                <w:noProof/>
                <w:rPrChange w:id="128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81" w:author="Regina Casanova" w:date="2018-07-29T19:32:00Z">
                  <w:rPr>
                    <w:rStyle w:val="Hipervnculo"/>
                    <w:noProof/>
                  </w:rPr>
                </w:rPrChange>
              </w:rPr>
            </w:r>
            <w:r w:rsidRPr="00F75055">
              <w:rPr>
                <w:rStyle w:val="Hipervnculo"/>
                <w:rFonts w:ascii="Times New Roman" w:hAnsi="Times New Roman" w:cs="Times New Roman"/>
                <w:i w:val="0"/>
                <w:noProof/>
                <w:rPrChange w:id="128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83"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2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85" w:author="Regina Casanova" w:date="2018-07-29T19:32:00Z">
                  <w:rPr>
                    <w:rStyle w:val="Hipervnculo"/>
                    <w:noProof/>
                  </w:rPr>
                </w:rPrChange>
              </w:rPr>
              <w:t>Reclasificación de la Tabla de Clasificación de Reclamos</w:t>
            </w:r>
            <w:r w:rsidRPr="00F75055">
              <w:rPr>
                <w:rFonts w:ascii="Times New Roman" w:hAnsi="Times New Roman" w:cs="Times New Roman"/>
                <w:i w:val="0"/>
                <w:noProof/>
                <w:webHidden/>
                <w:rPrChange w:id="1286" w:author="Regina Casanova" w:date="2018-07-29T19:32:00Z">
                  <w:rPr>
                    <w:noProof/>
                    <w:webHidden/>
                  </w:rPr>
                </w:rPrChange>
              </w:rPr>
              <w:tab/>
            </w:r>
            <w:r w:rsidRPr="00F75055">
              <w:rPr>
                <w:rFonts w:ascii="Times New Roman" w:hAnsi="Times New Roman" w:cs="Times New Roman"/>
                <w:i w:val="0"/>
                <w:noProof/>
                <w:webHidden/>
                <w:rPrChange w:id="1287" w:author="Regina Casanova" w:date="2018-07-29T19:32:00Z">
                  <w:rPr>
                    <w:noProof/>
                    <w:webHidden/>
                  </w:rPr>
                </w:rPrChange>
              </w:rPr>
              <w:fldChar w:fldCharType="begin"/>
            </w:r>
            <w:r w:rsidRPr="00F75055">
              <w:rPr>
                <w:rFonts w:ascii="Times New Roman" w:hAnsi="Times New Roman" w:cs="Times New Roman"/>
                <w:i w:val="0"/>
                <w:noProof/>
                <w:webHidden/>
                <w:rPrChange w:id="1288" w:author="Regina Casanova" w:date="2018-07-29T19:32:00Z">
                  <w:rPr>
                    <w:noProof/>
                    <w:webHidden/>
                  </w:rPr>
                </w:rPrChange>
              </w:rPr>
              <w:instrText xml:space="preserve"> PAGEREF _Toc520655734 \h </w:instrText>
            </w:r>
            <w:r w:rsidRPr="00F75055">
              <w:rPr>
                <w:rFonts w:ascii="Times New Roman" w:hAnsi="Times New Roman" w:cs="Times New Roman"/>
                <w:i w:val="0"/>
                <w:noProof/>
                <w:webHidden/>
                <w:rPrChange w:id="1289" w:author="Regina Casanova" w:date="2018-07-29T19:32:00Z">
                  <w:rPr>
                    <w:noProof/>
                    <w:webHidden/>
                  </w:rPr>
                </w:rPrChange>
              </w:rPr>
            </w:r>
          </w:ins>
          <w:r w:rsidRPr="00F75055">
            <w:rPr>
              <w:rFonts w:ascii="Times New Roman" w:hAnsi="Times New Roman" w:cs="Times New Roman"/>
              <w:i w:val="0"/>
              <w:noProof/>
              <w:webHidden/>
              <w:rPrChange w:id="1290" w:author="Regina Casanova" w:date="2018-07-29T19:32:00Z">
                <w:rPr>
                  <w:noProof/>
                  <w:webHidden/>
                </w:rPr>
              </w:rPrChange>
            </w:rPr>
            <w:fldChar w:fldCharType="separate"/>
          </w:r>
          <w:ins w:id="1291" w:author="Regina Casanova" w:date="2018-07-29T19:24:00Z">
            <w:r w:rsidRPr="00F75055">
              <w:rPr>
                <w:rFonts w:ascii="Times New Roman" w:hAnsi="Times New Roman" w:cs="Times New Roman"/>
                <w:i w:val="0"/>
                <w:noProof/>
                <w:webHidden/>
                <w:rPrChange w:id="1292" w:author="Regina Casanova" w:date="2018-07-29T19:32:00Z">
                  <w:rPr>
                    <w:noProof/>
                    <w:webHidden/>
                  </w:rPr>
                </w:rPrChange>
              </w:rPr>
              <w:t>23</w:t>
            </w:r>
            <w:r w:rsidRPr="00F75055">
              <w:rPr>
                <w:rFonts w:ascii="Times New Roman" w:hAnsi="Times New Roman" w:cs="Times New Roman"/>
                <w:i w:val="0"/>
                <w:noProof/>
                <w:webHidden/>
                <w:rPrChange w:id="1293" w:author="Regina Casanova" w:date="2018-07-29T19:32:00Z">
                  <w:rPr>
                    <w:noProof/>
                    <w:webHidden/>
                  </w:rPr>
                </w:rPrChange>
              </w:rPr>
              <w:fldChar w:fldCharType="end"/>
            </w:r>
            <w:r w:rsidRPr="00F75055">
              <w:rPr>
                <w:rStyle w:val="Hipervnculo"/>
                <w:rFonts w:ascii="Times New Roman" w:hAnsi="Times New Roman" w:cs="Times New Roman"/>
                <w:i w:val="0"/>
                <w:noProof/>
                <w:rPrChange w:id="1294" w:author="Regina Casanova" w:date="2018-07-29T19:32:00Z">
                  <w:rPr>
                    <w:rStyle w:val="Hipervnculo"/>
                    <w:noProof/>
                  </w:rPr>
                </w:rPrChange>
              </w:rPr>
              <w:fldChar w:fldCharType="end"/>
            </w:r>
          </w:ins>
        </w:p>
        <w:p w14:paraId="148F1049" w14:textId="260D0231" w:rsidR="00CC32E0" w:rsidRPr="00C3723A" w:rsidRDefault="00CC32E0" w:rsidP="00C3723A">
          <w:pPr>
            <w:pStyle w:val="TDC1"/>
            <w:rPr>
              <w:ins w:id="1295" w:author="Regina Casanova" w:date="2018-07-29T19:24:00Z"/>
              <w:rFonts w:eastAsiaTheme="minorEastAsia"/>
              <w:noProof/>
              <w:sz w:val="24"/>
              <w:szCs w:val="24"/>
              <w:lang w:val="es-PE" w:eastAsia="es-PE"/>
            </w:rPr>
          </w:pPr>
          <w:ins w:id="1296" w:author="Regina Casanova" w:date="2018-07-29T19:24:00Z">
            <w:r w:rsidRPr="00F75055">
              <w:rPr>
                <w:rStyle w:val="Hipervnculo"/>
                <w:rFonts w:ascii="Times New Roman" w:hAnsi="Times New Roman" w:cs="Times New Roman"/>
                <w:b w:val="0"/>
                <w:noProof/>
                <w:rPrChange w:id="129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298" w:author="Regina Casanova" w:date="2018-07-29T19:32:00Z">
                  <w:rPr>
                    <w:rStyle w:val="Hipervnculo"/>
                    <w:noProof/>
                  </w:rPr>
                </w:rPrChange>
              </w:rPr>
              <w:instrText xml:space="preserve"> </w:instrText>
            </w:r>
            <w:r w:rsidRPr="00C3723A">
              <w:rPr>
                <w:noProof/>
              </w:rPr>
              <w:instrText>HYPERLINK \l "_Toc520655735"</w:instrText>
            </w:r>
            <w:r w:rsidRPr="00F75055">
              <w:rPr>
                <w:rStyle w:val="Hipervnculo"/>
                <w:rFonts w:ascii="Times New Roman" w:hAnsi="Times New Roman" w:cs="Times New Roman"/>
                <w:b w:val="0"/>
                <w:noProof/>
                <w:rPrChange w:id="129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00" w:author="Regina Casanova" w:date="2018-07-29T19:32:00Z">
                  <w:rPr>
                    <w:rStyle w:val="Hipervnculo"/>
                    <w:noProof/>
                  </w:rPr>
                </w:rPrChange>
              </w:rPr>
            </w:r>
            <w:r w:rsidRPr="00F75055">
              <w:rPr>
                <w:rStyle w:val="Hipervnculo"/>
                <w:rFonts w:ascii="Times New Roman" w:hAnsi="Times New Roman" w:cs="Times New Roman"/>
                <w:b w:val="0"/>
                <w:noProof/>
                <w:rPrChange w:id="130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02" w:author="Regina Casanova" w:date="2018-07-29T19:32:00Z">
                  <w:rPr>
                    <w:rStyle w:val="Hipervnculo"/>
                    <w:noProof/>
                  </w:rPr>
                </w:rPrChange>
              </w:rPr>
              <w:t>Discusión</w:t>
            </w:r>
            <w:r w:rsidRPr="00C3723A">
              <w:rPr>
                <w:noProof/>
                <w:webHidden/>
              </w:rPr>
              <w:tab/>
            </w:r>
            <w:r w:rsidRPr="00C3723A">
              <w:rPr>
                <w:noProof/>
                <w:webHidden/>
              </w:rPr>
              <w:fldChar w:fldCharType="begin"/>
            </w:r>
            <w:r w:rsidRPr="00C3723A">
              <w:rPr>
                <w:noProof/>
                <w:webHidden/>
              </w:rPr>
              <w:instrText xml:space="preserve"> PAGEREF _Toc520655735 \h </w:instrText>
            </w:r>
            <w:r w:rsidRPr="00C3723A">
              <w:rPr>
                <w:noProof/>
                <w:webHidden/>
              </w:rPr>
            </w:r>
          </w:ins>
          <w:r w:rsidRPr="00C3723A">
            <w:rPr>
              <w:noProof/>
              <w:webHidden/>
            </w:rPr>
            <w:fldChar w:fldCharType="separate"/>
          </w:r>
          <w:ins w:id="1303" w:author="Regina Casanova" w:date="2018-07-29T19:24:00Z">
            <w:r w:rsidRPr="00C3723A">
              <w:rPr>
                <w:noProof/>
                <w:webHidden/>
              </w:rPr>
              <w:t>28</w:t>
            </w:r>
            <w:r w:rsidRPr="00C3723A">
              <w:rPr>
                <w:noProof/>
                <w:webHidden/>
              </w:rPr>
              <w:fldChar w:fldCharType="end"/>
            </w:r>
            <w:r w:rsidRPr="00F75055">
              <w:rPr>
                <w:rStyle w:val="Hipervnculo"/>
                <w:rFonts w:ascii="Times New Roman" w:hAnsi="Times New Roman" w:cs="Times New Roman"/>
                <w:b w:val="0"/>
                <w:noProof/>
                <w:rPrChange w:id="1304" w:author="Regina Casanova" w:date="2018-07-29T19:32:00Z">
                  <w:rPr>
                    <w:rStyle w:val="Hipervnculo"/>
                    <w:noProof/>
                  </w:rPr>
                </w:rPrChange>
              </w:rPr>
              <w:fldChar w:fldCharType="end"/>
            </w:r>
          </w:ins>
        </w:p>
        <w:p w14:paraId="4F706C94" w14:textId="729D8EEC" w:rsidR="00CC32E0" w:rsidRPr="00F75055" w:rsidRDefault="00CC32E0" w:rsidP="00CC32E0">
          <w:pPr>
            <w:pStyle w:val="TDC2"/>
            <w:rPr>
              <w:ins w:id="1305" w:author="Regina Casanova" w:date="2018-07-29T19:24:00Z"/>
              <w:rFonts w:ascii="Times New Roman" w:eastAsiaTheme="minorEastAsia" w:hAnsi="Times New Roman" w:cs="Times New Roman"/>
              <w:noProof/>
              <w:sz w:val="24"/>
              <w:szCs w:val="24"/>
              <w:lang w:val="es-PE" w:eastAsia="es-PE"/>
              <w:rPrChange w:id="1306" w:author="Regina Casanova" w:date="2018-07-29T19:32:00Z">
                <w:rPr>
                  <w:ins w:id="1307" w:author="Regina Casanova" w:date="2018-07-29T19:24:00Z"/>
                  <w:rFonts w:eastAsiaTheme="minorEastAsia" w:cstheme="minorBidi"/>
                  <w:noProof/>
                  <w:sz w:val="24"/>
                  <w:szCs w:val="24"/>
                  <w:lang w:val="es-PE" w:eastAsia="es-PE"/>
                </w:rPr>
              </w:rPrChange>
            </w:rPr>
          </w:pPr>
          <w:ins w:id="1308" w:author="Regina Casanova" w:date="2018-07-29T19:24:00Z">
            <w:r w:rsidRPr="00F75055">
              <w:rPr>
                <w:rStyle w:val="Hipervnculo"/>
                <w:rFonts w:ascii="Times New Roman" w:hAnsi="Times New Roman" w:cs="Times New Roman"/>
                <w:noProof/>
                <w:rPrChange w:id="130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10" w:author="Regina Casanova" w:date="2018-07-29T19:32:00Z">
                  <w:rPr>
                    <w:rStyle w:val="Hipervnculo"/>
                    <w:noProof/>
                  </w:rPr>
                </w:rPrChange>
              </w:rPr>
              <w:instrText xml:space="preserve"> </w:instrText>
            </w:r>
            <w:r w:rsidRPr="00F75055">
              <w:rPr>
                <w:rFonts w:ascii="Times New Roman" w:hAnsi="Times New Roman" w:cs="Times New Roman"/>
                <w:noProof/>
                <w:rPrChange w:id="1311" w:author="Regina Casanova" w:date="2018-07-29T19:32:00Z">
                  <w:rPr>
                    <w:noProof/>
                  </w:rPr>
                </w:rPrChange>
              </w:rPr>
              <w:instrText>HYPERLINK \l "_Toc520655736"</w:instrText>
            </w:r>
            <w:r w:rsidRPr="00F75055">
              <w:rPr>
                <w:rStyle w:val="Hipervnculo"/>
                <w:rFonts w:ascii="Times New Roman" w:hAnsi="Times New Roman" w:cs="Times New Roman"/>
                <w:noProof/>
                <w:rPrChange w:id="131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13" w:author="Regina Casanova" w:date="2018-07-29T19:32:00Z">
                  <w:rPr>
                    <w:rStyle w:val="Hipervnculo"/>
                    <w:noProof/>
                  </w:rPr>
                </w:rPrChange>
              </w:rPr>
            </w:r>
            <w:r w:rsidRPr="00F75055">
              <w:rPr>
                <w:rStyle w:val="Hipervnculo"/>
                <w:rFonts w:ascii="Times New Roman" w:hAnsi="Times New Roman" w:cs="Times New Roman"/>
                <w:noProof/>
                <w:rPrChange w:id="131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15"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31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17" w:author="Regina Casanova" w:date="2018-07-29T19:32:00Z">
                  <w:rPr>
                    <w:rStyle w:val="Hipervnculo"/>
                    <w:noProof/>
                    <w:lang w:val="es-PE"/>
                  </w:rPr>
                </w:rPrChange>
              </w:rPr>
              <w:t>De los hallazgos en la fase exploratoria</w:t>
            </w:r>
            <w:r w:rsidRPr="00F75055">
              <w:rPr>
                <w:rFonts w:ascii="Times New Roman" w:hAnsi="Times New Roman" w:cs="Times New Roman"/>
                <w:noProof/>
                <w:webHidden/>
                <w:rPrChange w:id="1318" w:author="Regina Casanova" w:date="2018-07-29T19:32:00Z">
                  <w:rPr>
                    <w:noProof/>
                    <w:webHidden/>
                  </w:rPr>
                </w:rPrChange>
              </w:rPr>
              <w:tab/>
            </w:r>
            <w:r w:rsidRPr="00F75055">
              <w:rPr>
                <w:rFonts w:ascii="Times New Roman" w:hAnsi="Times New Roman" w:cs="Times New Roman"/>
                <w:noProof/>
                <w:webHidden/>
                <w:rPrChange w:id="1319" w:author="Regina Casanova" w:date="2018-07-29T19:32:00Z">
                  <w:rPr>
                    <w:noProof/>
                    <w:webHidden/>
                  </w:rPr>
                </w:rPrChange>
              </w:rPr>
              <w:fldChar w:fldCharType="begin"/>
            </w:r>
            <w:r w:rsidRPr="00F75055">
              <w:rPr>
                <w:rFonts w:ascii="Times New Roman" w:hAnsi="Times New Roman" w:cs="Times New Roman"/>
                <w:noProof/>
                <w:webHidden/>
                <w:rPrChange w:id="1320" w:author="Regina Casanova" w:date="2018-07-29T19:32:00Z">
                  <w:rPr>
                    <w:noProof/>
                    <w:webHidden/>
                  </w:rPr>
                </w:rPrChange>
              </w:rPr>
              <w:instrText xml:space="preserve"> PAGEREF _Toc520655736 \h </w:instrText>
            </w:r>
            <w:r w:rsidRPr="00F75055">
              <w:rPr>
                <w:rFonts w:ascii="Times New Roman" w:hAnsi="Times New Roman" w:cs="Times New Roman"/>
                <w:noProof/>
                <w:webHidden/>
                <w:rPrChange w:id="1321" w:author="Regina Casanova" w:date="2018-07-29T19:32:00Z">
                  <w:rPr>
                    <w:noProof/>
                    <w:webHidden/>
                  </w:rPr>
                </w:rPrChange>
              </w:rPr>
            </w:r>
          </w:ins>
          <w:r w:rsidRPr="00F75055">
            <w:rPr>
              <w:rFonts w:ascii="Times New Roman" w:hAnsi="Times New Roman" w:cs="Times New Roman"/>
              <w:noProof/>
              <w:webHidden/>
              <w:rPrChange w:id="1322" w:author="Regina Casanova" w:date="2018-07-29T19:32:00Z">
                <w:rPr>
                  <w:noProof/>
                  <w:webHidden/>
                </w:rPr>
              </w:rPrChange>
            </w:rPr>
            <w:fldChar w:fldCharType="separate"/>
          </w:r>
          <w:ins w:id="1323" w:author="Regina Casanova" w:date="2018-07-29T19:24:00Z">
            <w:r w:rsidRPr="00F75055">
              <w:rPr>
                <w:rFonts w:ascii="Times New Roman" w:hAnsi="Times New Roman" w:cs="Times New Roman"/>
                <w:noProof/>
                <w:webHidden/>
                <w:rPrChange w:id="1324" w:author="Regina Casanova" w:date="2018-07-29T19:32:00Z">
                  <w:rPr>
                    <w:noProof/>
                    <w:webHidden/>
                  </w:rPr>
                </w:rPrChange>
              </w:rPr>
              <w:t>34</w:t>
            </w:r>
            <w:r w:rsidRPr="00F75055">
              <w:rPr>
                <w:rFonts w:ascii="Times New Roman" w:hAnsi="Times New Roman" w:cs="Times New Roman"/>
                <w:noProof/>
                <w:webHidden/>
                <w:rPrChange w:id="1325" w:author="Regina Casanova" w:date="2018-07-29T19:32:00Z">
                  <w:rPr>
                    <w:noProof/>
                    <w:webHidden/>
                  </w:rPr>
                </w:rPrChange>
              </w:rPr>
              <w:fldChar w:fldCharType="end"/>
            </w:r>
            <w:r w:rsidRPr="00F75055">
              <w:rPr>
                <w:rStyle w:val="Hipervnculo"/>
                <w:rFonts w:ascii="Times New Roman" w:hAnsi="Times New Roman" w:cs="Times New Roman"/>
                <w:noProof/>
                <w:rPrChange w:id="1326" w:author="Regina Casanova" w:date="2018-07-29T19:32:00Z">
                  <w:rPr>
                    <w:rStyle w:val="Hipervnculo"/>
                    <w:noProof/>
                  </w:rPr>
                </w:rPrChange>
              </w:rPr>
              <w:fldChar w:fldCharType="end"/>
            </w:r>
          </w:ins>
        </w:p>
        <w:p w14:paraId="27023C1D" w14:textId="183FA98A" w:rsidR="00CC32E0" w:rsidRPr="00F75055" w:rsidRDefault="00CC32E0" w:rsidP="00CC32E0">
          <w:pPr>
            <w:pStyle w:val="TDC2"/>
            <w:rPr>
              <w:ins w:id="1327" w:author="Regina Casanova" w:date="2018-07-29T19:24:00Z"/>
              <w:rFonts w:ascii="Times New Roman" w:eastAsiaTheme="minorEastAsia" w:hAnsi="Times New Roman" w:cs="Times New Roman"/>
              <w:noProof/>
              <w:sz w:val="24"/>
              <w:szCs w:val="24"/>
              <w:lang w:val="es-PE" w:eastAsia="es-PE"/>
              <w:rPrChange w:id="1328" w:author="Regina Casanova" w:date="2018-07-29T19:32:00Z">
                <w:rPr>
                  <w:ins w:id="1329" w:author="Regina Casanova" w:date="2018-07-29T19:24:00Z"/>
                  <w:rFonts w:eastAsiaTheme="minorEastAsia" w:cstheme="minorBidi"/>
                  <w:noProof/>
                  <w:sz w:val="24"/>
                  <w:szCs w:val="24"/>
                  <w:lang w:val="es-PE" w:eastAsia="es-PE"/>
                </w:rPr>
              </w:rPrChange>
            </w:rPr>
          </w:pPr>
          <w:ins w:id="1330" w:author="Regina Casanova" w:date="2018-07-29T19:24:00Z">
            <w:r w:rsidRPr="00F75055">
              <w:rPr>
                <w:rStyle w:val="Hipervnculo"/>
                <w:rFonts w:ascii="Times New Roman" w:hAnsi="Times New Roman" w:cs="Times New Roman"/>
                <w:noProof/>
                <w:rPrChange w:id="1331"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32" w:author="Regina Casanova" w:date="2018-07-29T19:32:00Z">
                  <w:rPr>
                    <w:rStyle w:val="Hipervnculo"/>
                    <w:noProof/>
                  </w:rPr>
                </w:rPrChange>
              </w:rPr>
              <w:instrText xml:space="preserve"> </w:instrText>
            </w:r>
            <w:r w:rsidRPr="00F75055">
              <w:rPr>
                <w:rFonts w:ascii="Times New Roman" w:hAnsi="Times New Roman" w:cs="Times New Roman"/>
                <w:noProof/>
                <w:rPrChange w:id="1333" w:author="Regina Casanova" w:date="2018-07-29T19:32:00Z">
                  <w:rPr>
                    <w:noProof/>
                  </w:rPr>
                </w:rPrChange>
              </w:rPr>
              <w:instrText>HYPERLINK \l "_Toc520655737"</w:instrText>
            </w:r>
            <w:r w:rsidRPr="00F75055">
              <w:rPr>
                <w:rStyle w:val="Hipervnculo"/>
                <w:rFonts w:ascii="Times New Roman" w:hAnsi="Times New Roman" w:cs="Times New Roman"/>
                <w:noProof/>
                <w:rPrChange w:id="133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35" w:author="Regina Casanova" w:date="2018-07-29T19:32:00Z">
                  <w:rPr>
                    <w:rStyle w:val="Hipervnculo"/>
                    <w:noProof/>
                  </w:rPr>
                </w:rPrChange>
              </w:rPr>
            </w:r>
            <w:r w:rsidRPr="00F75055">
              <w:rPr>
                <w:rStyle w:val="Hipervnculo"/>
                <w:rFonts w:ascii="Times New Roman" w:hAnsi="Times New Roman" w:cs="Times New Roman"/>
                <w:noProof/>
                <w:rPrChange w:id="133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37"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3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39" w:author="Regina Casanova" w:date="2018-07-29T19:32:00Z">
                  <w:rPr>
                    <w:rStyle w:val="Hipervnculo"/>
                    <w:noProof/>
                    <w:lang w:val="es-PE"/>
                  </w:rPr>
                </w:rPrChange>
              </w:rPr>
              <w:t>De los hallazgos de la fase de prueba</w:t>
            </w:r>
            <w:r w:rsidRPr="00F75055">
              <w:rPr>
                <w:rFonts w:ascii="Times New Roman" w:hAnsi="Times New Roman" w:cs="Times New Roman"/>
                <w:noProof/>
                <w:webHidden/>
                <w:rPrChange w:id="1340" w:author="Regina Casanova" w:date="2018-07-29T19:32:00Z">
                  <w:rPr>
                    <w:noProof/>
                    <w:webHidden/>
                  </w:rPr>
                </w:rPrChange>
              </w:rPr>
              <w:tab/>
            </w:r>
            <w:r w:rsidRPr="00F75055">
              <w:rPr>
                <w:rFonts w:ascii="Times New Roman" w:hAnsi="Times New Roman" w:cs="Times New Roman"/>
                <w:noProof/>
                <w:webHidden/>
                <w:rPrChange w:id="1341" w:author="Regina Casanova" w:date="2018-07-29T19:32:00Z">
                  <w:rPr>
                    <w:noProof/>
                    <w:webHidden/>
                  </w:rPr>
                </w:rPrChange>
              </w:rPr>
              <w:fldChar w:fldCharType="begin"/>
            </w:r>
            <w:r w:rsidRPr="00F75055">
              <w:rPr>
                <w:rFonts w:ascii="Times New Roman" w:hAnsi="Times New Roman" w:cs="Times New Roman"/>
                <w:noProof/>
                <w:webHidden/>
                <w:rPrChange w:id="1342" w:author="Regina Casanova" w:date="2018-07-29T19:32:00Z">
                  <w:rPr>
                    <w:noProof/>
                    <w:webHidden/>
                  </w:rPr>
                </w:rPrChange>
              </w:rPr>
              <w:instrText xml:space="preserve"> PAGEREF _Toc520655737 \h </w:instrText>
            </w:r>
            <w:r w:rsidRPr="00F75055">
              <w:rPr>
                <w:rFonts w:ascii="Times New Roman" w:hAnsi="Times New Roman" w:cs="Times New Roman"/>
                <w:noProof/>
                <w:webHidden/>
                <w:rPrChange w:id="1343" w:author="Regina Casanova" w:date="2018-07-29T19:32:00Z">
                  <w:rPr>
                    <w:noProof/>
                    <w:webHidden/>
                  </w:rPr>
                </w:rPrChange>
              </w:rPr>
            </w:r>
          </w:ins>
          <w:r w:rsidRPr="00F75055">
            <w:rPr>
              <w:rFonts w:ascii="Times New Roman" w:hAnsi="Times New Roman" w:cs="Times New Roman"/>
              <w:noProof/>
              <w:webHidden/>
              <w:rPrChange w:id="1344" w:author="Regina Casanova" w:date="2018-07-29T19:32:00Z">
                <w:rPr>
                  <w:noProof/>
                  <w:webHidden/>
                </w:rPr>
              </w:rPrChange>
            </w:rPr>
            <w:fldChar w:fldCharType="separate"/>
          </w:r>
          <w:ins w:id="1345" w:author="Regina Casanova" w:date="2018-07-29T19:24:00Z">
            <w:r w:rsidRPr="00F75055">
              <w:rPr>
                <w:rFonts w:ascii="Times New Roman" w:hAnsi="Times New Roman" w:cs="Times New Roman"/>
                <w:noProof/>
                <w:webHidden/>
                <w:rPrChange w:id="1346" w:author="Regina Casanova" w:date="2018-07-29T19:32:00Z">
                  <w:rPr>
                    <w:noProof/>
                    <w:webHidden/>
                  </w:rPr>
                </w:rPrChange>
              </w:rPr>
              <w:t>38</w:t>
            </w:r>
            <w:r w:rsidRPr="00F75055">
              <w:rPr>
                <w:rFonts w:ascii="Times New Roman" w:hAnsi="Times New Roman" w:cs="Times New Roman"/>
                <w:noProof/>
                <w:webHidden/>
                <w:rPrChange w:id="1347" w:author="Regina Casanova" w:date="2018-07-29T19:32:00Z">
                  <w:rPr>
                    <w:noProof/>
                    <w:webHidden/>
                  </w:rPr>
                </w:rPrChange>
              </w:rPr>
              <w:fldChar w:fldCharType="end"/>
            </w:r>
            <w:r w:rsidRPr="00F75055">
              <w:rPr>
                <w:rStyle w:val="Hipervnculo"/>
                <w:rFonts w:ascii="Times New Roman" w:hAnsi="Times New Roman" w:cs="Times New Roman"/>
                <w:noProof/>
                <w:rPrChange w:id="1348" w:author="Regina Casanova" w:date="2018-07-29T19:32:00Z">
                  <w:rPr>
                    <w:rStyle w:val="Hipervnculo"/>
                    <w:noProof/>
                  </w:rPr>
                </w:rPrChange>
              </w:rPr>
              <w:fldChar w:fldCharType="end"/>
            </w:r>
          </w:ins>
        </w:p>
        <w:p w14:paraId="1BC8EFEA" w14:textId="5B76EB86" w:rsidR="00CC32E0" w:rsidRPr="00F75055" w:rsidRDefault="00CC32E0" w:rsidP="00CC32E0">
          <w:pPr>
            <w:pStyle w:val="TDC2"/>
            <w:rPr>
              <w:ins w:id="1349" w:author="Regina Casanova" w:date="2018-07-29T19:24:00Z"/>
              <w:rFonts w:ascii="Times New Roman" w:eastAsiaTheme="minorEastAsia" w:hAnsi="Times New Roman" w:cs="Times New Roman"/>
              <w:noProof/>
              <w:sz w:val="24"/>
              <w:szCs w:val="24"/>
              <w:lang w:val="es-PE" w:eastAsia="es-PE"/>
              <w:rPrChange w:id="1350" w:author="Regina Casanova" w:date="2018-07-29T19:32:00Z">
                <w:rPr>
                  <w:ins w:id="1351" w:author="Regina Casanova" w:date="2018-07-29T19:24:00Z"/>
                  <w:rFonts w:eastAsiaTheme="minorEastAsia" w:cstheme="minorBidi"/>
                  <w:noProof/>
                  <w:sz w:val="24"/>
                  <w:szCs w:val="24"/>
                  <w:lang w:val="es-PE" w:eastAsia="es-PE"/>
                </w:rPr>
              </w:rPrChange>
            </w:rPr>
          </w:pPr>
          <w:ins w:id="1352" w:author="Regina Casanova" w:date="2018-07-29T19:24:00Z">
            <w:r w:rsidRPr="00F75055">
              <w:rPr>
                <w:rStyle w:val="Hipervnculo"/>
                <w:rFonts w:ascii="Times New Roman" w:hAnsi="Times New Roman" w:cs="Times New Roman"/>
                <w:noProof/>
                <w:rPrChange w:id="135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54" w:author="Regina Casanova" w:date="2018-07-29T19:32:00Z">
                  <w:rPr>
                    <w:rStyle w:val="Hipervnculo"/>
                    <w:noProof/>
                  </w:rPr>
                </w:rPrChange>
              </w:rPr>
              <w:instrText xml:space="preserve"> </w:instrText>
            </w:r>
            <w:r w:rsidRPr="00F75055">
              <w:rPr>
                <w:rFonts w:ascii="Times New Roman" w:hAnsi="Times New Roman" w:cs="Times New Roman"/>
                <w:noProof/>
                <w:rPrChange w:id="1355" w:author="Regina Casanova" w:date="2018-07-29T19:32:00Z">
                  <w:rPr>
                    <w:noProof/>
                  </w:rPr>
                </w:rPrChange>
              </w:rPr>
              <w:instrText>HYPERLINK \l "_Toc520655738"</w:instrText>
            </w:r>
            <w:r w:rsidRPr="00F75055">
              <w:rPr>
                <w:rStyle w:val="Hipervnculo"/>
                <w:rFonts w:ascii="Times New Roman" w:hAnsi="Times New Roman" w:cs="Times New Roman"/>
                <w:noProof/>
                <w:rPrChange w:id="135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57" w:author="Regina Casanova" w:date="2018-07-29T19:32:00Z">
                  <w:rPr>
                    <w:rStyle w:val="Hipervnculo"/>
                    <w:noProof/>
                  </w:rPr>
                </w:rPrChange>
              </w:rPr>
            </w:r>
            <w:r w:rsidRPr="00F75055">
              <w:rPr>
                <w:rStyle w:val="Hipervnculo"/>
                <w:rFonts w:ascii="Times New Roman" w:hAnsi="Times New Roman" w:cs="Times New Roman"/>
                <w:noProof/>
                <w:rPrChange w:id="135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359"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13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361" w:author="Regina Casanova" w:date="2018-07-29T19:32:00Z">
                  <w:rPr>
                    <w:rStyle w:val="Hipervnculo"/>
                    <w:noProof/>
                  </w:rPr>
                </w:rPrChange>
              </w:rPr>
              <w:t>Limitaciones</w:t>
            </w:r>
            <w:r w:rsidRPr="00F75055">
              <w:rPr>
                <w:rFonts w:ascii="Times New Roman" w:hAnsi="Times New Roman" w:cs="Times New Roman"/>
                <w:noProof/>
                <w:webHidden/>
                <w:rPrChange w:id="1362" w:author="Regina Casanova" w:date="2018-07-29T19:32:00Z">
                  <w:rPr>
                    <w:noProof/>
                    <w:webHidden/>
                  </w:rPr>
                </w:rPrChange>
              </w:rPr>
              <w:tab/>
            </w:r>
            <w:r w:rsidRPr="00F75055">
              <w:rPr>
                <w:rFonts w:ascii="Times New Roman" w:hAnsi="Times New Roman" w:cs="Times New Roman"/>
                <w:noProof/>
                <w:webHidden/>
                <w:rPrChange w:id="1363" w:author="Regina Casanova" w:date="2018-07-29T19:32:00Z">
                  <w:rPr>
                    <w:noProof/>
                    <w:webHidden/>
                  </w:rPr>
                </w:rPrChange>
              </w:rPr>
              <w:fldChar w:fldCharType="begin"/>
            </w:r>
            <w:r w:rsidRPr="00F75055">
              <w:rPr>
                <w:rFonts w:ascii="Times New Roman" w:hAnsi="Times New Roman" w:cs="Times New Roman"/>
                <w:noProof/>
                <w:webHidden/>
                <w:rPrChange w:id="1364" w:author="Regina Casanova" w:date="2018-07-29T19:32:00Z">
                  <w:rPr>
                    <w:noProof/>
                    <w:webHidden/>
                  </w:rPr>
                </w:rPrChange>
              </w:rPr>
              <w:instrText xml:space="preserve"> PAGEREF _Toc520655738 \h </w:instrText>
            </w:r>
            <w:r w:rsidRPr="00F75055">
              <w:rPr>
                <w:rFonts w:ascii="Times New Roman" w:hAnsi="Times New Roman" w:cs="Times New Roman"/>
                <w:noProof/>
                <w:webHidden/>
                <w:rPrChange w:id="1365" w:author="Regina Casanova" w:date="2018-07-29T19:32:00Z">
                  <w:rPr>
                    <w:noProof/>
                    <w:webHidden/>
                  </w:rPr>
                </w:rPrChange>
              </w:rPr>
            </w:r>
          </w:ins>
          <w:r w:rsidRPr="00F75055">
            <w:rPr>
              <w:rFonts w:ascii="Times New Roman" w:hAnsi="Times New Roman" w:cs="Times New Roman"/>
              <w:noProof/>
              <w:webHidden/>
              <w:rPrChange w:id="1366" w:author="Regina Casanova" w:date="2018-07-29T19:32:00Z">
                <w:rPr>
                  <w:noProof/>
                  <w:webHidden/>
                </w:rPr>
              </w:rPrChange>
            </w:rPr>
            <w:fldChar w:fldCharType="separate"/>
          </w:r>
          <w:ins w:id="1367" w:author="Regina Casanova" w:date="2018-07-29T19:24:00Z">
            <w:r w:rsidRPr="00F75055">
              <w:rPr>
                <w:rFonts w:ascii="Times New Roman" w:hAnsi="Times New Roman" w:cs="Times New Roman"/>
                <w:noProof/>
                <w:webHidden/>
                <w:rPrChange w:id="1368" w:author="Regina Casanova" w:date="2018-07-29T19:32:00Z">
                  <w:rPr>
                    <w:noProof/>
                    <w:webHidden/>
                  </w:rPr>
                </w:rPrChange>
              </w:rPr>
              <w:t>39</w:t>
            </w:r>
            <w:r w:rsidRPr="00F75055">
              <w:rPr>
                <w:rFonts w:ascii="Times New Roman" w:hAnsi="Times New Roman" w:cs="Times New Roman"/>
                <w:noProof/>
                <w:webHidden/>
                <w:rPrChange w:id="1369" w:author="Regina Casanova" w:date="2018-07-29T19:32:00Z">
                  <w:rPr>
                    <w:noProof/>
                    <w:webHidden/>
                  </w:rPr>
                </w:rPrChange>
              </w:rPr>
              <w:fldChar w:fldCharType="end"/>
            </w:r>
            <w:r w:rsidRPr="00F75055">
              <w:rPr>
                <w:rStyle w:val="Hipervnculo"/>
                <w:rFonts w:ascii="Times New Roman" w:hAnsi="Times New Roman" w:cs="Times New Roman"/>
                <w:noProof/>
                <w:rPrChange w:id="1370" w:author="Regina Casanova" w:date="2018-07-29T19:32:00Z">
                  <w:rPr>
                    <w:rStyle w:val="Hipervnculo"/>
                    <w:noProof/>
                  </w:rPr>
                </w:rPrChange>
              </w:rPr>
              <w:fldChar w:fldCharType="end"/>
            </w:r>
          </w:ins>
        </w:p>
        <w:p w14:paraId="06A8B383" w14:textId="1475FBC6" w:rsidR="00CC32E0" w:rsidRPr="00C3723A" w:rsidRDefault="00CC32E0" w:rsidP="00C3723A">
          <w:pPr>
            <w:pStyle w:val="TDC1"/>
            <w:rPr>
              <w:ins w:id="1371" w:author="Regina Casanova" w:date="2018-07-29T19:24:00Z"/>
              <w:rFonts w:eastAsiaTheme="minorEastAsia"/>
              <w:noProof/>
              <w:sz w:val="24"/>
              <w:szCs w:val="24"/>
              <w:lang w:val="es-PE" w:eastAsia="es-PE"/>
            </w:rPr>
          </w:pPr>
          <w:ins w:id="1372" w:author="Regina Casanova" w:date="2018-07-29T19:24:00Z">
            <w:r w:rsidRPr="00F75055">
              <w:rPr>
                <w:rStyle w:val="Hipervnculo"/>
                <w:rFonts w:ascii="Times New Roman" w:hAnsi="Times New Roman" w:cs="Times New Roman"/>
                <w:b w:val="0"/>
                <w:noProof/>
                <w:rPrChange w:id="137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74" w:author="Regina Casanova" w:date="2018-07-29T19:32:00Z">
                  <w:rPr>
                    <w:rStyle w:val="Hipervnculo"/>
                    <w:noProof/>
                  </w:rPr>
                </w:rPrChange>
              </w:rPr>
              <w:instrText xml:space="preserve"> </w:instrText>
            </w:r>
            <w:r w:rsidRPr="00C3723A">
              <w:rPr>
                <w:noProof/>
              </w:rPr>
              <w:instrText>HYPERLINK \l "_Toc520655739"</w:instrText>
            </w:r>
            <w:r w:rsidRPr="00F75055">
              <w:rPr>
                <w:rStyle w:val="Hipervnculo"/>
                <w:rFonts w:ascii="Times New Roman" w:hAnsi="Times New Roman" w:cs="Times New Roman"/>
                <w:b w:val="0"/>
                <w:noProof/>
                <w:rPrChange w:id="137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76" w:author="Regina Casanova" w:date="2018-07-29T19:32:00Z">
                  <w:rPr>
                    <w:rStyle w:val="Hipervnculo"/>
                    <w:noProof/>
                  </w:rPr>
                </w:rPrChange>
              </w:rPr>
            </w:r>
            <w:r w:rsidRPr="00F75055">
              <w:rPr>
                <w:rStyle w:val="Hipervnculo"/>
                <w:rFonts w:ascii="Times New Roman" w:hAnsi="Times New Roman" w:cs="Times New Roman"/>
                <w:b w:val="0"/>
                <w:noProof/>
                <w:rPrChange w:id="1377"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78" w:author="Regina Casanova" w:date="2018-07-29T19:32:00Z">
                  <w:rPr>
                    <w:rStyle w:val="Hipervnculo"/>
                    <w:noProof/>
                  </w:rPr>
                </w:rPrChange>
              </w:rPr>
              <w:t>Conclusiones</w:t>
            </w:r>
            <w:r w:rsidRPr="00C3723A">
              <w:rPr>
                <w:noProof/>
                <w:webHidden/>
              </w:rPr>
              <w:tab/>
            </w:r>
            <w:r w:rsidRPr="00C3723A">
              <w:rPr>
                <w:noProof/>
                <w:webHidden/>
              </w:rPr>
              <w:fldChar w:fldCharType="begin"/>
            </w:r>
            <w:r w:rsidRPr="00C3723A">
              <w:rPr>
                <w:noProof/>
                <w:webHidden/>
              </w:rPr>
              <w:instrText xml:space="preserve"> PAGEREF _Toc520655739 \h </w:instrText>
            </w:r>
            <w:r w:rsidRPr="00C3723A">
              <w:rPr>
                <w:noProof/>
                <w:webHidden/>
              </w:rPr>
            </w:r>
          </w:ins>
          <w:r w:rsidRPr="00C3723A">
            <w:rPr>
              <w:noProof/>
              <w:webHidden/>
            </w:rPr>
            <w:fldChar w:fldCharType="separate"/>
          </w:r>
          <w:ins w:id="1379"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1380" w:author="Regina Casanova" w:date="2018-07-29T19:32:00Z">
                  <w:rPr>
                    <w:rStyle w:val="Hipervnculo"/>
                    <w:noProof/>
                  </w:rPr>
                </w:rPrChange>
              </w:rPr>
              <w:fldChar w:fldCharType="end"/>
            </w:r>
          </w:ins>
        </w:p>
        <w:p w14:paraId="23B661CC" w14:textId="44C0D2E3" w:rsidR="00CC32E0" w:rsidRPr="00C3723A" w:rsidRDefault="00CC32E0" w:rsidP="00C3723A">
          <w:pPr>
            <w:pStyle w:val="TDC1"/>
            <w:rPr>
              <w:ins w:id="1381" w:author="Regina Casanova" w:date="2018-07-29T19:24:00Z"/>
              <w:rFonts w:eastAsiaTheme="minorEastAsia"/>
              <w:noProof/>
              <w:sz w:val="24"/>
              <w:szCs w:val="24"/>
              <w:lang w:val="es-PE" w:eastAsia="es-PE"/>
            </w:rPr>
            <w:pPrChange w:id="1382" w:author="Regina Casanova" w:date="2018-07-29T19:33:00Z">
              <w:pPr>
                <w:pStyle w:val="TDC3"/>
              </w:pPr>
            </w:pPrChange>
          </w:pPr>
          <w:ins w:id="1383" w:author="Regina Casanova" w:date="2018-07-29T19:24:00Z">
            <w:r w:rsidRPr="00F75055">
              <w:rPr>
                <w:rStyle w:val="Hipervnculo"/>
                <w:rFonts w:ascii="Times New Roman" w:hAnsi="Times New Roman" w:cs="Times New Roman"/>
                <w:b w:val="0"/>
                <w:noProof/>
                <w:rPrChange w:id="138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85" w:author="Regina Casanova" w:date="2018-07-29T19:32:00Z">
                  <w:rPr>
                    <w:rStyle w:val="Hipervnculo"/>
                    <w:noProof/>
                  </w:rPr>
                </w:rPrChange>
              </w:rPr>
              <w:instrText xml:space="preserve"> </w:instrText>
            </w:r>
            <w:r w:rsidRPr="00C3723A">
              <w:rPr>
                <w:noProof/>
              </w:rPr>
              <w:instrText>HYPERLINK \l "_Toc520655744"</w:instrText>
            </w:r>
            <w:r w:rsidRPr="00F75055">
              <w:rPr>
                <w:rStyle w:val="Hipervnculo"/>
                <w:rFonts w:ascii="Times New Roman" w:hAnsi="Times New Roman" w:cs="Times New Roman"/>
                <w:b w:val="0"/>
                <w:noProof/>
                <w:rPrChange w:id="138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87" w:author="Regina Casanova" w:date="2018-07-29T19:32:00Z">
                  <w:rPr>
                    <w:rStyle w:val="Hipervnculo"/>
                    <w:noProof/>
                  </w:rPr>
                </w:rPrChange>
              </w:rPr>
            </w:r>
            <w:r w:rsidRPr="00F75055">
              <w:rPr>
                <w:rStyle w:val="Hipervnculo"/>
                <w:rFonts w:ascii="Times New Roman" w:hAnsi="Times New Roman" w:cs="Times New Roman"/>
                <w:b w:val="0"/>
                <w:noProof/>
                <w:rPrChange w:id="138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89" w:author="Regina Casanova" w:date="2018-07-29T19:32:00Z">
                  <w:rPr>
                    <w:rStyle w:val="Hipervnculo"/>
                    <w:noProof/>
                  </w:rPr>
                </w:rPrChange>
              </w:rPr>
              <w:t>Recomendaciones</w:t>
            </w:r>
            <w:r w:rsidRPr="00C3723A">
              <w:rPr>
                <w:noProof/>
                <w:webHidden/>
              </w:rPr>
              <w:tab/>
            </w:r>
            <w:r w:rsidRPr="00C3723A">
              <w:rPr>
                <w:noProof/>
                <w:webHidden/>
              </w:rPr>
              <w:fldChar w:fldCharType="begin"/>
            </w:r>
            <w:r w:rsidRPr="00C3723A">
              <w:rPr>
                <w:noProof/>
                <w:webHidden/>
              </w:rPr>
              <w:instrText xml:space="preserve"> PAGEREF _Toc520655744 \h </w:instrText>
            </w:r>
            <w:r w:rsidRPr="00C3723A">
              <w:rPr>
                <w:noProof/>
                <w:webHidden/>
              </w:rPr>
            </w:r>
          </w:ins>
          <w:r w:rsidRPr="00C3723A">
            <w:rPr>
              <w:noProof/>
              <w:webHidden/>
            </w:rPr>
            <w:fldChar w:fldCharType="separate"/>
          </w:r>
          <w:ins w:id="1390" w:author="Regina Casanova" w:date="2018-07-29T19:24:00Z">
            <w:r w:rsidRPr="00C3723A">
              <w:rPr>
                <w:noProof/>
                <w:webHidden/>
              </w:rPr>
              <w:t>42</w:t>
            </w:r>
            <w:r w:rsidRPr="00C3723A">
              <w:rPr>
                <w:noProof/>
                <w:webHidden/>
              </w:rPr>
              <w:fldChar w:fldCharType="end"/>
            </w:r>
            <w:r w:rsidRPr="00F75055">
              <w:rPr>
                <w:rStyle w:val="Hipervnculo"/>
                <w:rFonts w:ascii="Times New Roman" w:hAnsi="Times New Roman" w:cs="Times New Roman"/>
                <w:b w:val="0"/>
                <w:noProof/>
                <w:rPrChange w:id="1391" w:author="Regina Casanova" w:date="2018-07-29T19:32:00Z">
                  <w:rPr>
                    <w:rStyle w:val="Hipervnculo"/>
                    <w:noProof/>
                  </w:rPr>
                </w:rPrChange>
              </w:rPr>
              <w:fldChar w:fldCharType="end"/>
            </w:r>
          </w:ins>
        </w:p>
        <w:p w14:paraId="26D2A607" w14:textId="7BFEEF54" w:rsidR="00CC32E0" w:rsidRPr="00C3723A" w:rsidRDefault="00CC32E0" w:rsidP="00C3723A">
          <w:pPr>
            <w:pStyle w:val="TDC1"/>
            <w:rPr>
              <w:ins w:id="1392" w:author="Regina Casanova" w:date="2018-07-29T19:24:00Z"/>
              <w:rFonts w:eastAsiaTheme="minorEastAsia"/>
              <w:noProof/>
              <w:sz w:val="24"/>
              <w:szCs w:val="24"/>
              <w:lang w:val="es-PE" w:eastAsia="es-PE"/>
            </w:rPr>
          </w:pPr>
          <w:ins w:id="1393" w:author="Regina Casanova" w:date="2018-07-29T19:24:00Z">
            <w:r w:rsidRPr="00F75055">
              <w:rPr>
                <w:rStyle w:val="Hipervnculo"/>
                <w:rFonts w:ascii="Times New Roman" w:hAnsi="Times New Roman" w:cs="Times New Roman"/>
                <w:b w:val="0"/>
                <w:noProof/>
                <w:rPrChange w:id="139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95" w:author="Regina Casanova" w:date="2018-07-29T19:32:00Z">
                  <w:rPr>
                    <w:rStyle w:val="Hipervnculo"/>
                    <w:noProof/>
                  </w:rPr>
                </w:rPrChange>
              </w:rPr>
              <w:instrText xml:space="preserve"> </w:instrText>
            </w:r>
            <w:r w:rsidRPr="00C3723A">
              <w:rPr>
                <w:noProof/>
              </w:rPr>
              <w:instrText>HYPERLINK \l "_Toc520655748"</w:instrText>
            </w:r>
            <w:r w:rsidRPr="00F75055">
              <w:rPr>
                <w:rStyle w:val="Hipervnculo"/>
                <w:rFonts w:ascii="Times New Roman" w:hAnsi="Times New Roman" w:cs="Times New Roman"/>
                <w:b w:val="0"/>
                <w:noProof/>
                <w:rPrChange w:id="139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97" w:author="Regina Casanova" w:date="2018-07-29T19:32:00Z">
                  <w:rPr>
                    <w:rStyle w:val="Hipervnculo"/>
                    <w:noProof/>
                  </w:rPr>
                </w:rPrChange>
              </w:rPr>
            </w:r>
            <w:r w:rsidRPr="00F75055">
              <w:rPr>
                <w:rStyle w:val="Hipervnculo"/>
                <w:rFonts w:ascii="Times New Roman" w:hAnsi="Times New Roman" w:cs="Times New Roman"/>
                <w:b w:val="0"/>
                <w:noProof/>
                <w:rPrChange w:id="139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99" w:author="Regina Casanova" w:date="2018-07-29T19:32:00Z">
                  <w:rPr>
                    <w:rStyle w:val="Hipervnculo"/>
                    <w:noProof/>
                  </w:rPr>
                </w:rPrChange>
              </w:rPr>
              <w:t>Referencias bibliográficas</w:t>
            </w:r>
            <w:r w:rsidRPr="00C3723A">
              <w:rPr>
                <w:noProof/>
                <w:webHidden/>
              </w:rPr>
              <w:tab/>
            </w:r>
            <w:r w:rsidRPr="00C3723A">
              <w:rPr>
                <w:noProof/>
                <w:webHidden/>
              </w:rPr>
              <w:fldChar w:fldCharType="begin"/>
            </w:r>
            <w:r w:rsidRPr="00C3723A">
              <w:rPr>
                <w:noProof/>
                <w:webHidden/>
              </w:rPr>
              <w:instrText xml:space="preserve"> PAGEREF _Toc520655748 \h </w:instrText>
            </w:r>
            <w:r w:rsidRPr="00C3723A">
              <w:rPr>
                <w:noProof/>
                <w:webHidden/>
              </w:rPr>
            </w:r>
          </w:ins>
          <w:r w:rsidRPr="00C3723A">
            <w:rPr>
              <w:noProof/>
              <w:webHidden/>
            </w:rPr>
            <w:fldChar w:fldCharType="separate"/>
          </w:r>
          <w:ins w:id="1400"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1401" w:author="Regina Casanova" w:date="2018-07-29T19:32:00Z">
                  <w:rPr>
                    <w:rStyle w:val="Hipervnculo"/>
                    <w:noProof/>
                  </w:rPr>
                </w:rPrChange>
              </w:rPr>
              <w:fldChar w:fldCharType="end"/>
            </w:r>
          </w:ins>
        </w:p>
        <w:p w14:paraId="7A3828FD" w14:textId="72380EBF" w:rsidR="00CC32E0" w:rsidRPr="00C3723A" w:rsidRDefault="00CC32E0" w:rsidP="00C3723A">
          <w:pPr>
            <w:pStyle w:val="TDC1"/>
            <w:rPr>
              <w:ins w:id="1402" w:author="Regina Casanova" w:date="2018-07-29T19:24:00Z"/>
              <w:rFonts w:eastAsiaTheme="minorEastAsia"/>
              <w:noProof/>
              <w:sz w:val="24"/>
              <w:szCs w:val="24"/>
              <w:lang w:val="es-PE" w:eastAsia="es-PE"/>
            </w:rPr>
          </w:pPr>
          <w:ins w:id="1403" w:author="Regina Casanova" w:date="2018-07-29T19:24:00Z">
            <w:r w:rsidRPr="00F75055">
              <w:rPr>
                <w:rStyle w:val="Hipervnculo"/>
                <w:rFonts w:ascii="Times New Roman" w:hAnsi="Times New Roman" w:cs="Times New Roman"/>
                <w:b w:val="0"/>
                <w:noProof/>
                <w:rPrChange w:id="140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05" w:author="Regina Casanova" w:date="2018-07-29T19:32:00Z">
                  <w:rPr>
                    <w:rStyle w:val="Hipervnculo"/>
                    <w:noProof/>
                  </w:rPr>
                </w:rPrChange>
              </w:rPr>
              <w:instrText xml:space="preserve"> </w:instrText>
            </w:r>
            <w:r w:rsidRPr="00C3723A">
              <w:rPr>
                <w:noProof/>
              </w:rPr>
              <w:instrText>HYPERLINK \l "_Toc520655749"</w:instrText>
            </w:r>
            <w:r w:rsidRPr="00F75055">
              <w:rPr>
                <w:rStyle w:val="Hipervnculo"/>
                <w:rFonts w:ascii="Times New Roman" w:hAnsi="Times New Roman" w:cs="Times New Roman"/>
                <w:b w:val="0"/>
                <w:noProof/>
                <w:rPrChange w:id="140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07" w:author="Regina Casanova" w:date="2018-07-29T19:32:00Z">
                  <w:rPr>
                    <w:rStyle w:val="Hipervnculo"/>
                    <w:noProof/>
                  </w:rPr>
                </w:rPrChange>
              </w:rPr>
            </w:r>
            <w:r w:rsidRPr="00F75055">
              <w:rPr>
                <w:rStyle w:val="Hipervnculo"/>
                <w:rFonts w:ascii="Times New Roman" w:hAnsi="Times New Roman" w:cs="Times New Roman"/>
                <w:b w:val="0"/>
                <w:noProof/>
                <w:rPrChange w:id="140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09" w:author="Regina Casanova" w:date="2018-07-29T19:32:00Z">
                  <w:rPr>
                    <w:rStyle w:val="Hipervnculo"/>
                    <w:noProof/>
                  </w:rPr>
                </w:rPrChange>
              </w:rPr>
              <w:t>Anexos</w:t>
            </w:r>
            <w:r w:rsidRPr="00C3723A">
              <w:rPr>
                <w:noProof/>
                <w:webHidden/>
              </w:rPr>
              <w:tab/>
            </w:r>
            <w:r w:rsidRPr="00C3723A">
              <w:rPr>
                <w:noProof/>
                <w:webHidden/>
              </w:rPr>
              <w:fldChar w:fldCharType="begin"/>
            </w:r>
            <w:r w:rsidRPr="00C3723A">
              <w:rPr>
                <w:noProof/>
                <w:webHidden/>
              </w:rPr>
              <w:instrText xml:space="preserve"> PAGEREF _Toc520655749 \h </w:instrText>
            </w:r>
            <w:r w:rsidRPr="00C3723A">
              <w:rPr>
                <w:noProof/>
                <w:webHidden/>
              </w:rPr>
            </w:r>
          </w:ins>
          <w:r w:rsidRPr="00C3723A">
            <w:rPr>
              <w:noProof/>
              <w:webHidden/>
            </w:rPr>
            <w:fldChar w:fldCharType="separate"/>
          </w:r>
          <w:ins w:id="1410" w:author="Regina Casanova" w:date="2018-07-29T19:24:00Z">
            <w:r w:rsidRPr="00C3723A">
              <w:rPr>
                <w:noProof/>
                <w:webHidden/>
              </w:rPr>
              <w:t>50</w:t>
            </w:r>
            <w:r w:rsidRPr="00C3723A">
              <w:rPr>
                <w:noProof/>
                <w:webHidden/>
              </w:rPr>
              <w:fldChar w:fldCharType="end"/>
            </w:r>
            <w:r w:rsidRPr="00F75055">
              <w:rPr>
                <w:rStyle w:val="Hipervnculo"/>
                <w:rFonts w:ascii="Times New Roman" w:hAnsi="Times New Roman" w:cs="Times New Roman"/>
                <w:b w:val="0"/>
                <w:noProof/>
                <w:rPrChange w:id="1411" w:author="Regina Casanova" w:date="2018-07-29T19:32:00Z">
                  <w:rPr>
                    <w:rStyle w:val="Hipervnculo"/>
                    <w:noProof/>
                  </w:rPr>
                </w:rPrChange>
              </w:rPr>
              <w:fldChar w:fldCharType="end"/>
            </w:r>
          </w:ins>
        </w:p>
        <w:p w14:paraId="578978EE" w14:textId="7772697C" w:rsidR="00CC32E0" w:rsidRPr="00F75055" w:rsidRDefault="00CC32E0" w:rsidP="00CC32E0">
          <w:pPr>
            <w:pStyle w:val="TDC2"/>
            <w:rPr>
              <w:ins w:id="1412" w:author="Regina Casanova" w:date="2018-07-29T19:24:00Z"/>
              <w:rFonts w:ascii="Times New Roman" w:eastAsiaTheme="minorEastAsia" w:hAnsi="Times New Roman" w:cs="Times New Roman"/>
              <w:noProof/>
              <w:sz w:val="24"/>
              <w:szCs w:val="24"/>
              <w:lang w:val="es-PE" w:eastAsia="es-PE"/>
              <w:rPrChange w:id="1413" w:author="Regina Casanova" w:date="2018-07-29T19:32:00Z">
                <w:rPr>
                  <w:ins w:id="1414" w:author="Regina Casanova" w:date="2018-07-29T19:24:00Z"/>
                  <w:rFonts w:eastAsiaTheme="minorEastAsia" w:cstheme="minorBidi"/>
                  <w:noProof/>
                  <w:sz w:val="24"/>
                  <w:szCs w:val="24"/>
                  <w:lang w:val="es-PE" w:eastAsia="es-PE"/>
                </w:rPr>
              </w:rPrChange>
            </w:rPr>
          </w:pPr>
          <w:ins w:id="1415" w:author="Regina Casanova" w:date="2018-07-29T19:24:00Z">
            <w:r w:rsidRPr="00F75055">
              <w:rPr>
                <w:rStyle w:val="Hipervnculo"/>
                <w:rFonts w:ascii="Times New Roman" w:hAnsi="Times New Roman" w:cs="Times New Roman"/>
                <w:noProof/>
                <w:rPrChange w:id="141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17" w:author="Regina Casanova" w:date="2018-07-29T19:32:00Z">
                  <w:rPr>
                    <w:rStyle w:val="Hipervnculo"/>
                    <w:noProof/>
                  </w:rPr>
                </w:rPrChange>
              </w:rPr>
              <w:instrText xml:space="preserve"> </w:instrText>
            </w:r>
            <w:r w:rsidRPr="00F75055">
              <w:rPr>
                <w:rFonts w:ascii="Times New Roman" w:hAnsi="Times New Roman" w:cs="Times New Roman"/>
                <w:noProof/>
                <w:rPrChange w:id="1418" w:author="Regina Casanova" w:date="2018-07-29T19:32:00Z">
                  <w:rPr>
                    <w:noProof/>
                  </w:rPr>
                </w:rPrChange>
              </w:rPr>
              <w:instrText>HYPERLINK \l "_Toc520655750"</w:instrText>
            </w:r>
            <w:r w:rsidRPr="00F75055">
              <w:rPr>
                <w:rStyle w:val="Hipervnculo"/>
                <w:rFonts w:ascii="Times New Roman" w:hAnsi="Times New Roman" w:cs="Times New Roman"/>
                <w:noProof/>
                <w:rPrChange w:id="141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20" w:author="Regina Casanova" w:date="2018-07-29T19:32:00Z">
                  <w:rPr>
                    <w:rStyle w:val="Hipervnculo"/>
                    <w:noProof/>
                  </w:rPr>
                </w:rPrChange>
              </w:rPr>
            </w:r>
            <w:r w:rsidRPr="00F75055">
              <w:rPr>
                <w:rStyle w:val="Hipervnculo"/>
                <w:rFonts w:ascii="Times New Roman" w:hAnsi="Times New Roman" w:cs="Times New Roman"/>
                <w:noProof/>
                <w:rPrChange w:id="1421"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22"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42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24" w:author="Regina Casanova" w:date="2018-07-29T19:32:00Z">
                  <w:rPr>
                    <w:rStyle w:val="Hipervnculo"/>
                    <w:noProof/>
                    <w:lang w:val="es-PE"/>
                  </w:rPr>
                </w:rPrChange>
              </w:rPr>
              <w:t>Anexo 1: Consentimiento Informado del usuario final para realizar entrevistas a profundidad.</w:t>
            </w:r>
            <w:r w:rsidRPr="00F75055">
              <w:rPr>
                <w:rFonts w:ascii="Times New Roman" w:hAnsi="Times New Roman" w:cs="Times New Roman"/>
                <w:noProof/>
                <w:webHidden/>
                <w:rPrChange w:id="1425" w:author="Regina Casanova" w:date="2018-07-29T19:32:00Z">
                  <w:rPr>
                    <w:noProof/>
                    <w:webHidden/>
                  </w:rPr>
                </w:rPrChange>
              </w:rPr>
              <w:tab/>
            </w:r>
            <w:r w:rsidRPr="00F75055">
              <w:rPr>
                <w:rFonts w:ascii="Times New Roman" w:hAnsi="Times New Roman" w:cs="Times New Roman"/>
                <w:noProof/>
                <w:webHidden/>
                <w:rPrChange w:id="1426" w:author="Regina Casanova" w:date="2018-07-29T19:32:00Z">
                  <w:rPr>
                    <w:noProof/>
                    <w:webHidden/>
                  </w:rPr>
                </w:rPrChange>
              </w:rPr>
              <w:fldChar w:fldCharType="begin"/>
            </w:r>
            <w:r w:rsidRPr="00F75055">
              <w:rPr>
                <w:rFonts w:ascii="Times New Roman" w:hAnsi="Times New Roman" w:cs="Times New Roman"/>
                <w:noProof/>
                <w:webHidden/>
                <w:rPrChange w:id="1427" w:author="Regina Casanova" w:date="2018-07-29T19:32:00Z">
                  <w:rPr>
                    <w:noProof/>
                    <w:webHidden/>
                  </w:rPr>
                </w:rPrChange>
              </w:rPr>
              <w:instrText xml:space="preserve"> PAGEREF _Toc520655750 \h </w:instrText>
            </w:r>
            <w:r w:rsidRPr="00F75055">
              <w:rPr>
                <w:rFonts w:ascii="Times New Roman" w:hAnsi="Times New Roman" w:cs="Times New Roman"/>
                <w:noProof/>
                <w:webHidden/>
                <w:rPrChange w:id="1428" w:author="Regina Casanova" w:date="2018-07-29T19:32:00Z">
                  <w:rPr>
                    <w:noProof/>
                    <w:webHidden/>
                  </w:rPr>
                </w:rPrChange>
              </w:rPr>
            </w:r>
          </w:ins>
          <w:r w:rsidRPr="00F75055">
            <w:rPr>
              <w:rFonts w:ascii="Times New Roman" w:hAnsi="Times New Roman" w:cs="Times New Roman"/>
              <w:noProof/>
              <w:webHidden/>
              <w:rPrChange w:id="1429" w:author="Regina Casanova" w:date="2018-07-29T19:32:00Z">
                <w:rPr>
                  <w:noProof/>
                  <w:webHidden/>
                </w:rPr>
              </w:rPrChange>
            </w:rPr>
            <w:fldChar w:fldCharType="separate"/>
          </w:r>
          <w:ins w:id="1430" w:author="Regina Casanova" w:date="2018-07-29T19:24:00Z">
            <w:r w:rsidRPr="00F75055">
              <w:rPr>
                <w:rFonts w:ascii="Times New Roman" w:hAnsi="Times New Roman" w:cs="Times New Roman"/>
                <w:noProof/>
                <w:webHidden/>
                <w:rPrChange w:id="1431" w:author="Regina Casanova" w:date="2018-07-29T19:32:00Z">
                  <w:rPr>
                    <w:noProof/>
                    <w:webHidden/>
                  </w:rPr>
                </w:rPrChange>
              </w:rPr>
              <w:t>50</w:t>
            </w:r>
            <w:r w:rsidRPr="00F75055">
              <w:rPr>
                <w:rFonts w:ascii="Times New Roman" w:hAnsi="Times New Roman" w:cs="Times New Roman"/>
                <w:noProof/>
                <w:webHidden/>
                <w:rPrChange w:id="1432" w:author="Regina Casanova" w:date="2018-07-29T19:32:00Z">
                  <w:rPr>
                    <w:noProof/>
                    <w:webHidden/>
                  </w:rPr>
                </w:rPrChange>
              </w:rPr>
              <w:fldChar w:fldCharType="end"/>
            </w:r>
            <w:r w:rsidRPr="00F75055">
              <w:rPr>
                <w:rStyle w:val="Hipervnculo"/>
                <w:rFonts w:ascii="Times New Roman" w:hAnsi="Times New Roman" w:cs="Times New Roman"/>
                <w:noProof/>
                <w:rPrChange w:id="1433" w:author="Regina Casanova" w:date="2018-07-29T19:32:00Z">
                  <w:rPr>
                    <w:rStyle w:val="Hipervnculo"/>
                    <w:noProof/>
                  </w:rPr>
                </w:rPrChange>
              </w:rPr>
              <w:fldChar w:fldCharType="end"/>
            </w:r>
          </w:ins>
        </w:p>
        <w:p w14:paraId="4FF12896" w14:textId="5C9A854A" w:rsidR="00CC32E0" w:rsidRPr="00F75055" w:rsidRDefault="00CC32E0" w:rsidP="00CC32E0">
          <w:pPr>
            <w:pStyle w:val="TDC2"/>
            <w:rPr>
              <w:ins w:id="1434" w:author="Regina Casanova" w:date="2018-07-29T19:24:00Z"/>
              <w:rFonts w:ascii="Times New Roman" w:eastAsiaTheme="minorEastAsia" w:hAnsi="Times New Roman" w:cs="Times New Roman"/>
              <w:noProof/>
              <w:sz w:val="24"/>
              <w:szCs w:val="24"/>
              <w:lang w:val="es-PE" w:eastAsia="es-PE"/>
              <w:rPrChange w:id="1435" w:author="Regina Casanova" w:date="2018-07-29T19:32:00Z">
                <w:rPr>
                  <w:ins w:id="1436" w:author="Regina Casanova" w:date="2018-07-29T19:24:00Z"/>
                  <w:rFonts w:eastAsiaTheme="minorEastAsia" w:cstheme="minorBidi"/>
                  <w:noProof/>
                  <w:sz w:val="24"/>
                  <w:szCs w:val="24"/>
                  <w:lang w:val="es-PE" w:eastAsia="es-PE"/>
                </w:rPr>
              </w:rPrChange>
            </w:rPr>
          </w:pPr>
          <w:ins w:id="1437" w:author="Regina Casanova" w:date="2018-07-29T19:24:00Z">
            <w:r w:rsidRPr="00F75055">
              <w:rPr>
                <w:rStyle w:val="Hipervnculo"/>
                <w:rFonts w:ascii="Times New Roman" w:hAnsi="Times New Roman" w:cs="Times New Roman"/>
                <w:noProof/>
                <w:rPrChange w:id="143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39" w:author="Regina Casanova" w:date="2018-07-29T19:32:00Z">
                  <w:rPr>
                    <w:rStyle w:val="Hipervnculo"/>
                    <w:noProof/>
                  </w:rPr>
                </w:rPrChange>
              </w:rPr>
              <w:instrText xml:space="preserve"> </w:instrText>
            </w:r>
            <w:r w:rsidRPr="00F75055">
              <w:rPr>
                <w:rFonts w:ascii="Times New Roman" w:hAnsi="Times New Roman" w:cs="Times New Roman"/>
                <w:noProof/>
                <w:rPrChange w:id="1440" w:author="Regina Casanova" w:date="2018-07-29T19:32:00Z">
                  <w:rPr>
                    <w:noProof/>
                  </w:rPr>
                </w:rPrChange>
              </w:rPr>
              <w:instrText>HYPERLINK \l "_Toc520655751"</w:instrText>
            </w:r>
            <w:r w:rsidRPr="00F75055">
              <w:rPr>
                <w:rStyle w:val="Hipervnculo"/>
                <w:rFonts w:ascii="Times New Roman" w:hAnsi="Times New Roman" w:cs="Times New Roman"/>
                <w:noProof/>
                <w:rPrChange w:id="144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42" w:author="Regina Casanova" w:date="2018-07-29T19:32:00Z">
                  <w:rPr>
                    <w:rStyle w:val="Hipervnculo"/>
                    <w:noProof/>
                  </w:rPr>
                </w:rPrChange>
              </w:rPr>
            </w:r>
            <w:r w:rsidRPr="00F75055">
              <w:rPr>
                <w:rStyle w:val="Hipervnculo"/>
                <w:rFonts w:ascii="Times New Roman" w:hAnsi="Times New Roman" w:cs="Times New Roman"/>
                <w:noProof/>
                <w:rPrChange w:id="144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4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4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46" w:author="Regina Casanova" w:date="2018-07-29T19:32:00Z">
                  <w:rPr>
                    <w:rStyle w:val="Hipervnculo"/>
                    <w:noProof/>
                    <w:lang w:val="es-PE"/>
                  </w:rPr>
                </w:rPrChange>
              </w:rPr>
              <w:t>Anexo 2: Guía Semi-Estructurada de Entrevista a Profundidad para usuarios finales Nº1</w:t>
            </w:r>
            <w:r w:rsidRPr="00F75055">
              <w:rPr>
                <w:rFonts w:ascii="Times New Roman" w:hAnsi="Times New Roman" w:cs="Times New Roman"/>
                <w:noProof/>
                <w:webHidden/>
                <w:rPrChange w:id="1447" w:author="Regina Casanova" w:date="2018-07-29T19:32:00Z">
                  <w:rPr>
                    <w:noProof/>
                    <w:webHidden/>
                  </w:rPr>
                </w:rPrChange>
              </w:rPr>
              <w:tab/>
            </w:r>
            <w:r w:rsidRPr="00F75055">
              <w:rPr>
                <w:rFonts w:ascii="Times New Roman" w:hAnsi="Times New Roman" w:cs="Times New Roman"/>
                <w:noProof/>
                <w:webHidden/>
                <w:rPrChange w:id="1448" w:author="Regina Casanova" w:date="2018-07-29T19:32:00Z">
                  <w:rPr>
                    <w:noProof/>
                    <w:webHidden/>
                  </w:rPr>
                </w:rPrChange>
              </w:rPr>
              <w:fldChar w:fldCharType="begin"/>
            </w:r>
            <w:r w:rsidRPr="00F75055">
              <w:rPr>
                <w:rFonts w:ascii="Times New Roman" w:hAnsi="Times New Roman" w:cs="Times New Roman"/>
                <w:noProof/>
                <w:webHidden/>
                <w:rPrChange w:id="1449" w:author="Regina Casanova" w:date="2018-07-29T19:32:00Z">
                  <w:rPr>
                    <w:noProof/>
                    <w:webHidden/>
                  </w:rPr>
                </w:rPrChange>
              </w:rPr>
              <w:instrText xml:space="preserve"> PAGEREF _Toc520655751 \h </w:instrText>
            </w:r>
            <w:r w:rsidRPr="00F75055">
              <w:rPr>
                <w:rFonts w:ascii="Times New Roman" w:hAnsi="Times New Roman" w:cs="Times New Roman"/>
                <w:noProof/>
                <w:webHidden/>
                <w:rPrChange w:id="1450" w:author="Regina Casanova" w:date="2018-07-29T19:32:00Z">
                  <w:rPr>
                    <w:noProof/>
                    <w:webHidden/>
                  </w:rPr>
                </w:rPrChange>
              </w:rPr>
            </w:r>
          </w:ins>
          <w:r w:rsidRPr="00F75055">
            <w:rPr>
              <w:rFonts w:ascii="Times New Roman" w:hAnsi="Times New Roman" w:cs="Times New Roman"/>
              <w:noProof/>
              <w:webHidden/>
              <w:rPrChange w:id="1451" w:author="Regina Casanova" w:date="2018-07-29T19:32:00Z">
                <w:rPr>
                  <w:noProof/>
                  <w:webHidden/>
                </w:rPr>
              </w:rPrChange>
            </w:rPr>
            <w:fldChar w:fldCharType="separate"/>
          </w:r>
          <w:ins w:id="1452" w:author="Regina Casanova" w:date="2018-07-29T19:24:00Z">
            <w:r w:rsidRPr="00F75055">
              <w:rPr>
                <w:rFonts w:ascii="Times New Roman" w:hAnsi="Times New Roman" w:cs="Times New Roman"/>
                <w:noProof/>
                <w:webHidden/>
                <w:rPrChange w:id="1453" w:author="Regina Casanova" w:date="2018-07-29T19:32:00Z">
                  <w:rPr>
                    <w:noProof/>
                    <w:webHidden/>
                  </w:rPr>
                </w:rPrChange>
              </w:rPr>
              <w:t>53</w:t>
            </w:r>
            <w:r w:rsidRPr="00F75055">
              <w:rPr>
                <w:rFonts w:ascii="Times New Roman" w:hAnsi="Times New Roman" w:cs="Times New Roman"/>
                <w:noProof/>
                <w:webHidden/>
                <w:rPrChange w:id="1454" w:author="Regina Casanova" w:date="2018-07-29T19:32:00Z">
                  <w:rPr>
                    <w:noProof/>
                    <w:webHidden/>
                  </w:rPr>
                </w:rPrChange>
              </w:rPr>
              <w:fldChar w:fldCharType="end"/>
            </w:r>
            <w:r w:rsidRPr="00F75055">
              <w:rPr>
                <w:rStyle w:val="Hipervnculo"/>
                <w:rFonts w:ascii="Times New Roman" w:hAnsi="Times New Roman" w:cs="Times New Roman"/>
                <w:noProof/>
                <w:rPrChange w:id="1455" w:author="Regina Casanova" w:date="2018-07-29T19:32:00Z">
                  <w:rPr>
                    <w:rStyle w:val="Hipervnculo"/>
                    <w:noProof/>
                  </w:rPr>
                </w:rPrChange>
              </w:rPr>
              <w:fldChar w:fldCharType="end"/>
            </w:r>
          </w:ins>
        </w:p>
        <w:p w14:paraId="71AEF26F" w14:textId="27B25E92" w:rsidR="00CC32E0" w:rsidRPr="00F75055" w:rsidRDefault="00CC32E0" w:rsidP="00CC32E0">
          <w:pPr>
            <w:pStyle w:val="TDC2"/>
            <w:rPr>
              <w:ins w:id="1456" w:author="Regina Casanova" w:date="2018-07-29T19:24:00Z"/>
              <w:rFonts w:ascii="Times New Roman" w:eastAsiaTheme="minorEastAsia" w:hAnsi="Times New Roman" w:cs="Times New Roman"/>
              <w:noProof/>
              <w:sz w:val="24"/>
              <w:szCs w:val="24"/>
              <w:lang w:val="es-PE" w:eastAsia="es-PE"/>
              <w:rPrChange w:id="1457" w:author="Regina Casanova" w:date="2018-07-29T19:32:00Z">
                <w:rPr>
                  <w:ins w:id="1458" w:author="Regina Casanova" w:date="2018-07-29T19:24:00Z"/>
                  <w:rFonts w:eastAsiaTheme="minorEastAsia" w:cstheme="minorBidi"/>
                  <w:noProof/>
                  <w:sz w:val="24"/>
                  <w:szCs w:val="24"/>
                  <w:lang w:val="es-PE" w:eastAsia="es-PE"/>
                </w:rPr>
              </w:rPrChange>
            </w:rPr>
          </w:pPr>
          <w:ins w:id="1459" w:author="Regina Casanova" w:date="2018-07-29T19:24:00Z">
            <w:r w:rsidRPr="00F75055">
              <w:rPr>
                <w:rStyle w:val="Hipervnculo"/>
                <w:rFonts w:ascii="Times New Roman" w:hAnsi="Times New Roman" w:cs="Times New Roman"/>
                <w:noProof/>
                <w:rPrChange w:id="1460"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61" w:author="Regina Casanova" w:date="2018-07-29T19:32:00Z">
                  <w:rPr>
                    <w:rStyle w:val="Hipervnculo"/>
                    <w:noProof/>
                  </w:rPr>
                </w:rPrChange>
              </w:rPr>
              <w:instrText xml:space="preserve"> </w:instrText>
            </w:r>
            <w:r w:rsidRPr="00F75055">
              <w:rPr>
                <w:rFonts w:ascii="Times New Roman" w:hAnsi="Times New Roman" w:cs="Times New Roman"/>
                <w:noProof/>
                <w:rPrChange w:id="1462" w:author="Regina Casanova" w:date="2018-07-29T19:32:00Z">
                  <w:rPr>
                    <w:noProof/>
                  </w:rPr>
                </w:rPrChange>
              </w:rPr>
              <w:instrText>HYPERLINK \l "_Toc520655752"</w:instrText>
            </w:r>
            <w:r w:rsidRPr="00F75055">
              <w:rPr>
                <w:rStyle w:val="Hipervnculo"/>
                <w:rFonts w:ascii="Times New Roman" w:hAnsi="Times New Roman" w:cs="Times New Roman"/>
                <w:noProof/>
                <w:rPrChange w:id="1463"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64" w:author="Regina Casanova" w:date="2018-07-29T19:32:00Z">
                  <w:rPr>
                    <w:rStyle w:val="Hipervnculo"/>
                    <w:noProof/>
                  </w:rPr>
                </w:rPrChange>
              </w:rPr>
            </w:r>
            <w:r w:rsidRPr="00F75055">
              <w:rPr>
                <w:rStyle w:val="Hipervnculo"/>
                <w:rFonts w:ascii="Times New Roman" w:hAnsi="Times New Roman" w:cs="Times New Roman"/>
                <w:noProof/>
                <w:rPrChange w:id="1465"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66"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46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68" w:author="Regina Casanova" w:date="2018-07-29T19:32:00Z">
                  <w:rPr>
                    <w:rStyle w:val="Hipervnculo"/>
                    <w:noProof/>
                    <w:lang w:val="es-PE"/>
                  </w:rPr>
                </w:rPrChange>
              </w:rPr>
              <w:t>Anexo 3: Guía Estructurada de Entrevista a Profundidad para usuarios finales Nº2</w:t>
            </w:r>
            <w:r w:rsidRPr="00F75055">
              <w:rPr>
                <w:rFonts w:ascii="Times New Roman" w:hAnsi="Times New Roman" w:cs="Times New Roman"/>
                <w:noProof/>
                <w:webHidden/>
                <w:rPrChange w:id="1469" w:author="Regina Casanova" w:date="2018-07-29T19:32:00Z">
                  <w:rPr>
                    <w:noProof/>
                    <w:webHidden/>
                  </w:rPr>
                </w:rPrChange>
              </w:rPr>
              <w:tab/>
            </w:r>
            <w:r w:rsidRPr="00F75055">
              <w:rPr>
                <w:rFonts w:ascii="Times New Roman" w:hAnsi="Times New Roman" w:cs="Times New Roman"/>
                <w:noProof/>
                <w:webHidden/>
                <w:rPrChange w:id="1470" w:author="Regina Casanova" w:date="2018-07-29T19:32:00Z">
                  <w:rPr>
                    <w:noProof/>
                    <w:webHidden/>
                  </w:rPr>
                </w:rPrChange>
              </w:rPr>
              <w:fldChar w:fldCharType="begin"/>
            </w:r>
            <w:r w:rsidRPr="00F75055">
              <w:rPr>
                <w:rFonts w:ascii="Times New Roman" w:hAnsi="Times New Roman" w:cs="Times New Roman"/>
                <w:noProof/>
                <w:webHidden/>
                <w:rPrChange w:id="1471" w:author="Regina Casanova" w:date="2018-07-29T19:32:00Z">
                  <w:rPr>
                    <w:noProof/>
                    <w:webHidden/>
                  </w:rPr>
                </w:rPrChange>
              </w:rPr>
              <w:instrText xml:space="preserve"> PAGEREF _Toc520655752 \h </w:instrText>
            </w:r>
            <w:r w:rsidRPr="00F75055">
              <w:rPr>
                <w:rFonts w:ascii="Times New Roman" w:hAnsi="Times New Roman" w:cs="Times New Roman"/>
                <w:noProof/>
                <w:webHidden/>
                <w:rPrChange w:id="1472" w:author="Regina Casanova" w:date="2018-07-29T19:32:00Z">
                  <w:rPr>
                    <w:noProof/>
                    <w:webHidden/>
                  </w:rPr>
                </w:rPrChange>
              </w:rPr>
            </w:r>
          </w:ins>
          <w:r w:rsidRPr="00F75055">
            <w:rPr>
              <w:rFonts w:ascii="Times New Roman" w:hAnsi="Times New Roman" w:cs="Times New Roman"/>
              <w:noProof/>
              <w:webHidden/>
              <w:rPrChange w:id="1473" w:author="Regina Casanova" w:date="2018-07-29T19:32:00Z">
                <w:rPr>
                  <w:noProof/>
                  <w:webHidden/>
                </w:rPr>
              </w:rPrChange>
            </w:rPr>
            <w:fldChar w:fldCharType="separate"/>
          </w:r>
          <w:ins w:id="1474" w:author="Regina Casanova" w:date="2018-07-29T19:24:00Z">
            <w:r w:rsidRPr="00F75055">
              <w:rPr>
                <w:rFonts w:ascii="Times New Roman" w:hAnsi="Times New Roman" w:cs="Times New Roman"/>
                <w:noProof/>
                <w:webHidden/>
                <w:rPrChange w:id="1475" w:author="Regina Casanova" w:date="2018-07-29T19:32:00Z">
                  <w:rPr>
                    <w:noProof/>
                    <w:webHidden/>
                  </w:rPr>
                </w:rPrChange>
              </w:rPr>
              <w:t>55</w:t>
            </w:r>
            <w:r w:rsidRPr="00F75055">
              <w:rPr>
                <w:rFonts w:ascii="Times New Roman" w:hAnsi="Times New Roman" w:cs="Times New Roman"/>
                <w:noProof/>
                <w:webHidden/>
                <w:rPrChange w:id="1476" w:author="Regina Casanova" w:date="2018-07-29T19:32:00Z">
                  <w:rPr>
                    <w:noProof/>
                    <w:webHidden/>
                  </w:rPr>
                </w:rPrChange>
              </w:rPr>
              <w:fldChar w:fldCharType="end"/>
            </w:r>
            <w:r w:rsidRPr="00F75055">
              <w:rPr>
                <w:rStyle w:val="Hipervnculo"/>
                <w:rFonts w:ascii="Times New Roman" w:hAnsi="Times New Roman" w:cs="Times New Roman"/>
                <w:noProof/>
                <w:rPrChange w:id="1477" w:author="Regina Casanova" w:date="2018-07-29T19:32:00Z">
                  <w:rPr>
                    <w:rStyle w:val="Hipervnculo"/>
                    <w:noProof/>
                  </w:rPr>
                </w:rPrChange>
              </w:rPr>
              <w:fldChar w:fldCharType="end"/>
            </w:r>
          </w:ins>
        </w:p>
        <w:p w14:paraId="5F977466" w14:textId="6FB5EA4F" w:rsidR="00CC32E0" w:rsidRPr="00F75055" w:rsidRDefault="00CC32E0" w:rsidP="00CC32E0">
          <w:pPr>
            <w:pStyle w:val="TDC2"/>
            <w:rPr>
              <w:ins w:id="1478" w:author="Regina Casanova" w:date="2018-07-29T19:24:00Z"/>
              <w:rFonts w:ascii="Times New Roman" w:eastAsiaTheme="minorEastAsia" w:hAnsi="Times New Roman" w:cs="Times New Roman"/>
              <w:noProof/>
              <w:sz w:val="24"/>
              <w:szCs w:val="24"/>
              <w:lang w:val="es-PE" w:eastAsia="es-PE"/>
              <w:rPrChange w:id="1479" w:author="Regina Casanova" w:date="2018-07-29T19:32:00Z">
                <w:rPr>
                  <w:ins w:id="1480" w:author="Regina Casanova" w:date="2018-07-29T19:24:00Z"/>
                  <w:rFonts w:eastAsiaTheme="minorEastAsia" w:cstheme="minorBidi"/>
                  <w:noProof/>
                  <w:sz w:val="24"/>
                  <w:szCs w:val="24"/>
                  <w:lang w:val="es-PE" w:eastAsia="es-PE"/>
                </w:rPr>
              </w:rPrChange>
            </w:rPr>
          </w:pPr>
          <w:ins w:id="1481" w:author="Regina Casanova" w:date="2018-07-29T19:24:00Z">
            <w:r w:rsidRPr="00F75055">
              <w:rPr>
                <w:rStyle w:val="Hipervnculo"/>
                <w:rFonts w:ascii="Times New Roman" w:hAnsi="Times New Roman" w:cs="Times New Roman"/>
                <w:noProof/>
                <w:rPrChange w:id="1482" w:author="Regina Casanova" w:date="2018-07-29T19:32:00Z">
                  <w:rPr>
                    <w:rStyle w:val="Hipervnculo"/>
                    <w:noProof/>
                  </w:rPr>
                </w:rPrChange>
              </w:rPr>
              <w:lastRenderedPageBreak/>
              <w:fldChar w:fldCharType="begin"/>
            </w:r>
            <w:r w:rsidRPr="00F75055">
              <w:rPr>
                <w:rStyle w:val="Hipervnculo"/>
                <w:rFonts w:ascii="Times New Roman" w:hAnsi="Times New Roman" w:cs="Times New Roman"/>
                <w:noProof/>
                <w:rPrChange w:id="1483" w:author="Regina Casanova" w:date="2018-07-29T19:32:00Z">
                  <w:rPr>
                    <w:rStyle w:val="Hipervnculo"/>
                    <w:noProof/>
                  </w:rPr>
                </w:rPrChange>
              </w:rPr>
              <w:instrText xml:space="preserve"> </w:instrText>
            </w:r>
            <w:r w:rsidRPr="00F75055">
              <w:rPr>
                <w:rFonts w:ascii="Times New Roman" w:hAnsi="Times New Roman" w:cs="Times New Roman"/>
                <w:noProof/>
                <w:rPrChange w:id="1484" w:author="Regina Casanova" w:date="2018-07-29T19:32:00Z">
                  <w:rPr>
                    <w:noProof/>
                  </w:rPr>
                </w:rPrChange>
              </w:rPr>
              <w:instrText>HYPERLINK \l "_Toc520655753"</w:instrText>
            </w:r>
            <w:r w:rsidRPr="00F75055">
              <w:rPr>
                <w:rStyle w:val="Hipervnculo"/>
                <w:rFonts w:ascii="Times New Roman" w:hAnsi="Times New Roman" w:cs="Times New Roman"/>
                <w:noProof/>
                <w:rPrChange w:id="148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86" w:author="Regina Casanova" w:date="2018-07-29T19:32:00Z">
                  <w:rPr>
                    <w:rStyle w:val="Hipervnculo"/>
                    <w:noProof/>
                  </w:rPr>
                </w:rPrChange>
              </w:rPr>
            </w:r>
            <w:r w:rsidRPr="00F75055">
              <w:rPr>
                <w:rStyle w:val="Hipervnculo"/>
                <w:rFonts w:ascii="Times New Roman" w:hAnsi="Times New Roman" w:cs="Times New Roman"/>
                <w:noProof/>
                <w:rPrChange w:id="148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88" w:author="Regina Casanova" w:date="2018-07-29T19:32:00Z">
                  <w:rPr>
                    <w:rStyle w:val="Hipervnculo"/>
                    <w:noProof/>
                    <w:lang w:val="es-PE"/>
                  </w:rPr>
                </w:rPrChange>
              </w:rPr>
              <w:t>IV.</w:t>
            </w:r>
            <w:r w:rsidRPr="00F75055">
              <w:rPr>
                <w:rFonts w:ascii="Times New Roman" w:eastAsiaTheme="minorEastAsia" w:hAnsi="Times New Roman" w:cs="Times New Roman"/>
                <w:noProof/>
                <w:sz w:val="24"/>
                <w:szCs w:val="24"/>
                <w:lang w:val="es-PE" w:eastAsia="es-PE"/>
                <w:rPrChange w:id="14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90" w:author="Regina Casanova" w:date="2018-07-29T19:32:00Z">
                  <w:rPr>
                    <w:rStyle w:val="Hipervnculo"/>
                    <w:noProof/>
                    <w:lang w:val="es-PE"/>
                  </w:rPr>
                </w:rPrChange>
              </w:rPr>
              <w:t>Anexo 4. Encuesta de Aspectos Demográficos de Entrevistados del Sistema de Gestión de Reclamos para el Sistema de Salud del Perú</w:t>
            </w:r>
            <w:r w:rsidRPr="00F75055">
              <w:rPr>
                <w:rFonts w:ascii="Times New Roman" w:hAnsi="Times New Roman" w:cs="Times New Roman"/>
                <w:noProof/>
                <w:webHidden/>
                <w:rPrChange w:id="1491" w:author="Regina Casanova" w:date="2018-07-29T19:32:00Z">
                  <w:rPr>
                    <w:noProof/>
                    <w:webHidden/>
                  </w:rPr>
                </w:rPrChange>
              </w:rPr>
              <w:tab/>
            </w:r>
            <w:r w:rsidRPr="00F75055">
              <w:rPr>
                <w:rFonts w:ascii="Times New Roman" w:hAnsi="Times New Roman" w:cs="Times New Roman"/>
                <w:noProof/>
                <w:webHidden/>
                <w:rPrChange w:id="1492" w:author="Regina Casanova" w:date="2018-07-29T19:32:00Z">
                  <w:rPr>
                    <w:noProof/>
                    <w:webHidden/>
                  </w:rPr>
                </w:rPrChange>
              </w:rPr>
              <w:fldChar w:fldCharType="begin"/>
            </w:r>
            <w:r w:rsidRPr="00F75055">
              <w:rPr>
                <w:rFonts w:ascii="Times New Roman" w:hAnsi="Times New Roman" w:cs="Times New Roman"/>
                <w:noProof/>
                <w:webHidden/>
                <w:rPrChange w:id="1493" w:author="Regina Casanova" w:date="2018-07-29T19:32:00Z">
                  <w:rPr>
                    <w:noProof/>
                    <w:webHidden/>
                  </w:rPr>
                </w:rPrChange>
              </w:rPr>
              <w:instrText xml:space="preserve"> PAGEREF _Toc520655753 \h </w:instrText>
            </w:r>
            <w:r w:rsidRPr="00F75055">
              <w:rPr>
                <w:rFonts w:ascii="Times New Roman" w:hAnsi="Times New Roman" w:cs="Times New Roman"/>
                <w:noProof/>
                <w:webHidden/>
                <w:rPrChange w:id="1494" w:author="Regina Casanova" w:date="2018-07-29T19:32:00Z">
                  <w:rPr>
                    <w:noProof/>
                    <w:webHidden/>
                  </w:rPr>
                </w:rPrChange>
              </w:rPr>
            </w:r>
          </w:ins>
          <w:r w:rsidRPr="00F75055">
            <w:rPr>
              <w:rFonts w:ascii="Times New Roman" w:hAnsi="Times New Roman" w:cs="Times New Roman"/>
              <w:noProof/>
              <w:webHidden/>
              <w:rPrChange w:id="1495" w:author="Regina Casanova" w:date="2018-07-29T19:32:00Z">
                <w:rPr>
                  <w:noProof/>
                  <w:webHidden/>
                </w:rPr>
              </w:rPrChange>
            </w:rPr>
            <w:fldChar w:fldCharType="separate"/>
          </w:r>
          <w:ins w:id="1496" w:author="Regina Casanova" w:date="2018-07-29T19:24:00Z">
            <w:r w:rsidRPr="00F75055">
              <w:rPr>
                <w:rFonts w:ascii="Times New Roman" w:hAnsi="Times New Roman" w:cs="Times New Roman"/>
                <w:noProof/>
                <w:webHidden/>
                <w:rPrChange w:id="1497" w:author="Regina Casanova" w:date="2018-07-29T19:32:00Z">
                  <w:rPr>
                    <w:noProof/>
                    <w:webHidden/>
                  </w:rPr>
                </w:rPrChange>
              </w:rPr>
              <w:t>57</w:t>
            </w:r>
            <w:r w:rsidRPr="00F75055">
              <w:rPr>
                <w:rFonts w:ascii="Times New Roman" w:hAnsi="Times New Roman" w:cs="Times New Roman"/>
                <w:noProof/>
                <w:webHidden/>
                <w:rPrChange w:id="1498" w:author="Regina Casanova" w:date="2018-07-29T19:32:00Z">
                  <w:rPr>
                    <w:noProof/>
                    <w:webHidden/>
                  </w:rPr>
                </w:rPrChange>
              </w:rPr>
              <w:fldChar w:fldCharType="end"/>
            </w:r>
            <w:r w:rsidRPr="00F75055">
              <w:rPr>
                <w:rStyle w:val="Hipervnculo"/>
                <w:rFonts w:ascii="Times New Roman" w:hAnsi="Times New Roman" w:cs="Times New Roman"/>
                <w:noProof/>
                <w:rPrChange w:id="1499" w:author="Regina Casanova" w:date="2018-07-29T19:32:00Z">
                  <w:rPr>
                    <w:rStyle w:val="Hipervnculo"/>
                    <w:noProof/>
                  </w:rPr>
                </w:rPrChange>
              </w:rPr>
              <w:fldChar w:fldCharType="end"/>
            </w:r>
          </w:ins>
        </w:p>
        <w:p w14:paraId="5059526F" w14:textId="213B9847" w:rsidR="00CC32E0" w:rsidRPr="00F75055" w:rsidRDefault="00CC32E0" w:rsidP="00CC32E0">
          <w:pPr>
            <w:pStyle w:val="TDC2"/>
            <w:rPr>
              <w:ins w:id="1500" w:author="Regina Casanova" w:date="2018-07-29T19:24:00Z"/>
              <w:rFonts w:ascii="Times New Roman" w:eastAsiaTheme="minorEastAsia" w:hAnsi="Times New Roman" w:cs="Times New Roman"/>
              <w:noProof/>
              <w:sz w:val="24"/>
              <w:szCs w:val="24"/>
              <w:lang w:val="es-PE" w:eastAsia="es-PE"/>
              <w:rPrChange w:id="1501" w:author="Regina Casanova" w:date="2018-07-29T19:32:00Z">
                <w:rPr>
                  <w:ins w:id="1502" w:author="Regina Casanova" w:date="2018-07-29T19:24:00Z"/>
                  <w:rFonts w:eastAsiaTheme="minorEastAsia" w:cstheme="minorBidi"/>
                  <w:noProof/>
                  <w:sz w:val="24"/>
                  <w:szCs w:val="24"/>
                  <w:lang w:val="es-PE" w:eastAsia="es-PE"/>
                </w:rPr>
              </w:rPrChange>
            </w:rPr>
          </w:pPr>
          <w:ins w:id="1503" w:author="Regina Casanova" w:date="2018-07-29T19:24:00Z">
            <w:r w:rsidRPr="00F75055">
              <w:rPr>
                <w:rStyle w:val="Hipervnculo"/>
                <w:rFonts w:ascii="Times New Roman" w:hAnsi="Times New Roman" w:cs="Times New Roman"/>
                <w:noProof/>
                <w:rPrChange w:id="150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05" w:author="Regina Casanova" w:date="2018-07-29T19:32:00Z">
                  <w:rPr>
                    <w:rStyle w:val="Hipervnculo"/>
                    <w:noProof/>
                  </w:rPr>
                </w:rPrChange>
              </w:rPr>
              <w:instrText xml:space="preserve"> </w:instrText>
            </w:r>
            <w:r w:rsidRPr="00F75055">
              <w:rPr>
                <w:rFonts w:ascii="Times New Roman" w:hAnsi="Times New Roman" w:cs="Times New Roman"/>
                <w:noProof/>
                <w:rPrChange w:id="1506" w:author="Regina Casanova" w:date="2018-07-29T19:32:00Z">
                  <w:rPr>
                    <w:noProof/>
                  </w:rPr>
                </w:rPrChange>
              </w:rPr>
              <w:instrText>HYPERLINK \l "_Toc520655754"</w:instrText>
            </w:r>
            <w:r w:rsidRPr="00F75055">
              <w:rPr>
                <w:rStyle w:val="Hipervnculo"/>
                <w:rFonts w:ascii="Times New Roman" w:hAnsi="Times New Roman" w:cs="Times New Roman"/>
                <w:noProof/>
                <w:rPrChange w:id="150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08" w:author="Regina Casanova" w:date="2018-07-29T19:32:00Z">
                  <w:rPr>
                    <w:rStyle w:val="Hipervnculo"/>
                    <w:noProof/>
                  </w:rPr>
                </w:rPrChange>
              </w:rPr>
            </w:r>
            <w:r w:rsidRPr="00F75055">
              <w:rPr>
                <w:rStyle w:val="Hipervnculo"/>
                <w:rFonts w:ascii="Times New Roman" w:hAnsi="Times New Roman" w:cs="Times New Roman"/>
                <w:noProof/>
                <w:rPrChange w:id="1509"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510" w:author="Regina Casanova" w:date="2018-07-29T19:32:00Z">
                  <w:rPr>
                    <w:rStyle w:val="Hipervnculo"/>
                    <w:noProof/>
                  </w:rPr>
                </w:rPrChange>
              </w:rPr>
              <w:t>V.</w:t>
            </w:r>
            <w:r w:rsidRPr="00F75055">
              <w:rPr>
                <w:rFonts w:ascii="Times New Roman" w:eastAsiaTheme="minorEastAsia" w:hAnsi="Times New Roman" w:cs="Times New Roman"/>
                <w:noProof/>
                <w:sz w:val="24"/>
                <w:szCs w:val="24"/>
                <w:lang w:val="es-PE" w:eastAsia="es-PE"/>
                <w:rPrChange w:id="151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512" w:author="Regina Casanova" w:date="2018-07-29T19:32:00Z">
                  <w:rPr>
                    <w:rStyle w:val="Hipervnculo"/>
                    <w:noProof/>
                  </w:rPr>
                </w:rPrChange>
              </w:rPr>
              <w:t xml:space="preserve">Anexo 5. Muestra de </w:t>
            </w:r>
            <w:r w:rsidRPr="00F75055">
              <w:rPr>
                <w:rStyle w:val="Hipervnculo"/>
                <w:rFonts w:ascii="Times New Roman" w:hAnsi="Times New Roman" w:cs="Times New Roman"/>
                <w:noProof/>
                <w:lang w:val="es-PE"/>
                <w:rPrChange w:id="1513" w:author="Regina Casanova" w:date="2018-07-29T19:32:00Z">
                  <w:rPr>
                    <w:rStyle w:val="Hipervnculo"/>
                    <w:noProof/>
                    <w:lang w:val="es-PE"/>
                  </w:rPr>
                </w:rPrChange>
              </w:rPr>
              <w:t>Wireframes</w:t>
            </w:r>
            <w:r w:rsidRPr="00F75055">
              <w:rPr>
                <w:rStyle w:val="Hipervnculo"/>
                <w:rFonts w:ascii="Times New Roman" w:hAnsi="Times New Roman" w:cs="Times New Roman"/>
                <w:noProof/>
                <w:rPrChange w:id="1514" w:author="Regina Casanova" w:date="2018-07-29T19:32:00Z">
                  <w:rPr>
                    <w:rStyle w:val="Hipervnculo"/>
                    <w:noProof/>
                  </w:rPr>
                </w:rPrChange>
              </w:rPr>
              <w:t xml:space="preserve"> desarrollados para la etapa de Diseño</w:t>
            </w:r>
            <w:r w:rsidRPr="00F75055">
              <w:rPr>
                <w:rFonts w:ascii="Times New Roman" w:hAnsi="Times New Roman" w:cs="Times New Roman"/>
                <w:noProof/>
                <w:webHidden/>
                <w:rPrChange w:id="1515" w:author="Regina Casanova" w:date="2018-07-29T19:32:00Z">
                  <w:rPr>
                    <w:noProof/>
                    <w:webHidden/>
                  </w:rPr>
                </w:rPrChange>
              </w:rPr>
              <w:tab/>
            </w:r>
            <w:r w:rsidRPr="00F75055">
              <w:rPr>
                <w:rFonts w:ascii="Times New Roman" w:hAnsi="Times New Roman" w:cs="Times New Roman"/>
                <w:noProof/>
                <w:webHidden/>
                <w:rPrChange w:id="1516" w:author="Regina Casanova" w:date="2018-07-29T19:32:00Z">
                  <w:rPr>
                    <w:noProof/>
                    <w:webHidden/>
                  </w:rPr>
                </w:rPrChange>
              </w:rPr>
              <w:fldChar w:fldCharType="begin"/>
            </w:r>
            <w:r w:rsidRPr="00F75055">
              <w:rPr>
                <w:rFonts w:ascii="Times New Roman" w:hAnsi="Times New Roman" w:cs="Times New Roman"/>
                <w:noProof/>
                <w:webHidden/>
                <w:rPrChange w:id="1517" w:author="Regina Casanova" w:date="2018-07-29T19:32:00Z">
                  <w:rPr>
                    <w:noProof/>
                    <w:webHidden/>
                  </w:rPr>
                </w:rPrChange>
              </w:rPr>
              <w:instrText xml:space="preserve"> PAGEREF _Toc520655754 \h </w:instrText>
            </w:r>
            <w:r w:rsidRPr="00F75055">
              <w:rPr>
                <w:rFonts w:ascii="Times New Roman" w:hAnsi="Times New Roman" w:cs="Times New Roman"/>
                <w:noProof/>
                <w:webHidden/>
                <w:rPrChange w:id="1518" w:author="Regina Casanova" w:date="2018-07-29T19:32:00Z">
                  <w:rPr>
                    <w:noProof/>
                    <w:webHidden/>
                  </w:rPr>
                </w:rPrChange>
              </w:rPr>
            </w:r>
          </w:ins>
          <w:r w:rsidRPr="00F75055">
            <w:rPr>
              <w:rFonts w:ascii="Times New Roman" w:hAnsi="Times New Roman" w:cs="Times New Roman"/>
              <w:noProof/>
              <w:webHidden/>
              <w:rPrChange w:id="1519" w:author="Regina Casanova" w:date="2018-07-29T19:32:00Z">
                <w:rPr>
                  <w:noProof/>
                  <w:webHidden/>
                </w:rPr>
              </w:rPrChange>
            </w:rPr>
            <w:fldChar w:fldCharType="separate"/>
          </w:r>
          <w:ins w:id="1520" w:author="Regina Casanova" w:date="2018-07-29T19:24:00Z">
            <w:r w:rsidRPr="00F75055">
              <w:rPr>
                <w:rFonts w:ascii="Times New Roman" w:hAnsi="Times New Roman" w:cs="Times New Roman"/>
                <w:noProof/>
                <w:webHidden/>
                <w:rPrChange w:id="1521" w:author="Regina Casanova" w:date="2018-07-29T19:32:00Z">
                  <w:rPr>
                    <w:noProof/>
                    <w:webHidden/>
                  </w:rPr>
                </w:rPrChange>
              </w:rPr>
              <w:t>58</w:t>
            </w:r>
            <w:r w:rsidRPr="00F75055">
              <w:rPr>
                <w:rFonts w:ascii="Times New Roman" w:hAnsi="Times New Roman" w:cs="Times New Roman"/>
                <w:noProof/>
                <w:webHidden/>
                <w:rPrChange w:id="1522" w:author="Regina Casanova" w:date="2018-07-29T19:32:00Z">
                  <w:rPr>
                    <w:noProof/>
                    <w:webHidden/>
                  </w:rPr>
                </w:rPrChange>
              </w:rPr>
              <w:fldChar w:fldCharType="end"/>
            </w:r>
            <w:r w:rsidRPr="00F75055">
              <w:rPr>
                <w:rStyle w:val="Hipervnculo"/>
                <w:rFonts w:ascii="Times New Roman" w:hAnsi="Times New Roman" w:cs="Times New Roman"/>
                <w:noProof/>
                <w:rPrChange w:id="1523" w:author="Regina Casanova" w:date="2018-07-29T19:32:00Z">
                  <w:rPr>
                    <w:rStyle w:val="Hipervnculo"/>
                    <w:noProof/>
                  </w:rPr>
                </w:rPrChange>
              </w:rPr>
              <w:fldChar w:fldCharType="end"/>
            </w:r>
          </w:ins>
        </w:p>
        <w:p w14:paraId="0DBC3CF3" w14:textId="30F9604A" w:rsidR="00CC32E0" w:rsidRPr="00F75055" w:rsidRDefault="00CC32E0" w:rsidP="00CC32E0">
          <w:pPr>
            <w:pStyle w:val="TDC2"/>
            <w:rPr>
              <w:ins w:id="1524" w:author="Regina Casanova" w:date="2018-07-29T19:24:00Z"/>
              <w:rFonts w:ascii="Times New Roman" w:eastAsiaTheme="minorEastAsia" w:hAnsi="Times New Roman" w:cs="Times New Roman"/>
              <w:noProof/>
              <w:sz w:val="24"/>
              <w:szCs w:val="24"/>
              <w:lang w:val="es-PE" w:eastAsia="es-PE"/>
              <w:rPrChange w:id="1525" w:author="Regina Casanova" w:date="2018-07-29T19:32:00Z">
                <w:rPr>
                  <w:ins w:id="1526" w:author="Regina Casanova" w:date="2018-07-29T19:24:00Z"/>
                  <w:rFonts w:eastAsiaTheme="minorEastAsia" w:cstheme="minorBidi"/>
                  <w:noProof/>
                  <w:sz w:val="24"/>
                  <w:szCs w:val="24"/>
                  <w:lang w:val="es-PE" w:eastAsia="es-PE"/>
                </w:rPr>
              </w:rPrChange>
            </w:rPr>
          </w:pPr>
          <w:ins w:id="1527" w:author="Regina Casanova" w:date="2018-07-29T19:24:00Z">
            <w:r w:rsidRPr="00F75055">
              <w:rPr>
                <w:rStyle w:val="Hipervnculo"/>
                <w:rFonts w:ascii="Times New Roman" w:hAnsi="Times New Roman" w:cs="Times New Roman"/>
                <w:noProof/>
                <w:rPrChange w:id="152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29" w:author="Regina Casanova" w:date="2018-07-29T19:32:00Z">
                  <w:rPr>
                    <w:rStyle w:val="Hipervnculo"/>
                    <w:noProof/>
                  </w:rPr>
                </w:rPrChange>
              </w:rPr>
              <w:instrText xml:space="preserve"> </w:instrText>
            </w:r>
            <w:r w:rsidRPr="00F75055">
              <w:rPr>
                <w:rFonts w:ascii="Times New Roman" w:hAnsi="Times New Roman" w:cs="Times New Roman"/>
                <w:noProof/>
                <w:rPrChange w:id="1530" w:author="Regina Casanova" w:date="2018-07-29T19:32:00Z">
                  <w:rPr>
                    <w:noProof/>
                  </w:rPr>
                </w:rPrChange>
              </w:rPr>
              <w:instrText>HYPERLINK \l "_Toc520655755"</w:instrText>
            </w:r>
            <w:r w:rsidRPr="00F75055">
              <w:rPr>
                <w:rStyle w:val="Hipervnculo"/>
                <w:rFonts w:ascii="Times New Roman" w:hAnsi="Times New Roman" w:cs="Times New Roman"/>
                <w:noProof/>
                <w:rPrChange w:id="153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32" w:author="Regina Casanova" w:date="2018-07-29T19:32:00Z">
                  <w:rPr>
                    <w:rStyle w:val="Hipervnculo"/>
                    <w:noProof/>
                  </w:rPr>
                </w:rPrChange>
              </w:rPr>
            </w:r>
            <w:r w:rsidRPr="00F75055">
              <w:rPr>
                <w:rStyle w:val="Hipervnculo"/>
                <w:rFonts w:ascii="Times New Roman" w:hAnsi="Times New Roman" w:cs="Times New Roman"/>
                <w:noProof/>
                <w:rPrChange w:id="1533" w:author="Regina Casanova" w:date="2018-07-29T19:32:00Z">
                  <w:rPr>
                    <w:rStyle w:val="Hipervnculo"/>
                    <w:noProof/>
                  </w:rPr>
                </w:rPrChange>
              </w:rPr>
              <w:fldChar w:fldCharType="separate"/>
            </w:r>
            <w:r w:rsidRPr="00F75055">
              <w:rPr>
                <w:rStyle w:val="Hipervnculo"/>
                <w:rFonts w:ascii="Times New Roman" w:eastAsia="Times New Roman" w:hAnsi="Times New Roman" w:cs="Times New Roman"/>
                <w:noProof/>
                <w:lang w:eastAsia="es-PE"/>
                <w:rPrChange w:id="1534" w:author="Regina Casanova" w:date="2018-07-29T19:32:00Z">
                  <w:rPr>
                    <w:rStyle w:val="Hipervnculo"/>
                    <w:rFonts w:eastAsia="Times New Roman"/>
                    <w:noProof/>
                    <w:lang w:eastAsia="es-PE"/>
                  </w:rPr>
                </w:rPrChange>
              </w:rPr>
              <w:t>VI.</w:t>
            </w:r>
            <w:r w:rsidRPr="00F75055">
              <w:rPr>
                <w:rFonts w:ascii="Times New Roman" w:eastAsiaTheme="minorEastAsia" w:hAnsi="Times New Roman" w:cs="Times New Roman"/>
                <w:noProof/>
                <w:sz w:val="24"/>
                <w:szCs w:val="24"/>
                <w:lang w:val="es-PE" w:eastAsia="es-PE"/>
                <w:rPrChange w:id="1535" w:author="Regina Casanova" w:date="2018-07-29T19:32:00Z">
                  <w:rPr>
                    <w:rFonts w:eastAsiaTheme="minorEastAsia" w:cstheme="minorBidi"/>
                    <w:noProof/>
                    <w:sz w:val="24"/>
                    <w:szCs w:val="24"/>
                    <w:lang w:val="es-PE" w:eastAsia="es-PE"/>
                  </w:rPr>
                </w:rPrChange>
              </w:rPr>
              <w:tab/>
            </w:r>
            <w:r w:rsidRPr="00F75055">
              <w:rPr>
                <w:rStyle w:val="Hipervnculo"/>
                <w:rFonts w:ascii="Times New Roman" w:eastAsia="Times New Roman" w:hAnsi="Times New Roman" w:cs="Times New Roman"/>
                <w:noProof/>
                <w:lang w:eastAsia="es-PE"/>
                <w:rPrChange w:id="1536" w:author="Regina Casanova" w:date="2018-07-29T19:32:00Z">
                  <w:rPr>
                    <w:rStyle w:val="Hipervnculo"/>
                    <w:rFonts w:eastAsia="Times New Roman"/>
                    <w:noProof/>
                    <w:lang w:eastAsia="es-PE"/>
                  </w:rPr>
                </w:rPrChange>
              </w:rPr>
              <w:t>Anexo 6. Diagramas de Flujo por tipo de usuario</w:t>
            </w:r>
            <w:r w:rsidRPr="00F75055">
              <w:rPr>
                <w:rFonts w:ascii="Times New Roman" w:hAnsi="Times New Roman" w:cs="Times New Roman"/>
                <w:noProof/>
                <w:webHidden/>
                <w:rPrChange w:id="1537" w:author="Regina Casanova" w:date="2018-07-29T19:32:00Z">
                  <w:rPr>
                    <w:noProof/>
                    <w:webHidden/>
                  </w:rPr>
                </w:rPrChange>
              </w:rPr>
              <w:tab/>
            </w:r>
            <w:r w:rsidRPr="00F75055">
              <w:rPr>
                <w:rFonts w:ascii="Times New Roman" w:hAnsi="Times New Roman" w:cs="Times New Roman"/>
                <w:noProof/>
                <w:webHidden/>
                <w:rPrChange w:id="1538" w:author="Regina Casanova" w:date="2018-07-29T19:32:00Z">
                  <w:rPr>
                    <w:noProof/>
                    <w:webHidden/>
                  </w:rPr>
                </w:rPrChange>
              </w:rPr>
              <w:fldChar w:fldCharType="begin"/>
            </w:r>
            <w:r w:rsidRPr="00F75055">
              <w:rPr>
                <w:rFonts w:ascii="Times New Roman" w:hAnsi="Times New Roman" w:cs="Times New Roman"/>
                <w:noProof/>
                <w:webHidden/>
                <w:rPrChange w:id="1539" w:author="Regina Casanova" w:date="2018-07-29T19:32:00Z">
                  <w:rPr>
                    <w:noProof/>
                    <w:webHidden/>
                  </w:rPr>
                </w:rPrChange>
              </w:rPr>
              <w:instrText xml:space="preserve"> PAGEREF _Toc520655755 \h </w:instrText>
            </w:r>
            <w:r w:rsidRPr="00F75055">
              <w:rPr>
                <w:rFonts w:ascii="Times New Roman" w:hAnsi="Times New Roman" w:cs="Times New Roman"/>
                <w:noProof/>
                <w:webHidden/>
                <w:rPrChange w:id="1540" w:author="Regina Casanova" w:date="2018-07-29T19:32:00Z">
                  <w:rPr>
                    <w:noProof/>
                    <w:webHidden/>
                  </w:rPr>
                </w:rPrChange>
              </w:rPr>
            </w:r>
          </w:ins>
          <w:r w:rsidRPr="00F75055">
            <w:rPr>
              <w:rFonts w:ascii="Times New Roman" w:hAnsi="Times New Roman" w:cs="Times New Roman"/>
              <w:noProof/>
              <w:webHidden/>
              <w:rPrChange w:id="1541" w:author="Regina Casanova" w:date="2018-07-29T19:32:00Z">
                <w:rPr>
                  <w:noProof/>
                  <w:webHidden/>
                </w:rPr>
              </w:rPrChange>
            </w:rPr>
            <w:fldChar w:fldCharType="separate"/>
          </w:r>
          <w:ins w:id="1542" w:author="Regina Casanova" w:date="2018-07-29T19:24:00Z">
            <w:r w:rsidRPr="00F75055">
              <w:rPr>
                <w:rFonts w:ascii="Times New Roman" w:hAnsi="Times New Roman" w:cs="Times New Roman"/>
                <w:noProof/>
                <w:webHidden/>
                <w:rPrChange w:id="1543" w:author="Regina Casanova" w:date="2018-07-29T19:32:00Z">
                  <w:rPr>
                    <w:noProof/>
                    <w:webHidden/>
                  </w:rPr>
                </w:rPrChange>
              </w:rPr>
              <w:t>60</w:t>
            </w:r>
            <w:r w:rsidRPr="00F75055">
              <w:rPr>
                <w:rFonts w:ascii="Times New Roman" w:hAnsi="Times New Roman" w:cs="Times New Roman"/>
                <w:noProof/>
                <w:webHidden/>
                <w:rPrChange w:id="1544" w:author="Regina Casanova" w:date="2018-07-29T19:32:00Z">
                  <w:rPr>
                    <w:noProof/>
                    <w:webHidden/>
                  </w:rPr>
                </w:rPrChange>
              </w:rPr>
              <w:fldChar w:fldCharType="end"/>
            </w:r>
            <w:r w:rsidRPr="00F75055">
              <w:rPr>
                <w:rStyle w:val="Hipervnculo"/>
                <w:rFonts w:ascii="Times New Roman" w:hAnsi="Times New Roman" w:cs="Times New Roman"/>
                <w:noProof/>
                <w:rPrChange w:id="1545" w:author="Regina Casanova" w:date="2018-07-29T19:32:00Z">
                  <w:rPr>
                    <w:rStyle w:val="Hipervnculo"/>
                    <w:noProof/>
                  </w:rPr>
                </w:rPrChange>
              </w:rPr>
              <w:fldChar w:fldCharType="end"/>
            </w:r>
          </w:ins>
        </w:p>
        <w:p w14:paraId="097AFAD7" w14:textId="6FE443A8" w:rsidR="00CC32E0" w:rsidRPr="00F75055" w:rsidRDefault="00CC32E0" w:rsidP="00CC32E0">
          <w:pPr>
            <w:pStyle w:val="TDC3"/>
            <w:rPr>
              <w:ins w:id="1546" w:author="Regina Casanova" w:date="2018-07-29T19:24:00Z"/>
              <w:rFonts w:ascii="Times New Roman" w:eastAsiaTheme="minorEastAsia" w:hAnsi="Times New Roman" w:cs="Times New Roman"/>
              <w:i w:val="0"/>
              <w:noProof/>
              <w:sz w:val="24"/>
              <w:szCs w:val="24"/>
              <w:lang w:val="es-PE" w:eastAsia="es-PE"/>
              <w:rPrChange w:id="1547" w:author="Regina Casanova" w:date="2018-07-29T19:32:00Z">
                <w:rPr>
                  <w:ins w:id="1548" w:author="Regina Casanova" w:date="2018-07-29T19:24:00Z"/>
                  <w:rFonts w:eastAsiaTheme="minorEastAsia" w:cstheme="minorBidi"/>
                  <w:noProof/>
                  <w:sz w:val="24"/>
                  <w:szCs w:val="24"/>
                  <w:lang w:val="es-PE" w:eastAsia="es-PE"/>
                </w:rPr>
              </w:rPrChange>
            </w:rPr>
          </w:pPr>
          <w:ins w:id="1549" w:author="Regina Casanova" w:date="2018-07-29T19:24:00Z">
            <w:r w:rsidRPr="00F75055">
              <w:rPr>
                <w:rStyle w:val="Hipervnculo"/>
                <w:rFonts w:ascii="Times New Roman" w:hAnsi="Times New Roman" w:cs="Times New Roman"/>
                <w:i w:val="0"/>
                <w:noProof/>
                <w:rPrChange w:id="155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51" w:author="Regina Casanova" w:date="2018-07-29T19:32:00Z">
                  <w:rPr>
                    <w:rStyle w:val="Hipervnculo"/>
                    <w:noProof/>
                  </w:rPr>
                </w:rPrChange>
              </w:rPr>
              <w:instrText xml:space="preserve"> </w:instrText>
            </w:r>
            <w:r w:rsidRPr="00F75055">
              <w:rPr>
                <w:rFonts w:ascii="Times New Roman" w:hAnsi="Times New Roman" w:cs="Times New Roman"/>
                <w:i w:val="0"/>
                <w:noProof/>
                <w:rPrChange w:id="1552" w:author="Regina Casanova" w:date="2018-07-29T19:32:00Z">
                  <w:rPr>
                    <w:noProof/>
                  </w:rPr>
                </w:rPrChange>
              </w:rPr>
              <w:instrText>HYPERLINK \l "_Toc520655756"</w:instrText>
            </w:r>
            <w:r w:rsidRPr="00F75055">
              <w:rPr>
                <w:rStyle w:val="Hipervnculo"/>
                <w:rFonts w:ascii="Times New Roman" w:hAnsi="Times New Roman" w:cs="Times New Roman"/>
                <w:i w:val="0"/>
                <w:noProof/>
                <w:rPrChange w:id="155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54" w:author="Regina Casanova" w:date="2018-07-29T19:32:00Z">
                  <w:rPr>
                    <w:rStyle w:val="Hipervnculo"/>
                    <w:noProof/>
                  </w:rPr>
                </w:rPrChange>
              </w:rPr>
            </w:r>
            <w:r w:rsidRPr="00F75055">
              <w:rPr>
                <w:rStyle w:val="Hipervnculo"/>
                <w:rFonts w:ascii="Times New Roman" w:hAnsi="Times New Roman" w:cs="Times New Roman"/>
                <w:i w:val="0"/>
                <w:noProof/>
                <w:rPrChange w:id="1555"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556" w:author="Regina Casanova" w:date="2018-07-29T19:32:00Z">
                  <w:rPr>
                    <w:rStyle w:val="Hipervnculo"/>
                    <w:noProof/>
                    <w:lang w:eastAsia="es-PE"/>
                  </w:rPr>
                </w:rPrChange>
              </w:rPr>
              <w:t>1.</w:t>
            </w:r>
            <w:r w:rsidRPr="00F75055">
              <w:rPr>
                <w:rFonts w:ascii="Times New Roman" w:eastAsiaTheme="minorEastAsia" w:hAnsi="Times New Roman" w:cs="Times New Roman"/>
                <w:i w:val="0"/>
                <w:noProof/>
                <w:sz w:val="24"/>
                <w:szCs w:val="24"/>
                <w:lang w:val="es-PE" w:eastAsia="es-PE"/>
                <w:rPrChange w:id="155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558" w:author="Regina Casanova" w:date="2018-07-29T19:32:00Z">
                  <w:rPr>
                    <w:rStyle w:val="Hipervnculo"/>
                    <w:noProof/>
                    <w:lang w:eastAsia="es-PE"/>
                  </w:rPr>
                </w:rPrChange>
              </w:rPr>
              <w:t>Personal de SUSALUD</w:t>
            </w:r>
            <w:r w:rsidRPr="00F75055">
              <w:rPr>
                <w:rFonts w:ascii="Times New Roman" w:hAnsi="Times New Roman" w:cs="Times New Roman"/>
                <w:i w:val="0"/>
                <w:noProof/>
                <w:webHidden/>
                <w:rPrChange w:id="1559" w:author="Regina Casanova" w:date="2018-07-29T19:32:00Z">
                  <w:rPr>
                    <w:noProof/>
                    <w:webHidden/>
                  </w:rPr>
                </w:rPrChange>
              </w:rPr>
              <w:tab/>
            </w:r>
            <w:r w:rsidRPr="00F75055">
              <w:rPr>
                <w:rFonts w:ascii="Times New Roman" w:hAnsi="Times New Roman" w:cs="Times New Roman"/>
                <w:i w:val="0"/>
                <w:noProof/>
                <w:webHidden/>
                <w:rPrChange w:id="1560" w:author="Regina Casanova" w:date="2018-07-29T19:32:00Z">
                  <w:rPr>
                    <w:noProof/>
                    <w:webHidden/>
                  </w:rPr>
                </w:rPrChange>
              </w:rPr>
              <w:fldChar w:fldCharType="begin"/>
            </w:r>
            <w:r w:rsidRPr="00F75055">
              <w:rPr>
                <w:rFonts w:ascii="Times New Roman" w:hAnsi="Times New Roman" w:cs="Times New Roman"/>
                <w:i w:val="0"/>
                <w:noProof/>
                <w:webHidden/>
                <w:rPrChange w:id="1561" w:author="Regina Casanova" w:date="2018-07-29T19:32:00Z">
                  <w:rPr>
                    <w:noProof/>
                    <w:webHidden/>
                  </w:rPr>
                </w:rPrChange>
              </w:rPr>
              <w:instrText xml:space="preserve"> PAGEREF _Toc520655756 \h </w:instrText>
            </w:r>
            <w:r w:rsidRPr="00F75055">
              <w:rPr>
                <w:rFonts w:ascii="Times New Roman" w:hAnsi="Times New Roman" w:cs="Times New Roman"/>
                <w:i w:val="0"/>
                <w:noProof/>
                <w:webHidden/>
                <w:rPrChange w:id="1562" w:author="Regina Casanova" w:date="2018-07-29T19:32:00Z">
                  <w:rPr>
                    <w:noProof/>
                    <w:webHidden/>
                  </w:rPr>
                </w:rPrChange>
              </w:rPr>
            </w:r>
          </w:ins>
          <w:r w:rsidRPr="00F75055">
            <w:rPr>
              <w:rFonts w:ascii="Times New Roman" w:hAnsi="Times New Roman" w:cs="Times New Roman"/>
              <w:i w:val="0"/>
              <w:noProof/>
              <w:webHidden/>
              <w:rPrChange w:id="1563" w:author="Regina Casanova" w:date="2018-07-29T19:32:00Z">
                <w:rPr>
                  <w:noProof/>
                  <w:webHidden/>
                </w:rPr>
              </w:rPrChange>
            </w:rPr>
            <w:fldChar w:fldCharType="separate"/>
          </w:r>
          <w:ins w:id="1564" w:author="Regina Casanova" w:date="2018-07-29T19:24:00Z">
            <w:r w:rsidRPr="00F75055">
              <w:rPr>
                <w:rFonts w:ascii="Times New Roman" w:hAnsi="Times New Roman" w:cs="Times New Roman"/>
                <w:i w:val="0"/>
                <w:noProof/>
                <w:webHidden/>
                <w:rPrChange w:id="1565" w:author="Regina Casanova" w:date="2018-07-29T19:32:00Z">
                  <w:rPr>
                    <w:noProof/>
                    <w:webHidden/>
                  </w:rPr>
                </w:rPrChange>
              </w:rPr>
              <w:t>60</w:t>
            </w:r>
            <w:r w:rsidRPr="00F75055">
              <w:rPr>
                <w:rFonts w:ascii="Times New Roman" w:hAnsi="Times New Roman" w:cs="Times New Roman"/>
                <w:i w:val="0"/>
                <w:noProof/>
                <w:webHidden/>
                <w:rPrChange w:id="1566" w:author="Regina Casanova" w:date="2018-07-29T19:32:00Z">
                  <w:rPr>
                    <w:noProof/>
                    <w:webHidden/>
                  </w:rPr>
                </w:rPrChange>
              </w:rPr>
              <w:fldChar w:fldCharType="end"/>
            </w:r>
            <w:r w:rsidRPr="00F75055">
              <w:rPr>
                <w:rStyle w:val="Hipervnculo"/>
                <w:rFonts w:ascii="Times New Roman" w:hAnsi="Times New Roman" w:cs="Times New Roman"/>
                <w:i w:val="0"/>
                <w:noProof/>
                <w:rPrChange w:id="1567" w:author="Regina Casanova" w:date="2018-07-29T19:32:00Z">
                  <w:rPr>
                    <w:rStyle w:val="Hipervnculo"/>
                    <w:noProof/>
                  </w:rPr>
                </w:rPrChange>
              </w:rPr>
              <w:fldChar w:fldCharType="end"/>
            </w:r>
          </w:ins>
        </w:p>
        <w:p w14:paraId="4DF5C54C" w14:textId="6F97C716" w:rsidR="00CC32E0" w:rsidRPr="00F75055" w:rsidRDefault="00CC32E0" w:rsidP="00CC32E0">
          <w:pPr>
            <w:pStyle w:val="TDC3"/>
            <w:rPr>
              <w:ins w:id="1568" w:author="Regina Casanova" w:date="2018-07-29T19:24:00Z"/>
              <w:rFonts w:ascii="Times New Roman" w:eastAsiaTheme="minorEastAsia" w:hAnsi="Times New Roman" w:cs="Times New Roman"/>
              <w:i w:val="0"/>
              <w:noProof/>
              <w:sz w:val="24"/>
              <w:szCs w:val="24"/>
              <w:lang w:val="es-PE" w:eastAsia="es-PE"/>
              <w:rPrChange w:id="1569" w:author="Regina Casanova" w:date="2018-07-29T19:32:00Z">
                <w:rPr>
                  <w:ins w:id="1570" w:author="Regina Casanova" w:date="2018-07-29T19:24:00Z"/>
                  <w:rFonts w:eastAsiaTheme="minorEastAsia" w:cstheme="minorBidi"/>
                  <w:noProof/>
                  <w:sz w:val="24"/>
                  <w:szCs w:val="24"/>
                  <w:lang w:val="es-PE" w:eastAsia="es-PE"/>
                </w:rPr>
              </w:rPrChange>
            </w:rPr>
          </w:pPr>
          <w:ins w:id="1571" w:author="Regina Casanova" w:date="2018-07-29T19:24:00Z">
            <w:r w:rsidRPr="00F75055">
              <w:rPr>
                <w:rStyle w:val="Hipervnculo"/>
                <w:rFonts w:ascii="Times New Roman" w:hAnsi="Times New Roman" w:cs="Times New Roman"/>
                <w:i w:val="0"/>
                <w:noProof/>
                <w:rPrChange w:id="157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73" w:author="Regina Casanova" w:date="2018-07-29T19:32:00Z">
                  <w:rPr>
                    <w:rStyle w:val="Hipervnculo"/>
                    <w:noProof/>
                  </w:rPr>
                </w:rPrChange>
              </w:rPr>
              <w:instrText xml:space="preserve"> </w:instrText>
            </w:r>
            <w:r w:rsidRPr="00F75055">
              <w:rPr>
                <w:rFonts w:ascii="Times New Roman" w:hAnsi="Times New Roman" w:cs="Times New Roman"/>
                <w:i w:val="0"/>
                <w:noProof/>
                <w:rPrChange w:id="1574" w:author="Regina Casanova" w:date="2018-07-29T19:32:00Z">
                  <w:rPr>
                    <w:noProof/>
                  </w:rPr>
                </w:rPrChange>
              </w:rPr>
              <w:instrText>HYPERLINK \l "_Toc520655757"</w:instrText>
            </w:r>
            <w:r w:rsidRPr="00F75055">
              <w:rPr>
                <w:rStyle w:val="Hipervnculo"/>
                <w:rFonts w:ascii="Times New Roman" w:hAnsi="Times New Roman" w:cs="Times New Roman"/>
                <w:i w:val="0"/>
                <w:noProof/>
                <w:rPrChange w:id="157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76" w:author="Regina Casanova" w:date="2018-07-29T19:32:00Z">
                  <w:rPr>
                    <w:rStyle w:val="Hipervnculo"/>
                    <w:noProof/>
                  </w:rPr>
                </w:rPrChange>
              </w:rPr>
            </w:r>
            <w:r w:rsidRPr="00F75055">
              <w:rPr>
                <w:rStyle w:val="Hipervnculo"/>
                <w:rFonts w:ascii="Times New Roman" w:hAnsi="Times New Roman" w:cs="Times New Roman"/>
                <w:i w:val="0"/>
                <w:noProof/>
                <w:rPrChange w:id="157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578" w:author="Regina Casanova" w:date="2018-07-29T19:32:00Z">
                  <w:rPr>
                    <w:rStyle w:val="Hipervnculo"/>
                    <w:noProof/>
                    <w:lang w:eastAsia="es-PE"/>
                  </w:rPr>
                </w:rPrChange>
              </w:rPr>
              <w:t>2.</w:t>
            </w:r>
            <w:r w:rsidRPr="00F75055">
              <w:rPr>
                <w:rFonts w:ascii="Times New Roman" w:eastAsiaTheme="minorEastAsia" w:hAnsi="Times New Roman" w:cs="Times New Roman"/>
                <w:i w:val="0"/>
                <w:noProof/>
                <w:sz w:val="24"/>
                <w:szCs w:val="24"/>
                <w:lang w:val="es-PE" w:eastAsia="es-PE"/>
                <w:rPrChange w:id="157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580" w:author="Regina Casanova" w:date="2018-07-29T19:32:00Z">
                  <w:rPr>
                    <w:rStyle w:val="Hipervnculo"/>
                    <w:noProof/>
                    <w:lang w:eastAsia="es-PE"/>
                  </w:rPr>
                </w:rPrChange>
              </w:rPr>
              <w:t>Gestores de IPRESS</w:t>
            </w:r>
            <w:r w:rsidRPr="00F75055">
              <w:rPr>
                <w:rFonts w:ascii="Times New Roman" w:hAnsi="Times New Roman" w:cs="Times New Roman"/>
                <w:i w:val="0"/>
                <w:noProof/>
                <w:webHidden/>
                <w:rPrChange w:id="1581" w:author="Regina Casanova" w:date="2018-07-29T19:32:00Z">
                  <w:rPr>
                    <w:noProof/>
                    <w:webHidden/>
                  </w:rPr>
                </w:rPrChange>
              </w:rPr>
              <w:tab/>
            </w:r>
            <w:r w:rsidRPr="00F75055">
              <w:rPr>
                <w:rFonts w:ascii="Times New Roman" w:hAnsi="Times New Roman" w:cs="Times New Roman"/>
                <w:i w:val="0"/>
                <w:noProof/>
                <w:webHidden/>
                <w:rPrChange w:id="1582" w:author="Regina Casanova" w:date="2018-07-29T19:32:00Z">
                  <w:rPr>
                    <w:noProof/>
                    <w:webHidden/>
                  </w:rPr>
                </w:rPrChange>
              </w:rPr>
              <w:fldChar w:fldCharType="begin"/>
            </w:r>
            <w:r w:rsidRPr="00F75055">
              <w:rPr>
                <w:rFonts w:ascii="Times New Roman" w:hAnsi="Times New Roman" w:cs="Times New Roman"/>
                <w:i w:val="0"/>
                <w:noProof/>
                <w:webHidden/>
                <w:rPrChange w:id="1583" w:author="Regina Casanova" w:date="2018-07-29T19:32:00Z">
                  <w:rPr>
                    <w:noProof/>
                    <w:webHidden/>
                  </w:rPr>
                </w:rPrChange>
              </w:rPr>
              <w:instrText xml:space="preserve"> PAGEREF _Toc520655757 \h </w:instrText>
            </w:r>
            <w:r w:rsidRPr="00F75055">
              <w:rPr>
                <w:rFonts w:ascii="Times New Roman" w:hAnsi="Times New Roman" w:cs="Times New Roman"/>
                <w:i w:val="0"/>
                <w:noProof/>
                <w:webHidden/>
                <w:rPrChange w:id="1584" w:author="Regina Casanova" w:date="2018-07-29T19:32:00Z">
                  <w:rPr>
                    <w:noProof/>
                    <w:webHidden/>
                  </w:rPr>
                </w:rPrChange>
              </w:rPr>
            </w:r>
          </w:ins>
          <w:r w:rsidRPr="00F75055">
            <w:rPr>
              <w:rFonts w:ascii="Times New Roman" w:hAnsi="Times New Roman" w:cs="Times New Roman"/>
              <w:i w:val="0"/>
              <w:noProof/>
              <w:webHidden/>
              <w:rPrChange w:id="1585" w:author="Regina Casanova" w:date="2018-07-29T19:32:00Z">
                <w:rPr>
                  <w:noProof/>
                  <w:webHidden/>
                </w:rPr>
              </w:rPrChange>
            </w:rPr>
            <w:fldChar w:fldCharType="separate"/>
          </w:r>
          <w:ins w:id="1586" w:author="Regina Casanova" w:date="2018-07-29T19:24:00Z">
            <w:r w:rsidRPr="00F75055">
              <w:rPr>
                <w:rFonts w:ascii="Times New Roman" w:hAnsi="Times New Roman" w:cs="Times New Roman"/>
                <w:i w:val="0"/>
                <w:noProof/>
                <w:webHidden/>
                <w:rPrChange w:id="1587" w:author="Regina Casanova" w:date="2018-07-29T19:32:00Z">
                  <w:rPr>
                    <w:noProof/>
                    <w:webHidden/>
                  </w:rPr>
                </w:rPrChange>
              </w:rPr>
              <w:t>62</w:t>
            </w:r>
            <w:r w:rsidRPr="00F75055">
              <w:rPr>
                <w:rFonts w:ascii="Times New Roman" w:hAnsi="Times New Roman" w:cs="Times New Roman"/>
                <w:i w:val="0"/>
                <w:noProof/>
                <w:webHidden/>
                <w:rPrChange w:id="1588" w:author="Regina Casanova" w:date="2018-07-29T19:32:00Z">
                  <w:rPr>
                    <w:noProof/>
                    <w:webHidden/>
                  </w:rPr>
                </w:rPrChange>
              </w:rPr>
              <w:fldChar w:fldCharType="end"/>
            </w:r>
            <w:r w:rsidRPr="00F75055">
              <w:rPr>
                <w:rStyle w:val="Hipervnculo"/>
                <w:rFonts w:ascii="Times New Roman" w:hAnsi="Times New Roman" w:cs="Times New Roman"/>
                <w:i w:val="0"/>
                <w:noProof/>
                <w:rPrChange w:id="1589" w:author="Regina Casanova" w:date="2018-07-29T19:32:00Z">
                  <w:rPr>
                    <w:rStyle w:val="Hipervnculo"/>
                    <w:noProof/>
                  </w:rPr>
                </w:rPrChange>
              </w:rPr>
              <w:fldChar w:fldCharType="end"/>
            </w:r>
          </w:ins>
        </w:p>
        <w:p w14:paraId="689EE17A" w14:textId="5E542C4D" w:rsidR="00CC32E0" w:rsidRPr="00F75055" w:rsidRDefault="00CC32E0" w:rsidP="00CC32E0">
          <w:pPr>
            <w:pStyle w:val="TDC3"/>
            <w:rPr>
              <w:ins w:id="1590" w:author="Regina Casanova" w:date="2018-07-29T19:24:00Z"/>
              <w:rFonts w:ascii="Times New Roman" w:eastAsiaTheme="minorEastAsia" w:hAnsi="Times New Roman" w:cs="Times New Roman"/>
              <w:i w:val="0"/>
              <w:noProof/>
              <w:sz w:val="24"/>
              <w:szCs w:val="24"/>
              <w:lang w:val="es-PE" w:eastAsia="es-PE"/>
              <w:rPrChange w:id="1591" w:author="Regina Casanova" w:date="2018-07-29T19:32:00Z">
                <w:rPr>
                  <w:ins w:id="1592" w:author="Regina Casanova" w:date="2018-07-29T19:24:00Z"/>
                  <w:rFonts w:eastAsiaTheme="minorEastAsia" w:cstheme="minorBidi"/>
                  <w:noProof/>
                  <w:sz w:val="24"/>
                  <w:szCs w:val="24"/>
                  <w:lang w:val="es-PE" w:eastAsia="es-PE"/>
                </w:rPr>
              </w:rPrChange>
            </w:rPr>
          </w:pPr>
          <w:ins w:id="1593" w:author="Regina Casanova" w:date="2018-07-29T19:24:00Z">
            <w:r w:rsidRPr="00F75055">
              <w:rPr>
                <w:rStyle w:val="Hipervnculo"/>
                <w:rFonts w:ascii="Times New Roman" w:hAnsi="Times New Roman" w:cs="Times New Roman"/>
                <w:i w:val="0"/>
                <w:noProof/>
                <w:rPrChange w:id="159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95" w:author="Regina Casanova" w:date="2018-07-29T19:32:00Z">
                  <w:rPr>
                    <w:rStyle w:val="Hipervnculo"/>
                    <w:noProof/>
                  </w:rPr>
                </w:rPrChange>
              </w:rPr>
              <w:instrText xml:space="preserve"> </w:instrText>
            </w:r>
            <w:r w:rsidRPr="00F75055">
              <w:rPr>
                <w:rFonts w:ascii="Times New Roman" w:hAnsi="Times New Roman" w:cs="Times New Roman"/>
                <w:i w:val="0"/>
                <w:noProof/>
                <w:rPrChange w:id="1596" w:author="Regina Casanova" w:date="2018-07-29T19:32:00Z">
                  <w:rPr>
                    <w:noProof/>
                  </w:rPr>
                </w:rPrChange>
              </w:rPr>
              <w:instrText>HYPERLINK \l "_Toc520655758"</w:instrText>
            </w:r>
            <w:r w:rsidRPr="00F75055">
              <w:rPr>
                <w:rStyle w:val="Hipervnculo"/>
                <w:rFonts w:ascii="Times New Roman" w:hAnsi="Times New Roman" w:cs="Times New Roman"/>
                <w:i w:val="0"/>
                <w:noProof/>
                <w:rPrChange w:id="159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98" w:author="Regina Casanova" w:date="2018-07-29T19:32:00Z">
                  <w:rPr>
                    <w:rStyle w:val="Hipervnculo"/>
                    <w:noProof/>
                  </w:rPr>
                </w:rPrChange>
              </w:rPr>
            </w:r>
            <w:r w:rsidRPr="00F75055">
              <w:rPr>
                <w:rStyle w:val="Hipervnculo"/>
                <w:rFonts w:ascii="Times New Roman" w:hAnsi="Times New Roman" w:cs="Times New Roman"/>
                <w:i w:val="0"/>
                <w:noProof/>
                <w:rPrChange w:id="1599"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00" w:author="Regina Casanova" w:date="2018-07-29T19:32:00Z">
                  <w:rPr>
                    <w:rStyle w:val="Hipervnculo"/>
                    <w:noProof/>
                    <w:lang w:eastAsia="es-PE"/>
                  </w:rPr>
                </w:rPrChange>
              </w:rPr>
              <w:t>3.</w:t>
            </w:r>
            <w:r w:rsidRPr="00F75055">
              <w:rPr>
                <w:rFonts w:ascii="Times New Roman" w:eastAsiaTheme="minorEastAsia" w:hAnsi="Times New Roman" w:cs="Times New Roman"/>
                <w:i w:val="0"/>
                <w:noProof/>
                <w:sz w:val="24"/>
                <w:szCs w:val="24"/>
                <w:lang w:val="es-PE" w:eastAsia="es-PE"/>
                <w:rPrChange w:id="160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02" w:author="Regina Casanova" w:date="2018-07-29T19:32:00Z">
                  <w:rPr>
                    <w:rStyle w:val="Hipervnculo"/>
                    <w:noProof/>
                    <w:lang w:eastAsia="es-PE"/>
                  </w:rPr>
                </w:rPrChange>
              </w:rPr>
              <w:t>Ciudadanos</w:t>
            </w:r>
            <w:r w:rsidRPr="00F75055">
              <w:rPr>
                <w:rFonts w:ascii="Times New Roman" w:hAnsi="Times New Roman" w:cs="Times New Roman"/>
                <w:i w:val="0"/>
                <w:noProof/>
                <w:webHidden/>
                <w:rPrChange w:id="1603" w:author="Regina Casanova" w:date="2018-07-29T19:32:00Z">
                  <w:rPr>
                    <w:noProof/>
                    <w:webHidden/>
                  </w:rPr>
                </w:rPrChange>
              </w:rPr>
              <w:tab/>
            </w:r>
            <w:r w:rsidRPr="00F75055">
              <w:rPr>
                <w:rFonts w:ascii="Times New Roman" w:hAnsi="Times New Roman" w:cs="Times New Roman"/>
                <w:i w:val="0"/>
                <w:noProof/>
                <w:webHidden/>
                <w:rPrChange w:id="1604" w:author="Regina Casanova" w:date="2018-07-29T19:32:00Z">
                  <w:rPr>
                    <w:noProof/>
                    <w:webHidden/>
                  </w:rPr>
                </w:rPrChange>
              </w:rPr>
              <w:fldChar w:fldCharType="begin"/>
            </w:r>
            <w:r w:rsidRPr="00F75055">
              <w:rPr>
                <w:rFonts w:ascii="Times New Roman" w:hAnsi="Times New Roman" w:cs="Times New Roman"/>
                <w:i w:val="0"/>
                <w:noProof/>
                <w:webHidden/>
                <w:rPrChange w:id="1605" w:author="Regina Casanova" w:date="2018-07-29T19:32:00Z">
                  <w:rPr>
                    <w:noProof/>
                    <w:webHidden/>
                  </w:rPr>
                </w:rPrChange>
              </w:rPr>
              <w:instrText xml:space="preserve"> PAGEREF _Toc520655758 \h </w:instrText>
            </w:r>
            <w:r w:rsidRPr="00F75055">
              <w:rPr>
                <w:rFonts w:ascii="Times New Roman" w:hAnsi="Times New Roman" w:cs="Times New Roman"/>
                <w:i w:val="0"/>
                <w:noProof/>
                <w:webHidden/>
                <w:rPrChange w:id="1606" w:author="Regina Casanova" w:date="2018-07-29T19:32:00Z">
                  <w:rPr>
                    <w:noProof/>
                    <w:webHidden/>
                  </w:rPr>
                </w:rPrChange>
              </w:rPr>
            </w:r>
          </w:ins>
          <w:r w:rsidRPr="00F75055">
            <w:rPr>
              <w:rFonts w:ascii="Times New Roman" w:hAnsi="Times New Roman" w:cs="Times New Roman"/>
              <w:i w:val="0"/>
              <w:noProof/>
              <w:webHidden/>
              <w:rPrChange w:id="1607" w:author="Regina Casanova" w:date="2018-07-29T19:32:00Z">
                <w:rPr>
                  <w:noProof/>
                  <w:webHidden/>
                </w:rPr>
              </w:rPrChange>
            </w:rPr>
            <w:fldChar w:fldCharType="separate"/>
          </w:r>
          <w:ins w:id="1608" w:author="Regina Casanova" w:date="2018-07-29T19:24:00Z">
            <w:r w:rsidRPr="00F75055">
              <w:rPr>
                <w:rFonts w:ascii="Times New Roman" w:hAnsi="Times New Roman" w:cs="Times New Roman"/>
                <w:i w:val="0"/>
                <w:noProof/>
                <w:webHidden/>
                <w:rPrChange w:id="1609" w:author="Regina Casanova" w:date="2018-07-29T19:32:00Z">
                  <w:rPr>
                    <w:noProof/>
                    <w:webHidden/>
                  </w:rPr>
                </w:rPrChange>
              </w:rPr>
              <w:t>64</w:t>
            </w:r>
            <w:r w:rsidRPr="00F75055">
              <w:rPr>
                <w:rFonts w:ascii="Times New Roman" w:hAnsi="Times New Roman" w:cs="Times New Roman"/>
                <w:i w:val="0"/>
                <w:noProof/>
                <w:webHidden/>
                <w:rPrChange w:id="1610" w:author="Regina Casanova" w:date="2018-07-29T19:32:00Z">
                  <w:rPr>
                    <w:noProof/>
                    <w:webHidden/>
                  </w:rPr>
                </w:rPrChange>
              </w:rPr>
              <w:fldChar w:fldCharType="end"/>
            </w:r>
            <w:r w:rsidRPr="00F75055">
              <w:rPr>
                <w:rStyle w:val="Hipervnculo"/>
                <w:rFonts w:ascii="Times New Roman" w:hAnsi="Times New Roman" w:cs="Times New Roman"/>
                <w:i w:val="0"/>
                <w:noProof/>
                <w:rPrChange w:id="1611" w:author="Regina Casanova" w:date="2018-07-29T19:32:00Z">
                  <w:rPr>
                    <w:rStyle w:val="Hipervnculo"/>
                    <w:noProof/>
                  </w:rPr>
                </w:rPrChange>
              </w:rPr>
              <w:fldChar w:fldCharType="end"/>
            </w:r>
          </w:ins>
        </w:p>
        <w:p w14:paraId="3BE8563C" w14:textId="109B31C2" w:rsidR="009E6BE6" w:rsidRPr="004F498A" w:rsidDel="00F95B03" w:rsidRDefault="009E6BE6" w:rsidP="009E6BE6">
          <w:pPr>
            <w:pStyle w:val="TDC1"/>
            <w:rPr>
              <w:del w:id="1612" w:author="Regina Casanova" w:date="2018-07-29T19:18:00Z"/>
              <w:rFonts w:ascii="Times New Roman" w:eastAsiaTheme="minorEastAsia" w:hAnsi="Times New Roman" w:cs="Times New Roman"/>
              <w:b w:val="0"/>
              <w:bCs w:val="0"/>
              <w:caps w:val="0"/>
              <w:noProof/>
              <w:sz w:val="24"/>
              <w:szCs w:val="24"/>
              <w:lang w:val="es-PE" w:eastAsia="es-PE"/>
            </w:rPr>
          </w:pPr>
          <w:del w:id="1613" w:author="Regina Casanova" w:date="2018-07-29T19:18:00Z">
            <w:r w:rsidRPr="00F75055" w:rsidDel="00F95B03">
              <w:rPr>
                <w:rFonts w:ascii="Times New Roman" w:hAnsi="Times New Roman" w:cs="Times New Roman"/>
                <w:b w:val="0"/>
                <w:noProof/>
                <w:sz w:val="24"/>
                <w:szCs w:val="24"/>
                <w:rPrChange w:id="1614" w:author="Regina Casanova" w:date="2018-07-29T19:32:00Z">
                  <w:rPr>
                    <w:rStyle w:val="Hipervnculo"/>
                    <w:rFonts w:ascii="Times New Roman" w:hAnsi="Times New Roman" w:cs="Times New Roman"/>
                    <w:noProof/>
                    <w:sz w:val="24"/>
                    <w:szCs w:val="24"/>
                  </w:rPr>
                </w:rPrChange>
              </w:rPr>
              <w:delText>Asesor de Tesis</w:delText>
            </w:r>
            <w:r w:rsidRPr="00F75055" w:rsidDel="00F95B03">
              <w:rPr>
                <w:rFonts w:ascii="Times New Roman" w:hAnsi="Times New Roman" w:cs="Times New Roman"/>
                <w:b w:val="0"/>
                <w:noProof/>
                <w:webHidden/>
                <w:sz w:val="24"/>
                <w:szCs w:val="24"/>
              </w:rPr>
              <w:tab/>
              <w:delText>3</w:delText>
            </w:r>
          </w:del>
        </w:p>
        <w:p w14:paraId="5B411616" w14:textId="1E629EC0" w:rsidR="009E6BE6" w:rsidRPr="004F498A" w:rsidDel="00F95B03" w:rsidRDefault="009E6BE6" w:rsidP="009E6BE6">
          <w:pPr>
            <w:pStyle w:val="TDC1"/>
            <w:rPr>
              <w:del w:id="1615" w:author="Regina Casanova" w:date="2018-07-29T19:18:00Z"/>
              <w:rFonts w:ascii="Times New Roman" w:eastAsiaTheme="minorEastAsia" w:hAnsi="Times New Roman" w:cs="Times New Roman"/>
              <w:b w:val="0"/>
              <w:bCs w:val="0"/>
              <w:caps w:val="0"/>
              <w:noProof/>
              <w:sz w:val="24"/>
              <w:szCs w:val="24"/>
              <w:lang w:val="es-PE" w:eastAsia="es-PE"/>
            </w:rPr>
          </w:pPr>
          <w:del w:id="1616" w:author="Regina Casanova" w:date="2018-07-29T19:18:00Z">
            <w:r w:rsidRPr="00F75055" w:rsidDel="00F95B03">
              <w:rPr>
                <w:rFonts w:ascii="Times New Roman" w:hAnsi="Times New Roman" w:cs="Times New Roman"/>
                <w:b w:val="0"/>
                <w:noProof/>
                <w:sz w:val="24"/>
                <w:szCs w:val="24"/>
                <w:rPrChange w:id="1617" w:author="Regina Casanova" w:date="2018-07-29T19:32:00Z">
                  <w:rPr>
                    <w:rStyle w:val="Hipervnculo"/>
                    <w:rFonts w:ascii="Times New Roman" w:hAnsi="Times New Roman" w:cs="Times New Roman"/>
                    <w:noProof/>
                    <w:sz w:val="24"/>
                    <w:szCs w:val="24"/>
                  </w:rPr>
                </w:rPrChange>
              </w:rPr>
              <w:delText>Dedicatoria</w:delText>
            </w:r>
            <w:r w:rsidRPr="00F75055" w:rsidDel="00F95B03">
              <w:rPr>
                <w:rFonts w:ascii="Times New Roman" w:hAnsi="Times New Roman" w:cs="Times New Roman"/>
                <w:b w:val="0"/>
                <w:noProof/>
                <w:webHidden/>
                <w:sz w:val="24"/>
                <w:szCs w:val="24"/>
              </w:rPr>
              <w:tab/>
              <w:delText>4</w:delText>
            </w:r>
          </w:del>
        </w:p>
        <w:p w14:paraId="6AF91F1C" w14:textId="244FBBC9" w:rsidR="009E6BE6" w:rsidRPr="004F498A" w:rsidDel="00F95B03" w:rsidRDefault="009E6BE6" w:rsidP="009E6BE6">
          <w:pPr>
            <w:pStyle w:val="TDC1"/>
            <w:rPr>
              <w:del w:id="1618" w:author="Regina Casanova" w:date="2018-07-29T19:18:00Z"/>
              <w:rFonts w:ascii="Times New Roman" w:eastAsiaTheme="minorEastAsia" w:hAnsi="Times New Roman" w:cs="Times New Roman"/>
              <w:b w:val="0"/>
              <w:bCs w:val="0"/>
              <w:caps w:val="0"/>
              <w:noProof/>
              <w:sz w:val="24"/>
              <w:szCs w:val="24"/>
              <w:lang w:val="es-PE" w:eastAsia="es-PE"/>
            </w:rPr>
          </w:pPr>
          <w:del w:id="1619" w:author="Regina Casanova" w:date="2018-07-29T19:18:00Z">
            <w:r w:rsidRPr="00F75055" w:rsidDel="00F95B03">
              <w:rPr>
                <w:rFonts w:ascii="Times New Roman" w:hAnsi="Times New Roman" w:cs="Times New Roman"/>
                <w:b w:val="0"/>
                <w:noProof/>
                <w:sz w:val="24"/>
                <w:szCs w:val="24"/>
                <w:rPrChange w:id="1620" w:author="Regina Casanova" w:date="2018-07-29T19:32:00Z">
                  <w:rPr>
                    <w:rStyle w:val="Hipervnculo"/>
                    <w:rFonts w:ascii="Times New Roman" w:hAnsi="Times New Roman" w:cs="Times New Roman"/>
                    <w:noProof/>
                    <w:sz w:val="24"/>
                    <w:szCs w:val="24"/>
                  </w:rPr>
                </w:rPrChange>
              </w:rPr>
              <w:delText>Agradecimientos</w:delText>
            </w:r>
            <w:r w:rsidRPr="00F75055" w:rsidDel="00F95B03">
              <w:rPr>
                <w:rFonts w:ascii="Times New Roman" w:hAnsi="Times New Roman" w:cs="Times New Roman"/>
                <w:b w:val="0"/>
                <w:noProof/>
                <w:webHidden/>
                <w:sz w:val="24"/>
                <w:szCs w:val="24"/>
              </w:rPr>
              <w:tab/>
              <w:delText>5</w:delText>
            </w:r>
          </w:del>
        </w:p>
        <w:p w14:paraId="722B5C32" w14:textId="327159BD" w:rsidR="009E6BE6" w:rsidRPr="004F498A" w:rsidDel="00F95B03" w:rsidRDefault="009E6BE6" w:rsidP="009E6BE6">
          <w:pPr>
            <w:pStyle w:val="TDC1"/>
            <w:rPr>
              <w:del w:id="1621" w:author="Regina Casanova" w:date="2018-07-29T19:18:00Z"/>
              <w:rFonts w:ascii="Times New Roman" w:eastAsiaTheme="minorEastAsia" w:hAnsi="Times New Roman" w:cs="Times New Roman"/>
              <w:b w:val="0"/>
              <w:bCs w:val="0"/>
              <w:caps w:val="0"/>
              <w:noProof/>
              <w:sz w:val="24"/>
              <w:szCs w:val="24"/>
              <w:lang w:val="es-PE" w:eastAsia="es-PE"/>
            </w:rPr>
          </w:pPr>
          <w:del w:id="1622" w:author="Regina Casanova" w:date="2018-07-29T19:18:00Z">
            <w:r w:rsidRPr="00F75055" w:rsidDel="00F95B03">
              <w:rPr>
                <w:rFonts w:ascii="Times New Roman" w:hAnsi="Times New Roman" w:cs="Times New Roman"/>
                <w:b w:val="0"/>
                <w:noProof/>
                <w:sz w:val="24"/>
                <w:szCs w:val="24"/>
                <w:rPrChange w:id="1623" w:author="Regina Casanova" w:date="2018-07-29T19:32:00Z">
                  <w:rPr>
                    <w:rStyle w:val="Hipervnculo"/>
                    <w:rFonts w:ascii="Times New Roman" w:hAnsi="Times New Roman" w:cs="Times New Roman"/>
                    <w:noProof/>
                    <w:sz w:val="24"/>
                    <w:szCs w:val="24"/>
                  </w:rPr>
                </w:rPrChange>
              </w:rPr>
              <w:delText>Fuente de Financiamiento</w:delText>
            </w:r>
            <w:r w:rsidRPr="00F75055" w:rsidDel="00F95B03">
              <w:rPr>
                <w:rFonts w:ascii="Times New Roman" w:hAnsi="Times New Roman" w:cs="Times New Roman"/>
                <w:b w:val="0"/>
                <w:noProof/>
                <w:webHidden/>
                <w:sz w:val="24"/>
                <w:szCs w:val="24"/>
              </w:rPr>
              <w:tab/>
              <w:delText>6</w:delText>
            </w:r>
          </w:del>
        </w:p>
        <w:p w14:paraId="047CE114" w14:textId="7E4EBB03" w:rsidR="009E6BE6" w:rsidRPr="004F498A" w:rsidDel="00F95B03" w:rsidRDefault="009E6BE6" w:rsidP="009E6BE6">
          <w:pPr>
            <w:pStyle w:val="TDC1"/>
            <w:rPr>
              <w:del w:id="1624" w:author="Regina Casanova" w:date="2018-07-29T19:18:00Z"/>
              <w:rFonts w:ascii="Times New Roman" w:eastAsiaTheme="minorEastAsia" w:hAnsi="Times New Roman" w:cs="Times New Roman"/>
              <w:b w:val="0"/>
              <w:bCs w:val="0"/>
              <w:caps w:val="0"/>
              <w:noProof/>
              <w:sz w:val="24"/>
              <w:szCs w:val="24"/>
              <w:lang w:val="es-PE" w:eastAsia="es-PE"/>
            </w:rPr>
          </w:pPr>
          <w:del w:id="1625" w:author="Regina Casanova" w:date="2018-07-29T19:18:00Z">
            <w:r w:rsidRPr="00F75055" w:rsidDel="00F95B03">
              <w:rPr>
                <w:rFonts w:ascii="Times New Roman" w:hAnsi="Times New Roman" w:cs="Times New Roman"/>
                <w:b w:val="0"/>
                <w:noProof/>
                <w:sz w:val="24"/>
                <w:szCs w:val="24"/>
                <w:rPrChange w:id="1626" w:author="Regina Casanova" w:date="2018-07-29T19:32:00Z">
                  <w:rPr>
                    <w:rStyle w:val="Hipervnculo"/>
                    <w:rFonts w:ascii="Times New Roman" w:hAnsi="Times New Roman" w:cs="Times New Roman"/>
                    <w:noProof/>
                    <w:sz w:val="24"/>
                    <w:szCs w:val="24"/>
                  </w:rPr>
                </w:rPrChange>
              </w:rPr>
              <w:delText>Declaración del autor</w:delText>
            </w:r>
            <w:r w:rsidRPr="00F75055" w:rsidDel="00F95B03">
              <w:rPr>
                <w:rFonts w:ascii="Times New Roman" w:hAnsi="Times New Roman" w:cs="Times New Roman"/>
                <w:b w:val="0"/>
                <w:noProof/>
                <w:webHidden/>
                <w:sz w:val="24"/>
                <w:szCs w:val="24"/>
              </w:rPr>
              <w:tab/>
              <w:delText>7</w:delText>
            </w:r>
          </w:del>
        </w:p>
        <w:p w14:paraId="45D379EE" w14:textId="3FFFDB22" w:rsidR="009E6BE6" w:rsidRPr="004F498A" w:rsidDel="00F95B03" w:rsidRDefault="009E6BE6" w:rsidP="009E6BE6">
          <w:pPr>
            <w:pStyle w:val="TDC1"/>
            <w:rPr>
              <w:del w:id="1627" w:author="Regina Casanova" w:date="2018-07-29T19:18:00Z"/>
              <w:rFonts w:ascii="Times New Roman" w:eastAsiaTheme="minorEastAsia" w:hAnsi="Times New Roman" w:cs="Times New Roman"/>
              <w:b w:val="0"/>
              <w:bCs w:val="0"/>
              <w:caps w:val="0"/>
              <w:noProof/>
              <w:sz w:val="24"/>
              <w:szCs w:val="24"/>
              <w:lang w:val="es-PE" w:eastAsia="es-PE"/>
            </w:rPr>
          </w:pPr>
          <w:del w:id="1628" w:author="Regina Casanova" w:date="2018-07-29T19:18:00Z">
            <w:r w:rsidRPr="00F75055" w:rsidDel="00F95B03">
              <w:rPr>
                <w:rFonts w:ascii="Times New Roman" w:hAnsi="Times New Roman" w:cs="Times New Roman"/>
                <w:b w:val="0"/>
                <w:noProof/>
                <w:sz w:val="24"/>
                <w:szCs w:val="24"/>
                <w:rPrChange w:id="1629" w:author="Regina Casanova" w:date="2018-07-29T19:32:00Z">
                  <w:rPr>
                    <w:rStyle w:val="Hipervnculo"/>
                    <w:rFonts w:ascii="Times New Roman" w:hAnsi="Times New Roman" w:cs="Times New Roman"/>
                    <w:noProof/>
                    <w:sz w:val="24"/>
                    <w:szCs w:val="24"/>
                  </w:rPr>
                </w:rPrChange>
              </w:rPr>
              <w:delText>Listado de Acrónimos</w:delText>
            </w:r>
            <w:r w:rsidRPr="00F75055" w:rsidDel="00F95B03">
              <w:rPr>
                <w:rFonts w:ascii="Times New Roman" w:hAnsi="Times New Roman" w:cs="Times New Roman"/>
                <w:b w:val="0"/>
                <w:noProof/>
                <w:webHidden/>
                <w:sz w:val="24"/>
                <w:szCs w:val="24"/>
              </w:rPr>
              <w:tab/>
              <w:delText>11</w:delText>
            </w:r>
          </w:del>
        </w:p>
        <w:p w14:paraId="5CF98C1B" w14:textId="7CEF62E0" w:rsidR="009E6BE6" w:rsidRPr="004F498A" w:rsidDel="00F95B03" w:rsidRDefault="009E6BE6" w:rsidP="009E6BE6">
          <w:pPr>
            <w:pStyle w:val="TDC1"/>
            <w:rPr>
              <w:del w:id="1630" w:author="Regina Casanova" w:date="2018-07-29T19:18:00Z"/>
              <w:rFonts w:ascii="Times New Roman" w:eastAsiaTheme="minorEastAsia" w:hAnsi="Times New Roman" w:cs="Times New Roman"/>
              <w:b w:val="0"/>
              <w:bCs w:val="0"/>
              <w:caps w:val="0"/>
              <w:noProof/>
              <w:sz w:val="24"/>
              <w:szCs w:val="24"/>
              <w:lang w:val="es-PE" w:eastAsia="es-PE"/>
            </w:rPr>
          </w:pPr>
          <w:del w:id="1631" w:author="Regina Casanova" w:date="2018-07-29T19:18:00Z">
            <w:r w:rsidRPr="00F75055" w:rsidDel="00F95B03">
              <w:rPr>
                <w:rFonts w:ascii="Times New Roman" w:hAnsi="Times New Roman" w:cs="Times New Roman"/>
                <w:b w:val="0"/>
                <w:noProof/>
                <w:sz w:val="24"/>
                <w:szCs w:val="24"/>
                <w:rPrChange w:id="1632" w:author="Regina Casanova" w:date="2018-07-29T19:32:00Z">
                  <w:rPr>
                    <w:rStyle w:val="Hipervnculo"/>
                    <w:rFonts w:ascii="Times New Roman" w:hAnsi="Times New Roman" w:cs="Times New Roman"/>
                    <w:noProof/>
                    <w:sz w:val="24"/>
                    <w:szCs w:val="24"/>
                  </w:rPr>
                </w:rPrChange>
              </w:rPr>
              <w:delText>Resumen</w:delText>
            </w:r>
            <w:r w:rsidRPr="00F75055" w:rsidDel="00F95B03">
              <w:rPr>
                <w:rFonts w:ascii="Times New Roman" w:hAnsi="Times New Roman" w:cs="Times New Roman"/>
                <w:b w:val="0"/>
                <w:noProof/>
                <w:webHidden/>
                <w:sz w:val="24"/>
                <w:szCs w:val="24"/>
              </w:rPr>
              <w:tab/>
              <w:delText>12</w:delText>
            </w:r>
          </w:del>
        </w:p>
        <w:p w14:paraId="6C80D02E" w14:textId="664DB29F" w:rsidR="009E6BE6" w:rsidRPr="004F498A" w:rsidDel="00F95B03" w:rsidRDefault="009E6BE6" w:rsidP="009E6BE6">
          <w:pPr>
            <w:pStyle w:val="TDC1"/>
            <w:rPr>
              <w:del w:id="1633" w:author="Regina Casanova" w:date="2018-07-29T19:18:00Z"/>
              <w:rFonts w:ascii="Times New Roman" w:eastAsiaTheme="minorEastAsia" w:hAnsi="Times New Roman" w:cs="Times New Roman"/>
              <w:b w:val="0"/>
              <w:bCs w:val="0"/>
              <w:caps w:val="0"/>
              <w:noProof/>
              <w:sz w:val="24"/>
              <w:szCs w:val="24"/>
              <w:lang w:val="es-PE" w:eastAsia="es-PE"/>
            </w:rPr>
          </w:pPr>
          <w:del w:id="1634" w:author="Regina Casanova" w:date="2018-07-29T19:18:00Z">
            <w:r w:rsidRPr="00F75055" w:rsidDel="00F95B03">
              <w:rPr>
                <w:rFonts w:ascii="Times New Roman" w:hAnsi="Times New Roman" w:cs="Times New Roman"/>
                <w:b w:val="0"/>
                <w:noProof/>
                <w:sz w:val="24"/>
                <w:szCs w:val="24"/>
                <w:rPrChange w:id="1635" w:author="Regina Casanova" w:date="2018-07-29T19:32:00Z">
                  <w:rPr>
                    <w:rStyle w:val="Hipervnculo"/>
                    <w:rFonts w:ascii="Times New Roman" w:hAnsi="Times New Roman" w:cs="Times New Roman"/>
                    <w:noProof/>
                    <w:sz w:val="24"/>
                    <w:szCs w:val="24"/>
                  </w:rPr>
                </w:rPrChange>
              </w:rPr>
              <w:delText>Palabras Clave</w:delText>
            </w:r>
            <w:r w:rsidRPr="00F75055" w:rsidDel="00F95B03">
              <w:rPr>
                <w:rFonts w:ascii="Times New Roman" w:hAnsi="Times New Roman" w:cs="Times New Roman"/>
                <w:b w:val="0"/>
                <w:noProof/>
                <w:webHidden/>
                <w:sz w:val="24"/>
                <w:szCs w:val="24"/>
              </w:rPr>
              <w:tab/>
              <w:delText>14</w:delText>
            </w:r>
          </w:del>
        </w:p>
        <w:p w14:paraId="24BF75E4" w14:textId="4BF6920B" w:rsidR="009E6BE6" w:rsidRPr="004F498A" w:rsidDel="00F95B03" w:rsidRDefault="009E6BE6" w:rsidP="009E6BE6">
          <w:pPr>
            <w:pStyle w:val="TDC1"/>
            <w:rPr>
              <w:del w:id="1636" w:author="Regina Casanova" w:date="2018-07-29T19:18:00Z"/>
              <w:rFonts w:ascii="Times New Roman" w:eastAsiaTheme="minorEastAsia" w:hAnsi="Times New Roman" w:cs="Times New Roman"/>
              <w:b w:val="0"/>
              <w:bCs w:val="0"/>
              <w:caps w:val="0"/>
              <w:noProof/>
              <w:sz w:val="24"/>
              <w:szCs w:val="24"/>
              <w:lang w:val="es-PE" w:eastAsia="es-PE"/>
            </w:rPr>
          </w:pPr>
          <w:del w:id="1637" w:author="Regina Casanova" w:date="2018-07-29T19:18:00Z">
            <w:r w:rsidRPr="00F75055" w:rsidDel="00F95B03">
              <w:rPr>
                <w:rFonts w:ascii="Times New Roman" w:hAnsi="Times New Roman" w:cs="Times New Roman"/>
                <w:b w:val="0"/>
                <w:noProof/>
                <w:sz w:val="24"/>
                <w:szCs w:val="24"/>
                <w:rPrChange w:id="1638" w:author="Regina Casanova" w:date="2018-07-29T19:32:00Z">
                  <w:rPr>
                    <w:rStyle w:val="Hipervnculo"/>
                    <w:rFonts w:ascii="Times New Roman" w:hAnsi="Times New Roman" w:cs="Times New Roman"/>
                    <w:noProof/>
                    <w:sz w:val="24"/>
                    <w:szCs w:val="24"/>
                  </w:rPr>
                </w:rPrChange>
              </w:rPr>
              <w:delText>Introducción</w:delText>
            </w:r>
            <w:r w:rsidRPr="00F75055" w:rsidDel="00F95B03">
              <w:rPr>
                <w:rFonts w:ascii="Times New Roman" w:hAnsi="Times New Roman" w:cs="Times New Roman"/>
                <w:b w:val="0"/>
                <w:noProof/>
                <w:webHidden/>
                <w:sz w:val="24"/>
                <w:szCs w:val="24"/>
              </w:rPr>
              <w:tab/>
              <w:delText>15</w:delText>
            </w:r>
          </w:del>
        </w:p>
        <w:p w14:paraId="601A64FF" w14:textId="6C5827CA" w:rsidR="009E6BE6" w:rsidRPr="004F498A" w:rsidDel="00F95B03" w:rsidRDefault="009E6BE6" w:rsidP="009E6BE6">
          <w:pPr>
            <w:pStyle w:val="TDC1"/>
            <w:rPr>
              <w:del w:id="1639" w:author="Regina Casanova" w:date="2018-07-29T19:18:00Z"/>
              <w:rFonts w:ascii="Times New Roman" w:eastAsiaTheme="minorEastAsia" w:hAnsi="Times New Roman" w:cs="Times New Roman"/>
              <w:b w:val="0"/>
              <w:bCs w:val="0"/>
              <w:caps w:val="0"/>
              <w:noProof/>
              <w:sz w:val="24"/>
              <w:szCs w:val="24"/>
              <w:lang w:val="es-PE" w:eastAsia="es-PE"/>
            </w:rPr>
          </w:pPr>
          <w:del w:id="1640" w:author="Regina Casanova" w:date="2018-07-29T19:18:00Z">
            <w:r w:rsidRPr="00F75055" w:rsidDel="00F95B03">
              <w:rPr>
                <w:rFonts w:ascii="Times New Roman" w:hAnsi="Times New Roman" w:cs="Times New Roman"/>
                <w:b w:val="0"/>
                <w:noProof/>
                <w:sz w:val="24"/>
                <w:szCs w:val="24"/>
                <w:rPrChange w:id="1641" w:author="Regina Casanova" w:date="2018-07-29T19:32:00Z">
                  <w:rPr>
                    <w:rStyle w:val="Hipervnculo"/>
                    <w:rFonts w:ascii="Times New Roman" w:hAnsi="Times New Roman" w:cs="Times New Roman"/>
                    <w:noProof/>
                    <w:sz w:val="24"/>
                    <w:szCs w:val="24"/>
                  </w:rPr>
                </w:rPrChange>
              </w:rPr>
              <w:delText>Planteamiento del Problema</w:delText>
            </w:r>
            <w:r w:rsidRPr="00F75055" w:rsidDel="00F95B03">
              <w:rPr>
                <w:rFonts w:ascii="Times New Roman" w:hAnsi="Times New Roman" w:cs="Times New Roman"/>
                <w:b w:val="0"/>
                <w:noProof/>
                <w:webHidden/>
                <w:sz w:val="24"/>
                <w:szCs w:val="24"/>
              </w:rPr>
              <w:tab/>
              <w:delText>17</w:delText>
            </w:r>
          </w:del>
        </w:p>
        <w:p w14:paraId="6FA17B2D" w14:textId="2A57886A" w:rsidR="009E6BE6" w:rsidRPr="004F498A" w:rsidDel="00F95B03" w:rsidRDefault="009E6BE6" w:rsidP="009E6BE6">
          <w:pPr>
            <w:pStyle w:val="TDC1"/>
            <w:rPr>
              <w:del w:id="1642" w:author="Regina Casanova" w:date="2018-07-29T19:18:00Z"/>
              <w:rFonts w:ascii="Times New Roman" w:eastAsiaTheme="minorEastAsia" w:hAnsi="Times New Roman" w:cs="Times New Roman"/>
              <w:b w:val="0"/>
              <w:bCs w:val="0"/>
              <w:caps w:val="0"/>
              <w:noProof/>
              <w:sz w:val="24"/>
              <w:szCs w:val="24"/>
              <w:lang w:val="es-PE" w:eastAsia="es-PE"/>
            </w:rPr>
          </w:pPr>
          <w:del w:id="1643" w:author="Regina Casanova" w:date="2018-07-29T19:18:00Z">
            <w:r w:rsidRPr="00F75055" w:rsidDel="00F95B03">
              <w:rPr>
                <w:rFonts w:ascii="Times New Roman" w:hAnsi="Times New Roman" w:cs="Times New Roman"/>
                <w:b w:val="0"/>
                <w:noProof/>
                <w:sz w:val="24"/>
                <w:szCs w:val="24"/>
                <w:rPrChange w:id="1644" w:author="Regina Casanova" w:date="2018-07-29T19:32:00Z">
                  <w:rPr>
                    <w:rStyle w:val="Hipervnculo"/>
                    <w:rFonts w:ascii="Times New Roman" w:hAnsi="Times New Roman" w:cs="Times New Roman"/>
                    <w:noProof/>
                    <w:sz w:val="24"/>
                    <w:szCs w:val="24"/>
                  </w:rPr>
                </w:rPrChange>
              </w:rPr>
              <w:delText>Marco Teórico</w:delText>
            </w:r>
            <w:r w:rsidRPr="00F75055" w:rsidDel="00F95B03">
              <w:rPr>
                <w:rFonts w:ascii="Times New Roman" w:hAnsi="Times New Roman" w:cs="Times New Roman"/>
                <w:b w:val="0"/>
                <w:noProof/>
                <w:webHidden/>
                <w:sz w:val="24"/>
                <w:szCs w:val="24"/>
              </w:rPr>
              <w:tab/>
              <w:delText>19</w:delText>
            </w:r>
          </w:del>
        </w:p>
        <w:p w14:paraId="20FF66CF" w14:textId="45601A41" w:rsidR="009E6BE6" w:rsidRPr="00F75055" w:rsidDel="00F95B03" w:rsidRDefault="009E6BE6" w:rsidP="009E6BE6">
          <w:pPr>
            <w:pStyle w:val="TDC2"/>
            <w:rPr>
              <w:del w:id="1645" w:author="Regina Casanova" w:date="2018-07-29T19:18:00Z"/>
              <w:rFonts w:ascii="Times New Roman" w:eastAsiaTheme="minorEastAsia" w:hAnsi="Times New Roman" w:cs="Times New Roman"/>
              <w:smallCaps w:val="0"/>
              <w:noProof/>
              <w:sz w:val="24"/>
              <w:szCs w:val="24"/>
              <w:lang w:val="es-PE" w:eastAsia="es-PE"/>
            </w:rPr>
          </w:pPr>
          <w:del w:id="1646" w:author="Regina Casanova" w:date="2018-07-29T19:18:00Z">
            <w:r w:rsidRPr="00F75055" w:rsidDel="00F95B03">
              <w:rPr>
                <w:rFonts w:ascii="Times New Roman" w:hAnsi="Times New Roman" w:cs="Times New Roman"/>
                <w:noProof/>
                <w:sz w:val="24"/>
                <w:szCs w:val="24"/>
                <w:lang w:val="es-PE"/>
                <w:rPrChange w:id="1647"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48" w:author="Regina Casanova" w:date="2018-07-29T19:32:00Z">
                  <w:rPr>
                    <w:rStyle w:val="Hipervnculo"/>
                    <w:rFonts w:ascii="Times New Roman" w:hAnsi="Times New Roman" w:cs="Times New Roman"/>
                    <w:noProof/>
                    <w:sz w:val="24"/>
                    <w:szCs w:val="24"/>
                    <w:lang w:val="es-PE"/>
                  </w:rPr>
                </w:rPrChange>
              </w:rPr>
              <w:delText>Calidad de Atención al usuario y sistemas de gestión para reclamos en el sector salud</w:delText>
            </w:r>
            <w:r w:rsidRPr="00F75055" w:rsidDel="00F95B03">
              <w:rPr>
                <w:rFonts w:ascii="Times New Roman" w:hAnsi="Times New Roman" w:cs="Times New Roman"/>
                <w:noProof/>
                <w:webHidden/>
                <w:sz w:val="24"/>
                <w:szCs w:val="24"/>
              </w:rPr>
              <w:tab/>
              <w:delText>19</w:delText>
            </w:r>
          </w:del>
        </w:p>
        <w:p w14:paraId="0117D79D" w14:textId="15F21096" w:rsidR="009E6BE6" w:rsidRPr="004F498A" w:rsidDel="00F95B03" w:rsidRDefault="009E6BE6" w:rsidP="009E6BE6">
          <w:pPr>
            <w:pStyle w:val="TDC3"/>
            <w:spacing w:line="480" w:lineRule="auto"/>
            <w:rPr>
              <w:del w:id="1649" w:author="Regina Casanova" w:date="2018-07-29T19:18:00Z"/>
              <w:rFonts w:ascii="Times New Roman" w:eastAsiaTheme="minorEastAsia" w:hAnsi="Times New Roman" w:cs="Times New Roman"/>
              <w:i w:val="0"/>
              <w:iCs w:val="0"/>
              <w:noProof/>
              <w:sz w:val="24"/>
              <w:szCs w:val="24"/>
              <w:lang w:val="es-PE" w:eastAsia="es-PE"/>
            </w:rPr>
          </w:pPr>
          <w:del w:id="1650" w:author="Regina Casanova" w:date="2018-07-29T19:18:00Z">
            <w:r w:rsidRPr="00F75055" w:rsidDel="00F95B03">
              <w:rPr>
                <w:rFonts w:ascii="Times New Roman" w:hAnsi="Times New Roman" w:cs="Times New Roman"/>
                <w:i w:val="0"/>
                <w:noProof/>
                <w:sz w:val="24"/>
                <w:szCs w:val="24"/>
                <w:lang w:val="es-PE"/>
                <w:rPrChange w:id="1651"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52" w:author="Regina Casanova" w:date="2018-07-29T19:32:00Z">
                  <w:rPr>
                    <w:rStyle w:val="Hipervnculo"/>
                    <w:rFonts w:ascii="Times New Roman" w:hAnsi="Times New Roman" w:cs="Times New Roman"/>
                    <w:noProof/>
                    <w:sz w:val="24"/>
                    <w:szCs w:val="24"/>
                    <w:lang w:val="es-PE"/>
                  </w:rPr>
                </w:rPrChange>
              </w:rPr>
              <w:delText>Calidad de Atención en Salud al Usuario</w:delText>
            </w:r>
            <w:r w:rsidRPr="00F75055" w:rsidDel="00F95B03">
              <w:rPr>
                <w:rFonts w:ascii="Times New Roman" w:hAnsi="Times New Roman" w:cs="Times New Roman"/>
                <w:i w:val="0"/>
                <w:noProof/>
                <w:webHidden/>
                <w:sz w:val="24"/>
                <w:szCs w:val="24"/>
              </w:rPr>
              <w:tab/>
              <w:delText>19</w:delText>
            </w:r>
          </w:del>
        </w:p>
        <w:p w14:paraId="0AB74F4C" w14:textId="52EADCFE" w:rsidR="009E6BE6" w:rsidRPr="004F498A" w:rsidDel="00F95B03" w:rsidRDefault="009E6BE6" w:rsidP="009E6BE6">
          <w:pPr>
            <w:pStyle w:val="TDC3"/>
            <w:spacing w:line="480" w:lineRule="auto"/>
            <w:rPr>
              <w:del w:id="1653" w:author="Regina Casanova" w:date="2018-07-29T19:18:00Z"/>
              <w:rFonts w:ascii="Times New Roman" w:eastAsiaTheme="minorEastAsia" w:hAnsi="Times New Roman" w:cs="Times New Roman"/>
              <w:i w:val="0"/>
              <w:iCs w:val="0"/>
              <w:noProof/>
              <w:sz w:val="24"/>
              <w:szCs w:val="24"/>
              <w:lang w:val="es-PE" w:eastAsia="es-PE"/>
            </w:rPr>
          </w:pPr>
          <w:del w:id="1654" w:author="Regina Casanova" w:date="2018-07-29T19:18:00Z">
            <w:r w:rsidRPr="00F75055" w:rsidDel="00F95B03">
              <w:rPr>
                <w:rFonts w:ascii="Times New Roman" w:hAnsi="Times New Roman" w:cs="Times New Roman"/>
                <w:i w:val="0"/>
                <w:noProof/>
                <w:sz w:val="24"/>
                <w:szCs w:val="24"/>
                <w:lang w:val="es-PE"/>
                <w:rPrChange w:id="1655"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56" w:author="Regina Casanova" w:date="2018-07-29T19:32:00Z">
                  <w:rPr>
                    <w:rStyle w:val="Hipervnculo"/>
                    <w:rFonts w:ascii="Times New Roman" w:hAnsi="Times New Roman" w:cs="Times New Roman"/>
                    <w:noProof/>
                    <w:sz w:val="24"/>
                    <w:szCs w:val="24"/>
                    <w:lang w:val="es-PE"/>
                  </w:rPr>
                </w:rPrChange>
              </w:rPr>
              <w:delText>Satisfacción del paciente e importancia de su monitoreo</w:delText>
            </w:r>
            <w:r w:rsidRPr="00F75055" w:rsidDel="00F95B03">
              <w:rPr>
                <w:rFonts w:ascii="Times New Roman" w:hAnsi="Times New Roman" w:cs="Times New Roman"/>
                <w:i w:val="0"/>
                <w:noProof/>
                <w:webHidden/>
                <w:sz w:val="24"/>
                <w:szCs w:val="24"/>
              </w:rPr>
              <w:tab/>
              <w:delText>20</w:delText>
            </w:r>
          </w:del>
        </w:p>
        <w:p w14:paraId="3569BEFF" w14:textId="131A880F" w:rsidR="009E6BE6" w:rsidRPr="004F498A" w:rsidDel="00F95B03" w:rsidRDefault="009E6BE6" w:rsidP="009E6BE6">
          <w:pPr>
            <w:pStyle w:val="TDC3"/>
            <w:spacing w:line="480" w:lineRule="auto"/>
            <w:rPr>
              <w:del w:id="1657" w:author="Regina Casanova" w:date="2018-07-29T19:18:00Z"/>
              <w:rFonts w:ascii="Times New Roman" w:eastAsiaTheme="minorEastAsia" w:hAnsi="Times New Roman" w:cs="Times New Roman"/>
              <w:i w:val="0"/>
              <w:iCs w:val="0"/>
              <w:noProof/>
              <w:sz w:val="24"/>
              <w:szCs w:val="24"/>
              <w:lang w:val="es-PE" w:eastAsia="es-PE"/>
            </w:rPr>
          </w:pPr>
          <w:del w:id="1658" w:author="Regina Casanova" w:date="2018-07-29T19:18:00Z">
            <w:r w:rsidRPr="00F75055" w:rsidDel="00F95B03">
              <w:rPr>
                <w:rFonts w:ascii="Times New Roman" w:hAnsi="Times New Roman" w:cs="Times New Roman"/>
                <w:i w:val="0"/>
                <w:noProof/>
                <w:sz w:val="24"/>
                <w:szCs w:val="24"/>
                <w:lang w:val="es-PE"/>
                <w:rPrChange w:id="1659"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60" w:author="Regina Casanova" w:date="2018-07-29T19:32:00Z">
                  <w:rPr>
                    <w:rStyle w:val="Hipervnculo"/>
                    <w:rFonts w:ascii="Times New Roman" w:hAnsi="Times New Roman" w:cs="Times New Roman"/>
                    <w:noProof/>
                    <w:sz w:val="24"/>
                    <w:szCs w:val="24"/>
                    <w:lang w:val="es-PE"/>
                  </w:rPr>
                </w:rPrChange>
              </w:rPr>
              <w:delText>Formas de monitoreo en Perú y el Mundo</w:delText>
            </w:r>
            <w:r w:rsidRPr="00F75055" w:rsidDel="00F95B03">
              <w:rPr>
                <w:rFonts w:ascii="Times New Roman" w:hAnsi="Times New Roman" w:cs="Times New Roman"/>
                <w:i w:val="0"/>
                <w:noProof/>
                <w:webHidden/>
                <w:sz w:val="24"/>
                <w:szCs w:val="24"/>
              </w:rPr>
              <w:tab/>
              <w:delText>20</w:delText>
            </w:r>
          </w:del>
        </w:p>
        <w:p w14:paraId="34D11E4F" w14:textId="678180A4" w:rsidR="009E6BE6" w:rsidRPr="004F498A" w:rsidDel="00F95B03" w:rsidRDefault="009E6BE6" w:rsidP="009E6BE6">
          <w:pPr>
            <w:pStyle w:val="TDC3"/>
            <w:spacing w:line="480" w:lineRule="auto"/>
            <w:rPr>
              <w:del w:id="1661" w:author="Regina Casanova" w:date="2018-07-29T19:18:00Z"/>
              <w:rFonts w:ascii="Times New Roman" w:eastAsiaTheme="minorEastAsia" w:hAnsi="Times New Roman" w:cs="Times New Roman"/>
              <w:i w:val="0"/>
              <w:iCs w:val="0"/>
              <w:noProof/>
              <w:sz w:val="24"/>
              <w:szCs w:val="24"/>
              <w:lang w:val="es-PE" w:eastAsia="es-PE"/>
            </w:rPr>
          </w:pPr>
          <w:del w:id="1662" w:author="Regina Casanova" w:date="2018-07-29T19:18:00Z">
            <w:r w:rsidRPr="00F75055" w:rsidDel="00F95B03">
              <w:rPr>
                <w:rFonts w:ascii="Times New Roman" w:hAnsi="Times New Roman" w:cs="Times New Roman"/>
                <w:i w:val="0"/>
                <w:noProof/>
                <w:sz w:val="24"/>
                <w:szCs w:val="24"/>
                <w:lang w:val="es-PE"/>
                <w:rPrChange w:id="1663" w:author="Regina Casanova" w:date="2018-07-29T19:32:00Z">
                  <w:rPr>
                    <w:rStyle w:val="Hipervnculo"/>
                    <w:rFonts w:ascii="Times New Roman" w:hAnsi="Times New Roman" w:cs="Times New Roman"/>
                    <w:noProof/>
                    <w:sz w:val="24"/>
                    <w:szCs w:val="24"/>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64" w:author="Regina Casanova" w:date="2018-07-29T19:32:00Z">
                  <w:rPr>
                    <w:rStyle w:val="Hipervnculo"/>
                    <w:rFonts w:ascii="Times New Roman" w:hAnsi="Times New Roman" w:cs="Times New Roman"/>
                    <w:noProof/>
                    <w:sz w:val="24"/>
                    <w:szCs w:val="24"/>
                    <w:lang w:val="es-PE"/>
                  </w:rPr>
                </w:rPrChange>
              </w:rPr>
              <w:delText>Sistema de gestión de reclamos en el sector salud</w:delText>
            </w:r>
            <w:r w:rsidRPr="00F75055" w:rsidDel="00F95B03">
              <w:rPr>
                <w:rFonts w:ascii="Times New Roman" w:hAnsi="Times New Roman" w:cs="Times New Roman"/>
                <w:i w:val="0"/>
                <w:noProof/>
                <w:webHidden/>
                <w:sz w:val="24"/>
                <w:szCs w:val="24"/>
              </w:rPr>
              <w:tab/>
              <w:delText>22</w:delText>
            </w:r>
          </w:del>
        </w:p>
        <w:p w14:paraId="55847A70" w14:textId="51C15000" w:rsidR="009E6BE6" w:rsidRPr="00F75055" w:rsidDel="00F95B03" w:rsidRDefault="009E6BE6" w:rsidP="009E6BE6">
          <w:pPr>
            <w:pStyle w:val="TDC2"/>
            <w:rPr>
              <w:del w:id="1665" w:author="Regina Casanova" w:date="2018-07-29T19:18:00Z"/>
              <w:rFonts w:ascii="Times New Roman" w:eastAsiaTheme="minorEastAsia" w:hAnsi="Times New Roman" w:cs="Times New Roman"/>
              <w:smallCaps w:val="0"/>
              <w:noProof/>
              <w:sz w:val="24"/>
              <w:szCs w:val="24"/>
              <w:lang w:val="es-PE" w:eastAsia="es-PE"/>
            </w:rPr>
          </w:pPr>
          <w:del w:id="1666" w:author="Regina Casanova" w:date="2018-07-29T19:18:00Z">
            <w:r w:rsidRPr="00F75055" w:rsidDel="00F95B03">
              <w:rPr>
                <w:rFonts w:ascii="Times New Roman" w:hAnsi="Times New Roman" w:cs="Times New Roman"/>
                <w:noProof/>
                <w:sz w:val="24"/>
                <w:szCs w:val="24"/>
                <w:lang w:val="es-PE"/>
                <w:rPrChange w:id="1667"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68" w:author="Regina Casanova" w:date="2018-07-29T19:32:00Z">
                  <w:rPr>
                    <w:rStyle w:val="Hipervnculo"/>
                    <w:rFonts w:ascii="Times New Roman" w:hAnsi="Times New Roman" w:cs="Times New Roman"/>
                    <w:noProof/>
                    <w:sz w:val="24"/>
                    <w:szCs w:val="24"/>
                    <w:lang w:val="es-PE"/>
                  </w:rPr>
                </w:rPrChange>
              </w:rPr>
              <w:delText>Diseño Centrado en el Usuario y su importancia en el sector salud</w:delText>
            </w:r>
            <w:r w:rsidRPr="00F75055" w:rsidDel="00F95B03">
              <w:rPr>
                <w:rFonts w:ascii="Times New Roman" w:hAnsi="Times New Roman" w:cs="Times New Roman"/>
                <w:noProof/>
                <w:webHidden/>
                <w:sz w:val="24"/>
                <w:szCs w:val="24"/>
              </w:rPr>
              <w:tab/>
              <w:delText>27</w:delText>
            </w:r>
          </w:del>
        </w:p>
        <w:p w14:paraId="565A0E4D" w14:textId="0DC92F95" w:rsidR="009E6BE6" w:rsidRPr="004F498A" w:rsidDel="00F95B03" w:rsidRDefault="009E6BE6" w:rsidP="009E6BE6">
          <w:pPr>
            <w:pStyle w:val="TDC3"/>
            <w:spacing w:line="480" w:lineRule="auto"/>
            <w:rPr>
              <w:del w:id="1669" w:author="Regina Casanova" w:date="2018-07-29T19:18:00Z"/>
              <w:rFonts w:ascii="Times New Roman" w:eastAsiaTheme="minorEastAsia" w:hAnsi="Times New Roman" w:cs="Times New Roman"/>
              <w:i w:val="0"/>
              <w:iCs w:val="0"/>
              <w:noProof/>
              <w:sz w:val="24"/>
              <w:szCs w:val="24"/>
              <w:lang w:val="es-PE" w:eastAsia="es-PE"/>
            </w:rPr>
          </w:pPr>
          <w:del w:id="1670" w:author="Regina Casanova" w:date="2018-07-29T19:18:00Z">
            <w:r w:rsidRPr="00F75055" w:rsidDel="00F95B03">
              <w:rPr>
                <w:rFonts w:ascii="Times New Roman" w:hAnsi="Times New Roman" w:cs="Times New Roman"/>
                <w:i w:val="0"/>
                <w:noProof/>
                <w:sz w:val="24"/>
                <w:szCs w:val="24"/>
                <w:lang w:val="es-PE"/>
                <w:rPrChange w:id="1671"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72" w:author="Regina Casanova" w:date="2018-07-29T19:32:00Z">
                  <w:rPr>
                    <w:rStyle w:val="Hipervnculo"/>
                    <w:rFonts w:ascii="Times New Roman" w:hAnsi="Times New Roman" w:cs="Times New Roman"/>
                    <w:noProof/>
                    <w:sz w:val="24"/>
                    <w:szCs w:val="24"/>
                    <w:lang w:val="es-PE"/>
                  </w:rPr>
                </w:rPrChange>
              </w:rPr>
              <w:delText>Descripción e Importancia</w:delText>
            </w:r>
            <w:r w:rsidRPr="00F75055" w:rsidDel="00F95B03">
              <w:rPr>
                <w:rFonts w:ascii="Times New Roman" w:hAnsi="Times New Roman" w:cs="Times New Roman"/>
                <w:i w:val="0"/>
                <w:noProof/>
                <w:webHidden/>
                <w:sz w:val="24"/>
                <w:szCs w:val="24"/>
              </w:rPr>
              <w:tab/>
              <w:delText>27</w:delText>
            </w:r>
          </w:del>
        </w:p>
        <w:p w14:paraId="57E3843A" w14:textId="0999AC46" w:rsidR="009E6BE6" w:rsidRPr="004F498A" w:rsidDel="00F95B03" w:rsidRDefault="009E6BE6" w:rsidP="009E6BE6">
          <w:pPr>
            <w:pStyle w:val="TDC3"/>
            <w:spacing w:line="480" w:lineRule="auto"/>
            <w:rPr>
              <w:del w:id="1673" w:author="Regina Casanova" w:date="2018-07-29T19:18:00Z"/>
              <w:rFonts w:ascii="Times New Roman" w:eastAsiaTheme="minorEastAsia" w:hAnsi="Times New Roman" w:cs="Times New Roman"/>
              <w:i w:val="0"/>
              <w:iCs w:val="0"/>
              <w:noProof/>
              <w:sz w:val="24"/>
              <w:szCs w:val="24"/>
              <w:lang w:val="es-PE" w:eastAsia="es-PE"/>
            </w:rPr>
          </w:pPr>
          <w:del w:id="1674" w:author="Regina Casanova" w:date="2018-07-29T19:18:00Z">
            <w:r w:rsidRPr="00F75055" w:rsidDel="00F95B03">
              <w:rPr>
                <w:rFonts w:ascii="Times New Roman" w:hAnsi="Times New Roman" w:cs="Times New Roman"/>
                <w:i w:val="0"/>
                <w:noProof/>
                <w:sz w:val="24"/>
                <w:szCs w:val="24"/>
                <w:lang w:val="es-PE"/>
                <w:rPrChange w:id="1675"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76" w:author="Regina Casanova" w:date="2018-07-29T19:32:00Z">
                  <w:rPr>
                    <w:rStyle w:val="Hipervnculo"/>
                    <w:rFonts w:ascii="Times New Roman" w:hAnsi="Times New Roman" w:cs="Times New Roman"/>
                    <w:noProof/>
                    <w:sz w:val="24"/>
                    <w:szCs w:val="24"/>
                    <w:lang w:val="es-PE"/>
                  </w:rPr>
                </w:rPrChange>
              </w:rPr>
              <w:delText>Metodología del diseño centrado en el usuario</w:delText>
            </w:r>
            <w:r w:rsidRPr="00F75055" w:rsidDel="00F95B03">
              <w:rPr>
                <w:rFonts w:ascii="Times New Roman" w:hAnsi="Times New Roman" w:cs="Times New Roman"/>
                <w:i w:val="0"/>
                <w:noProof/>
                <w:webHidden/>
                <w:sz w:val="24"/>
                <w:szCs w:val="24"/>
              </w:rPr>
              <w:tab/>
              <w:delText>28</w:delText>
            </w:r>
          </w:del>
        </w:p>
        <w:p w14:paraId="4E548042" w14:textId="60FE69FA" w:rsidR="009E6BE6" w:rsidRPr="004F498A" w:rsidDel="00F95B03" w:rsidRDefault="009E6BE6" w:rsidP="009E6BE6">
          <w:pPr>
            <w:pStyle w:val="TDC3"/>
            <w:spacing w:line="480" w:lineRule="auto"/>
            <w:rPr>
              <w:del w:id="1677" w:author="Regina Casanova" w:date="2018-07-29T19:18:00Z"/>
              <w:rFonts w:ascii="Times New Roman" w:eastAsiaTheme="minorEastAsia" w:hAnsi="Times New Roman" w:cs="Times New Roman"/>
              <w:i w:val="0"/>
              <w:iCs w:val="0"/>
              <w:noProof/>
              <w:sz w:val="24"/>
              <w:szCs w:val="24"/>
              <w:lang w:val="es-PE" w:eastAsia="es-PE"/>
            </w:rPr>
          </w:pPr>
          <w:del w:id="1678" w:author="Regina Casanova" w:date="2018-07-29T19:18:00Z">
            <w:r w:rsidRPr="00F75055" w:rsidDel="00F95B03">
              <w:rPr>
                <w:rFonts w:ascii="Times New Roman" w:hAnsi="Times New Roman" w:cs="Times New Roman"/>
                <w:i w:val="0"/>
                <w:noProof/>
                <w:sz w:val="24"/>
                <w:szCs w:val="24"/>
                <w:lang w:val="es-PE"/>
                <w:rPrChange w:id="1679"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80" w:author="Regina Casanova" w:date="2018-07-29T19:32:00Z">
                  <w:rPr>
                    <w:rStyle w:val="Hipervnculo"/>
                    <w:rFonts w:ascii="Times New Roman" w:hAnsi="Times New Roman" w:cs="Times New Roman"/>
                    <w:noProof/>
                    <w:sz w:val="24"/>
                    <w:szCs w:val="24"/>
                    <w:lang w:val="es-PE"/>
                  </w:rPr>
                </w:rPrChange>
              </w:rPr>
              <w:delText>Diseño centrado en el usuario en el sector salud: Importancia</w:delText>
            </w:r>
            <w:r w:rsidRPr="00F75055" w:rsidDel="00F95B03">
              <w:rPr>
                <w:rFonts w:ascii="Times New Roman" w:hAnsi="Times New Roman" w:cs="Times New Roman"/>
                <w:i w:val="0"/>
                <w:noProof/>
                <w:webHidden/>
                <w:sz w:val="24"/>
                <w:szCs w:val="24"/>
              </w:rPr>
              <w:tab/>
              <w:delText>31</w:delText>
            </w:r>
          </w:del>
        </w:p>
        <w:p w14:paraId="1AC93FFE" w14:textId="0F82479A" w:rsidR="009E6BE6" w:rsidRPr="00F75055" w:rsidDel="00F95B03" w:rsidRDefault="009E6BE6" w:rsidP="009E6BE6">
          <w:pPr>
            <w:pStyle w:val="TDC2"/>
            <w:rPr>
              <w:del w:id="1681" w:author="Regina Casanova" w:date="2018-07-29T19:18:00Z"/>
              <w:rFonts w:ascii="Times New Roman" w:eastAsiaTheme="minorEastAsia" w:hAnsi="Times New Roman" w:cs="Times New Roman"/>
              <w:smallCaps w:val="0"/>
              <w:noProof/>
              <w:sz w:val="24"/>
              <w:szCs w:val="24"/>
              <w:lang w:val="es-PE" w:eastAsia="es-PE"/>
            </w:rPr>
          </w:pPr>
          <w:del w:id="1682" w:author="Regina Casanova" w:date="2018-07-29T19:18:00Z">
            <w:r w:rsidRPr="00F75055" w:rsidDel="00F95B03">
              <w:rPr>
                <w:rFonts w:ascii="Times New Roman" w:hAnsi="Times New Roman" w:cs="Times New Roman"/>
                <w:noProof/>
                <w:sz w:val="24"/>
                <w:szCs w:val="24"/>
                <w:lang w:val="es-PE"/>
                <w:rPrChange w:id="1683"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84" w:author="Regina Casanova" w:date="2018-07-29T19:32:00Z">
                  <w:rPr>
                    <w:rStyle w:val="Hipervnculo"/>
                    <w:rFonts w:ascii="Times New Roman" w:hAnsi="Times New Roman" w:cs="Times New Roman"/>
                    <w:noProof/>
                    <w:sz w:val="24"/>
                    <w:szCs w:val="24"/>
                    <w:lang w:val="es-PE"/>
                  </w:rPr>
                </w:rPrChange>
              </w:rPr>
              <w:delText>Caso: Superintendencia Nacional de Salud (SUSALUD) – Perú</w:delText>
            </w:r>
            <w:r w:rsidRPr="00F75055" w:rsidDel="00F95B03">
              <w:rPr>
                <w:rFonts w:ascii="Times New Roman" w:hAnsi="Times New Roman" w:cs="Times New Roman"/>
                <w:noProof/>
                <w:webHidden/>
                <w:sz w:val="24"/>
                <w:szCs w:val="24"/>
              </w:rPr>
              <w:tab/>
              <w:delText>32</w:delText>
            </w:r>
          </w:del>
        </w:p>
        <w:p w14:paraId="35A8A8D9" w14:textId="30049447" w:rsidR="009E6BE6" w:rsidRPr="004F498A" w:rsidDel="00F95B03" w:rsidRDefault="009E6BE6" w:rsidP="009E6BE6">
          <w:pPr>
            <w:pStyle w:val="TDC3"/>
            <w:spacing w:line="480" w:lineRule="auto"/>
            <w:rPr>
              <w:del w:id="1685" w:author="Regina Casanova" w:date="2018-07-29T19:18:00Z"/>
              <w:rFonts w:ascii="Times New Roman" w:eastAsiaTheme="minorEastAsia" w:hAnsi="Times New Roman" w:cs="Times New Roman"/>
              <w:i w:val="0"/>
              <w:iCs w:val="0"/>
              <w:noProof/>
              <w:sz w:val="24"/>
              <w:szCs w:val="24"/>
              <w:lang w:val="es-PE" w:eastAsia="es-PE"/>
            </w:rPr>
          </w:pPr>
          <w:del w:id="1686" w:author="Regina Casanova" w:date="2018-07-29T19:18:00Z">
            <w:r w:rsidRPr="00F75055" w:rsidDel="00F95B03">
              <w:rPr>
                <w:rFonts w:ascii="Times New Roman" w:hAnsi="Times New Roman" w:cs="Times New Roman"/>
                <w:i w:val="0"/>
                <w:noProof/>
                <w:sz w:val="24"/>
                <w:szCs w:val="24"/>
                <w:lang w:val="es-PE"/>
                <w:rPrChange w:id="1687"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88" w:author="Regina Casanova" w:date="2018-07-29T19:32:00Z">
                  <w:rPr>
                    <w:rStyle w:val="Hipervnculo"/>
                    <w:rFonts w:ascii="Times New Roman" w:hAnsi="Times New Roman" w:cs="Times New Roman"/>
                    <w:noProof/>
                    <w:sz w:val="24"/>
                    <w:szCs w:val="24"/>
                    <w:lang w:val="es-PE"/>
                  </w:rPr>
                </w:rPrChange>
              </w:rPr>
              <w:delText>Descripción</w:delText>
            </w:r>
            <w:r w:rsidRPr="00F75055" w:rsidDel="00F95B03">
              <w:rPr>
                <w:rFonts w:ascii="Times New Roman" w:hAnsi="Times New Roman" w:cs="Times New Roman"/>
                <w:i w:val="0"/>
                <w:noProof/>
                <w:webHidden/>
                <w:sz w:val="24"/>
                <w:szCs w:val="24"/>
              </w:rPr>
              <w:tab/>
              <w:delText>32</w:delText>
            </w:r>
          </w:del>
        </w:p>
        <w:p w14:paraId="226261CE" w14:textId="379C688A" w:rsidR="009E6BE6" w:rsidRPr="004F498A" w:rsidDel="00F95B03" w:rsidRDefault="009E6BE6" w:rsidP="009E6BE6">
          <w:pPr>
            <w:pStyle w:val="TDC3"/>
            <w:spacing w:line="480" w:lineRule="auto"/>
            <w:rPr>
              <w:del w:id="1689" w:author="Regina Casanova" w:date="2018-07-29T19:18:00Z"/>
              <w:rFonts w:ascii="Times New Roman" w:eastAsiaTheme="minorEastAsia" w:hAnsi="Times New Roman" w:cs="Times New Roman"/>
              <w:i w:val="0"/>
              <w:iCs w:val="0"/>
              <w:noProof/>
              <w:sz w:val="24"/>
              <w:szCs w:val="24"/>
              <w:lang w:val="es-PE" w:eastAsia="es-PE"/>
            </w:rPr>
          </w:pPr>
          <w:del w:id="1690" w:author="Regina Casanova" w:date="2018-07-29T19:18:00Z">
            <w:r w:rsidRPr="00F75055" w:rsidDel="00F95B03">
              <w:rPr>
                <w:rFonts w:ascii="Times New Roman" w:hAnsi="Times New Roman" w:cs="Times New Roman"/>
                <w:i w:val="0"/>
                <w:noProof/>
                <w:sz w:val="24"/>
                <w:szCs w:val="24"/>
                <w:lang w:val="es-PE"/>
                <w:rPrChange w:id="1691"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92" w:author="Regina Casanova" w:date="2018-07-29T19:32:00Z">
                  <w:rPr>
                    <w:rStyle w:val="Hipervnculo"/>
                    <w:rFonts w:ascii="Times New Roman" w:hAnsi="Times New Roman" w:cs="Times New Roman"/>
                    <w:noProof/>
                    <w:sz w:val="24"/>
                    <w:szCs w:val="24"/>
                    <w:lang w:val="es-PE"/>
                  </w:rPr>
                </w:rPrChange>
              </w:rPr>
              <w:delText>Sistema de Solicitudes en Atención al Ciudadano</w:delText>
            </w:r>
            <w:r w:rsidRPr="00F75055" w:rsidDel="00F95B03">
              <w:rPr>
                <w:rFonts w:ascii="Times New Roman" w:hAnsi="Times New Roman" w:cs="Times New Roman"/>
                <w:i w:val="0"/>
                <w:noProof/>
                <w:webHidden/>
                <w:sz w:val="24"/>
                <w:szCs w:val="24"/>
              </w:rPr>
              <w:tab/>
              <w:delText>33</w:delText>
            </w:r>
          </w:del>
        </w:p>
        <w:p w14:paraId="334ECE90" w14:textId="045EB2A0" w:rsidR="009E6BE6" w:rsidRPr="004F498A" w:rsidDel="00F95B03" w:rsidRDefault="009E6BE6" w:rsidP="009E6BE6">
          <w:pPr>
            <w:pStyle w:val="TDC3"/>
            <w:spacing w:line="480" w:lineRule="auto"/>
            <w:rPr>
              <w:del w:id="1693" w:author="Regina Casanova" w:date="2018-07-29T19:18:00Z"/>
              <w:rFonts w:ascii="Times New Roman" w:eastAsiaTheme="minorEastAsia" w:hAnsi="Times New Roman" w:cs="Times New Roman"/>
              <w:i w:val="0"/>
              <w:iCs w:val="0"/>
              <w:noProof/>
              <w:sz w:val="24"/>
              <w:szCs w:val="24"/>
              <w:lang w:val="es-PE" w:eastAsia="es-PE"/>
            </w:rPr>
          </w:pPr>
          <w:del w:id="1694" w:author="Regina Casanova" w:date="2018-07-29T19:18:00Z">
            <w:r w:rsidRPr="00F75055" w:rsidDel="00F95B03">
              <w:rPr>
                <w:rFonts w:ascii="Times New Roman" w:hAnsi="Times New Roman" w:cs="Times New Roman"/>
                <w:i w:val="0"/>
                <w:noProof/>
                <w:sz w:val="24"/>
                <w:szCs w:val="24"/>
                <w:lang w:val="es-PE"/>
                <w:rPrChange w:id="1695"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96" w:author="Regina Casanova" w:date="2018-07-29T19:32:00Z">
                  <w:rPr>
                    <w:rStyle w:val="Hipervnculo"/>
                    <w:rFonts w:ascii="Times New Roman" w:hAnsi="Times New Roman" w:cs="Times New Roman"/>
                    <w:noProof/>
                    <w:sz w:val="24"/>
                    <w:szCs w:val="24"/>
                    <w:lang w:val="es-PE"/>
                  </w:rPr>
                </w:rPrChange>
              </w:rPr>
              <w:delText>Normativa vigente para el recojo y manejo de reclamos en el sector salud</w:delText>
            </w:r>
            <w:r w:rsidRPr="00F75055" w:rsidDel="00F95B03">
              <w:rPr>
                <w:rFonts w:ascii="Times New Roman" w:hAnsi="Times New Roman" w:cs="Times New Roman"/>
                <w:i w:val="0"/>
                <w:noProof/>
                <w:webHidden/>
                <w:sz w:val="24"/>
                <w:szCs w:val="24"/>
              </w:rPr>
              <w:tab/>
              <w:delText>35</w:delText>
            </w:r>
          </w:del>
        </w:p>
        <w:p w14:paraId="71574306" w14:textId="509DBD74" w:rsidR="009E6BE6" w:rsidRPr="004F498A" w:rsidDel="00F95B03" w:rsidRDefault="009E6BE6" w:rsidP="009E6BE6">
          <w:pPr>
            <w:pStyle w:val="TDC3"/>
            <w:spacing w:line="480" w:lineRule="auto"/>
            <w:rPr>
              <w:del w:id="1697" w:author="Regina Casanova" w:date="2018-07-29T19:18:00Z"/>
              <w:rFonts w:ascii="Times New Roman" w:eastAsiaTheme="minorEastAsia" w:hAnsi="Times New Roman" w:cs="Times New Roman"/>
              <w:i w:val="0"/>
              <w:iCs w:val="0"/>
              <w:noProof/>
              <w:sz w:val="24"/>
              <w:szCs w:val="24"/>
              <w:lang w:val="es-PE" w:eastAsia="es-PE"/>
            </w:rPr>
          </w:pPr>
          <w:del w:id="1698" w:author="Regina Casanova" w:date="2018-07-29T19:18:00Z">
            <w:r w:rsidRPr="00F75055" w:rsidDel="00F95B03">
              <w:rPr>
                <w:rFonts w:ascii="Times New Roman" w:hAnsi="Times New Roman" w:cs="Times New Roman"/>
                <w:i w:val="0"/>
                <w:noProof/>
                <w:sz w:val="24"/>
                <w:szCs w:val="24"/>
                <w:lang w:val="es-PE"/>
                <w:rPrChange w:id="1699" w:author="Regina Casanova" w:date="2018-07-29T19:32:00Z">
                  <w:rPr>
                    <w:rStyle w:val="Hipervnculo"/>
                    <w:rFonts w:ascii="Times New Roman" w:hAnsi="Times New Roman" w:cs="Times New Roman"/>
                    <w:noProof/>
                    <w:sz w:val="24"/>
                    <w:szCs w:val="24"/>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0" w:author="Regina Casanova" w:date="2018-07-29T19:32:00Z">
                  <w:rPr>
                    <w:rStyle w:val="Hipervnculo"/>
                    <w:rFonts w:ascii="Times New Roman" w:hAnsi="Times New Roman" w:cs="Times New Roman"/>
                    <w:noProof/>
                    <w:sz w:val="24"/>
                    <w:szCs w:val="24"/>
                    <w:lang w:val="es-PE"/>
                  </w:rPr>
                </w:rPrChange>
              </w:rPr>
              <w:delText>Limitaciones del Sistema de Solicitudes en Atención al Ciudadano</w:delText>
            </w:r>
            <w:r w:rsidRPr="00F75055" w:rsidDel="00F95B03">
              <w:rPr>
                <w:rFonts w:ascii="Times New Roman" w:hAnsi="Times New Roman" w:cs="Times New Roman"/>
                <w:i w:val="0"/>
                <w:noProof/>
                <w:webHidden/>
                <w:sz w:val="24"/>
                <w:szCs w:val="24"/>
              </w:rPr>
              <w:tab/>
              <w:delText>37</w:delText>
            </w:r>
          </w:del>
        </w:p>
        <w:p w14:paraId="3BB33FC8" w14:textId="342A8C0C" w:rsidR="009E6BE6" w:rsidRPr="004F498A" w:rsidDel="00F95B03" w:rsidRDefault="009E6BE6" w:rsidP="009E6BE6">
          <w:pPr>
            <w:pStyle w:val="TDC3"/>
            <w:spacing w:line="480" w:lineRule="auto"/>
            <w:rPr>
              <w:del w:id="1701" w:author="Regina Casanova" w:date="2018-07-29T19:18:00Z"/>
              <w:rFonts w:ascii="Times New Roman" w:eastAsiaTheme="minorEastAsia" w:hAnsi="Times New Roman" w:cs="Times New Roman"/>
              <w:i w:val="0"/>
              <w:iCs w:val="0"/>
              <w:noProof/>
              <w:sz w:val="24"/>
              <w:szCs w:val="24"/>
              <w:lang w:val="es-PE" w:eastAsia="es-PE"/>
            </w:rPr>
          </w:pPr>
          <w:del w:id="1702" w:author="Regina Casanova" w:date="2018-07-29T19:18:00Z">
            <w:r w:rsidRPr="00F75055" w:rsidDel="00F95B03">
              <w:rPr>
                <w:rFonts w:ascii="Times New Roman" w:hAnsi="Times New Roman" w:cs="Times New Roman"/>
                <w:i w:val="0"/>
                <w:noProof/>
                <w:sz w:val="24"/>
                <w:szCs w:val="24"/>
                <w:lang w:val="es-PE"/>
                <w:rPrChange w:id="1703" w:author="Regina Casanova" w:date="2018-07-29T19:32:00Z">
                  <w:rPr>
                    <w:rStyle w:val="Hipervnculo"/>
                    <w:rFonts w:ascii="Times New Roman" w:hAnsi="Times New Roman" w:cs="Times New Roman"/>
                    <w:noProof/>
                    <w:sz w:val="24"/>
                    <w:szCs w:val="24"/>
                    <w:lang w:val="es-PE"/>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4" w:author="Regina Casanova" w:date="2018-07-29T19:32:00Z">
                  <w:rPr>
                    <w:rStyle w:val="Hipervnculo"/>
                    <w:rFonts w:ascii="Times New Roman" w:hAnsi="Times New Roman" w:cs="Times New Roman"/>
                    <w:noProof/>
                    <w:sz w:val="24"/>
                    <w:szCs w:val="24"/>
                    <w:lang w:val="es-PE"/>
                  </w:rPr>
                </w:rPrChange>
              </w:rPr>
              <w:delText>Oportunidades de Mejora</w:delText>
            </w:r>
            <w:r w:rsidRPr="00F75055" w:rsidDel="00F95B03">
              <w:rPr>
                <w:rFonts w:ascii="Times New Roman" w:hAnsi="Times New Roman" w:cs="Times New Roman"/>
                <w:i w:val="0"/>
                <w:noProof/>
                <w:webHidden/>
                <w:sz w:val="24"/>
                <w:szCs w:val="24"/>
              </w:rPr>
              <w:tab/>
              <w:delText>38</w:delText>
            </w:r>
          </w:del>
        </w:p>
        <w:p w14:paraId="66A2A635" w14:textId="19E1ED61" w:rsidR="009E6BE6" w:rsidRPr="004F498A" w:rsidDel="00F95B03" w:rsidRDefault="009E6BE6" w:rsidP="009E6BE6">
          <w:pPr>
            <w:pStyle w:val="TDC3"/>
            <w:spacing w:line="480" w:lineRule="auto"/>
            <w:rPr>
              <w:del w:id="1705" w:author="Regina Casanova" w:date="2018-07-29T19:18:00Z"/>
              <w:rFonts w:ascii="Times New Roman" w:eastAsiaTheme="minorEastAsia" w:hAnsi="Times New Roman" w:cs="Times New Roman"/>
              <w:i w:val="0"/>
              <w:iCs w:val="0"/>
              <w:noProof/>
              <w:sz w:val="24"/>
              <w:szCs w:val="24"/>
              <w:lang w:val="es-PE" w:eastAsia="es-PE"/>
            </w:rPr>
          </w:pPr>
          <w:del w:id="1706" w:author="Regina Casanova" w:date="2018-07-29T19:18:00Z">
            <w:r w:rsidRPr="00F75055" w:rsidDel="00F95B03">
              <w:rPr>
                <w:rFonts w:ascii="Times New Roman" w:hAnsi="Times New Roman" w:cs="Times New Roman"/>
                <w:i w:val="0"/>
                <w:noProof/>
                <w:sz w:val="24"/>
                <w:szCs w:val="24"/>
                <w:lang w:val="es-PE"/>
                <w:rPrChange w:id="1707" w:author="Regina Casanova" w:date="2018-07-29T19:32:00Z">
                  <w:rPr>
                    <w:rStyle w:val="Hipervnculo"/>
                    <w:rFonts w:ascii="Times New Roman" w:hAnsi="Times New Roman" w:cs="Times New Roman"/>
                    <w:noProof/>
                    <w:sz w:val="24"/>
                    <w:szCs w:val="24"/>
                    <w:lang w:val="es-PE"/>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8" w:author="Regina Casanova" w:date="2018-07-29T19:32:00Z">
                  <w:rPr>
                    <w:rStyle w:val="Hipervnculo"/>
                    <w:rFonts w:ascii="Times New Roman" w:hAnsi="Times New Roman" w:cs="Times New Roman"/>
                    <w:noProof/>
                    <w:sz w:val="24"/>
                    <w:szCs w:val="24"/>
                    <w:lang w:val="es-PE"/>
                  </w:rPr>
                </w:rPrChange>
              </w:rPr>
              <w:delText>Diseño centrado en el usuario en el sector Salud en Perú</w:delText>
            </w:r>
            <w:r w:rsidRPr="00F75055" w:rsidDel="00F95B03">
              <w:rPr>
                <w:rFonts w:ascii="Times New Roman" w:hAnsi="Times New Roman" w:cs="Times New Roman"/>
                <w:i w:val="0"/>
                <w:noProof/>
                <w:webHidden/>
                <w:sz w:val="24"/>
                <w:szCs w:val="24"/>
              </w:rPr>
              <w:tab/>
              <w:delText>39</w:delText>
            </w:r>
          </w:del>
        </w:p>
        <w:p w14:paraId="08CF3532" w14:textId="2521B38C" w:rsidR="009E6BE6" w:rsidRPr="004F498A" w:rsidDel="00F95B03" w:rsidRDefault="009E6BE6" w:rsidP="009E6BE6">
          <w:pPr>
            <w:pStyle w:val="TDC1"/>
            <w:rPr>
              <w:del w:id="1709" w:author="Regina Casanova" w:date="2018-07-29T19:18:00Z"/>
              <w:rFonts w:ascii="Times New Roman" w:eastAsiaTheme="minorEastAsia" w:hAnsi="Times New Roman" w:cs="Times New Roman"/>
              <w:b w:val="0"/>
              <w:bCs w:val="0"/>
              <w:caps w:val="0"/>
              <w:noProof/>
              <w:sz w:val="24"/>
              <w:szCs w:val="24"/>
              <w:lang w:val="es-PE" w:eastAsia="es-PE"/>
            </w:rPr>
          </w:pPr>
          <w:del w:id="1710" w:author="Regina Casanova" w:date="2018-07-29T19:18:00Z">
            <w:r w:rsidRPr="00F75055" w:rsidDel="00F95B03">
              <w:rPr>
                <w:rFonts w:ascii="Times New Roman" w:hAnsi="Times New Roman" w:cs="Times New Roman"/>
                <w:b w:val="0"/>
                <w:noProof/>
                <w:sz w:val="24"/>
                <w:szCs w:val="24"/>
                <w:rPrChange w:id="1711" w:author="Regina Casanova" w:date="2018-07-29T19:32:00Z">
                  <w:rPr>
                    <w:rStyle w:val="Hipervnculo"/>
                    <w:rFonts w:ascii="Times New Roman" w:hAnsi="Times New Roman" w:cs="Times New Roman"/>
                    <w:noProof/>
                    <w:sz w:val="24"/>
                    <w:szCs w:val="24"/>
                  </w:rPr>
                </w:rPrChange>
              </w:rPr>
              <w:delText>Justificación del estudio</w:delText>
            </w:r>
            <w:r w:rsidRPr="00F75055" w:rsidDel="00F95B03">
              <w:rPr>
                <w:rFonts w:ascii="Times New Roman" w:hAnsi="Times New Roman" w:cs="Times New Roman"/>
                <w:b w:val="0"/>
                <w:noProof/>
                <w:webHidden/>
                <w:sz w:val="24"/>
                <w:szCs w:val="24"/>
              </w:rPr>
              <w:tab/>
              <w:delText>40</w:delText>
            </w:r>
          </w:del>
        </w:p>
        <w:p w14:paraId="10386EE6" w14:textId="6FA3741F" w:rsidR="009E6BE6" w:rsidRPr="004F498A" w:rsidDel="00F95B03" w:rsidRDefault="009E6BE6" w:rsidP="009E6BE6">
          <w:pPr>
            <w:pStyle w:val="TDC1"/>
            <w:rPr>
              <w:del w:id="1712" w:author="Regina Casanova" w:date="2018-07-29T19:18:00Z"/>
              <w:rFonts w:ascii="Times New Roman" w:eastAsiaTheme="minorEastAsia" w:hAnsi="Times New Roman" w:cs="Times New Roman"/>
              <w:b w:val="0"/>
              <w:bCs w:val="0"/>
              <w:caps w:val="0"/>
              <w:noProof/>
              <w:sz w:val="24"/>
              <w:szCs w:val="24"/>
              <w:lang w:val="es-PE" w:eastAsia="es-PE"/>
            </w:rPr>
          </w:pPr>
          <w:del w:id="1713" w:author="Regina Casanova" w:date="2018-07-29T19:18:00Z">
            <w:r w:rsidRPr="00F75055" w:rsidDel="00F95B03">
              <w:rPr>
                <w:rFonts w:ascii="Times New Roman" w:hAnsi="Times New Roman" w:cs="Times New Roman"/>
                <w:b w:val="0"/>
                <w:noProof/>
                <w:sz w:val="24"/>
                <w:szCs w:val="24"/>
                <w:rPrChange w:id="1714" w:author="Regina Casanova" w:date="2018-07-29T19:32:00Z">
                  <w:rPr>
                    <w:rStyle w:val="Hipervnculo"/>
                    <w:rFonts w:ascii="Times New Roman" w:hAnsi="Times New Roman" w:cs="Times New Roman"/>
                    <w:noProof/>
                    <w:sz w:val="24"/>
                    <w:szCs w:val="24"/>
                  </w:rPr>
                </w:rPrChange>
              </w:rPr>
              <w:delText>Objetivos</w:delText>
            </w:r>
            <w:r w:rsidRPr="00F75055" w:rsidDel="00F95B03">
              <w:rPr>
                <w:rFonts w:ascii="Times New Roman" w:hAnsi="Times New Roman" w:cs="Times New Roman"/>
                <w:b w:val="0"/>
                <w:noProof/>
                <w:webHidden/>
                <w:sz w:val="24"/>
                <w:szCs w:val="24"/>
              </w:rPr>
              <w:tab/>
              <w:delText>42</w:delText>
            </w:r>
          </w:del>
        </w:p>
        <w:p w14:paraId="600315B7" w14:textId="7A47FAF1" w:rsidR="009E6BE6" w:rsidRPr="00F75055" w:rsidDel="00F95B03" w:rsidRDefault="009E6BE6" w:rsidP="009E6BE6">
          <w:pPr>
            <w:pStyle w:val="TDC2"/>
            <w:rPr>
              <w:del w:id="1715" w:author="Regina Casanova" w:date="2018-07-29T19:18:00Z"/>
              <w:rFonts w:ascii="Times New Roman" w:eastAsiaTheme="minorEastAsia" w:hAnsi="Times New Roman" w:cs="Times New Roman"/>
              <w:smallCaps w:val="0"/>
              <w:noProof/>
              <w:sz w:val="24"/>
              <w:szCs w:val="24"/>
              <w:lang w:val="es-PE" w:eastAsia="es-PE"/>
            </w:rPr>
          </w:pPr>
          <w:del w:id="1716" w:author="Regina Casanova" w:date="2018-07-29T19:18:00Z">
            <w:r w:rsidRPr="00F75055" w:rsidDel="00F95B03">
              <w:rPr>
                <w:rFonts w:ascii="Times New Roman" w:hAnsi="Times New Roman" w:cs="Times New Roman"/>
                <w:noProof/>
                <w:sz w:val="24"/>
                <w:szCs w:val="24"/>
                <w:lang w:val="es-PE"/>
                <w:rPrChange w:id="1717"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18" w:author="Regina Casanova" w:date="2018-07-29T19:32:00Z">
                  <w:rPr>
                    <w:rStyle w:val="Hipervnculo"/>
                    <w:rFonts w:ascii="Times New Roman" w:hAnsi="Times New Roman" w:cs="Times New Roman"/>
                    <w:noProof/>
                    <w:sz w:val="24"/>
                    <w:szCs w:val="24"/>
                    <w:lang w:val="es-PE"/>
                  </w:rPr>
                </w:rPrChange>
              </w:rPr>
              <w:delText>Objetivo General</w:delText>
            </w:r>
            <w:r w:rsidRPr="00F75055" w:rsidDel="00F95B03">
              <w:rPr>
                <w:rFonts w:ascii="Times New Roman" w:hAnsi="Times New Roman" w:cs="Times New Roman"/>
                <w:noProof/>
                <w:webHidden/>
                <w:sz w:val="24"/>
                <w:szCs w:val="24"/>
              </w:rPr>
              <w:tab/>
              <w:delText>42</w:delText>
            </w:r>
          </w:del>
        </w:p>
        <w:p w14:paraId="7164F51B" w14:textId="661AA422" w:rsidR="009E6BE6" w:rsidRPr="00F75055" w:rsidDel="00F95B03" w:rsidRDefault="009E6BE6" w:rsidP="009E6BE6">
          <w:pPr>
            <w:pStyle w:val="TDC2"/>
            <w:rPr>
              <w:del w:id="1719" w:author="Regina Casanova" w:date="2018-07-29T19:18:00Z"/>
              <w:rFonts w:ascii="Times New Roman" w:eastAsiaTheme="minorEastAsia" w:hAnsi="Times New Roman" w:cs="Times New Roman"/>
              <w:smallCaps w:val="0"/>
              <w:noProof/>
              <w:sz w:val="24"/>
              <w:szCs w:val="24"/>
              <w:lang w:val="es-PE" w:eastAsia="es-PE"/>
            </w:rPr>
          </w:pPr>
          <w:del w:id="1720" w:author="Regina Casanova" w:date="2018-07-29T19:18:00Z">
            <w:r w:rsidRPr="00F75055" w:rsidDel="00F95B03">
              <w:rPr>
                <w:rFonts w:ascii="Times New Roman" w:hAnsi="Times New Roman" w:cs="Times New Roman"/>
                <w:noProof/>
                <w:sz w:val="24"/>
                <w:szCs w:val="24"/>
                <w:lang w:val="es-PE"/>
                <w:rPrChange w:id="1721"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22" w:author="Regina Casanova" w:date="2018-07-29T19:32:00Z">
                  <w:rPr>
                    <w:rStyle w:val="Hipervnculo"/>
                    <w:rFonts w:ascii="Times New Roman" w:hAnsi="Times New Roman" w:cs="Times New Roman"/>
                    <w:noProof/>
                    <w:sz w:val="24"/>
                    <w:szCs w:val="24"/>
                    <w:lang w:val="es-PE"/>
                  </w:rPr>
                </w:rPrChange>
              </w:rPr>
              <w:delText>Objetivos Específicos</w:delText>
            </w:r>
            <w:r w:rsidRPr="00F75055" w:rsidDel="00F95B03">
              <w:rPr>
                <w:rFonts w:ascii="Times New Roman" w:hAnsi="Times New Roman" w:cs="Times New Roman"/>
                <w:noProof/>
                <w:webHidden/>
                <w:sz w:val="24"/>
                <w:szCs w:val="24"/>
              </w:rPr>
              <w:tab/>
              <w:delText>42</w:delText>
            </w:r>
          </w:del>
        </w:p>
        <w:p w14:paraId="491BEEAA" w14:textId="435DFC32" w:rsidR="009E6BE6" w:rsidRPr="004F498A" w:rsidDel="00F95B03" w:rsidRDefault="009E6BE6" w:rsidP="009E6BE6">
          <w:pPr>
            <w:pStyle w:val="TDC1"/>
            <w:rPr>
              <w:del w:id="1723" w:author="Regina Casanova" w:date="2018-07-29T19:18:00Z"/>
              <w:rFonts w:ascii="Times New Roman" w:eastAsiaTheme="minorEastAsia" w:hAnsi="Times New Roman" w:cs="Times New Roman"/>
              <w:b w:val="0"/>
              <w:bCs w:val="0"/>
              <w:caps w:val="0"/>
              <w:noProof/>
              <w:sz w:val="24"/>
              <w:szCs w:val="24"/>
              <w:lang w:val="es-PE" w:eastAsia="es-PE"/>
            </w:rPr>
          </w:pPr>
          <w:del w:id="1724" w:author="Regina Casanova" w:date="2018-07-29T19:18:00Z">
            <w:r w:rsidRPr="00F75055" w:rsidDel="00F95B03">
              <w:rPr>
                <w:rFonts w:ascii="Times New Roman" w:hAnsi="Times New Roman" w:cs="Times New Roman"/>
                <w:b w:val="0"/>
                <w:noProof/>
                <w:sz w:val="24"/>
                <w:szCs w:val="24"/>
                <w:rPrChange w:id="1725" w:author="Regina Casanova" w:date="2018-07-29T19:32:00Z">
                  <w:rPr>
                    <w:rStyle w:val="Hipervnculo"/>
                    <w:rFonts w:ascii="Times New Roman" w:hAnsi="Times New Roman" w:cs="Times New Roman"/>
                    <w:noProof/>
                    <w:sz w:val="24"/>
                    <w:szCs w:val="24"/>
                  </w:rPr>
                </w:rPrChange>
              </w:rPr>
              <w:delText>Metodología</w:delText>
            </w:r>
            <w:r w:rsidRPr="00F75055" w:rsidDel="00F95B03">
              <w:rPr>
                <w:rFonts w:ascii="Times New Roman" w:hAnsi="Times New Roman" w:cs="Times New Roman"/>
                <w:b w:val="0"/>
                <w:noProof/>
                <w:webHidden/>
                <w:sz w:val="24"/>
                <w:szCs w:val="24"/>
              </w:rPr>
              <w:tab/>
              <w:delText>43</w:delText>
            </w:r>
          </w:del>
        </w:p>
        <w:p w14:paraId="4F9FD24A" w14:textId="0B535403" w:rsidR="009E6BE6" w:rsidRPr="00F75055" w:rsidDel="00F95B03" w:rsidRDefault="009E6BE6" w:rsidP="009E6BE6">
          <w:pPr>
            <w:pStyle w:val="TDC2"/>
            <w:rPr>
              <w:del w:id="1726" w:author="Regina Casanova" w:date="2018-07-29T19:18:00Z"/>
              <w:rFonts w:ascii="Times New Roman" w:eastAsiaTheme="minorEastAsia" w:hAnsi="Times New Roman" w:cs="Times New Roman"/>
              <w:smallCaps w:val="0"/>
              <w:noProof/>
              <w:sz w:val="24"/>
              <w:szCs w:val="24"/>
              <w:lang w:val="es-PE" w:eastAsia="es-PE"/>
            </w:rPr>
          </w:pPr>
          <w:del w:id="1727" w:author="Regina Casanova" w:date="2018-07-29T19:18:00Z">
            <w:r w:rsidRPr="00F75055" w:rsidDel="00F95B03">
              <w:rPr>
                <w:rFonts w:ascii="Times New Roman" w:hAnsi="Times New Roman" w:cs="Times New Roman"/>
                <w:noProof/>
                <w:sz w:val="24"/>
                <w:szCs w:val="24"/>
                <w:lang w:val="es-PE"/>
                <w:rPrChange w:id="1728"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29" w:author="Regina Casanova" w:date="2018-07-29T19:32:00Z">
                  <w:rPr>
                    <w:rStyle w:val="Hipervnculo"/>
                    <w:rFonts w:ascii="Times New Roman" w:hAnsi="Times New Roman" w:cs="Times New Roman"/>
                    <w:noProof/>
                    <w:sz w:val="24"/>
                    <w:szCs w:val="24"/>
                    <w:lang w:val="es-PE"/>
                  </w:rPr>
                </w:rPrChange>
              </w:rPr>
              <w:delText>Diseño del estudio</w:delText>
            </w:r>
            <w:r w:rsidRPr="00F75055" w:rsidDel="00F95B03">
              <w:rPr>
                <w:rFonts w:ascii="Times New Roman" w:hAnsi="Times New Roman" w:cs="Times New Roman"/>
                <w:noProof/>
                <w:webHidden/>
                <w:sz w:val="24"/>
                <w:szCs w:val="24"/>
              </w:rPr>
              <w:tab/>
              <w:delText>43</w:delText>
            </w:r>
          </w:del>
        </w:p>
        <w:p w14:paraId="41533541" w14:textId="0BA1D9DF" w:rsidR="009E6BE6" w:rsidRPr="00F75055" w:rsidDel="00F95B03" w:rsidRDefault="009E6BE6" w:rsidP="009E6BE6">
          <w:pPr>
            <w:pStyle w:val="TDC2"/>
            <w:rPr>
              <w:del w:id="1730" w:author="Regina Casanova" w:date="2018-07-29T19:18:00Z"/>
              <w:rFonts w:ascii="Times New Roman" w:eastAsiaTheme="minorEastAsia" w:hAnsi="Times New Roman" w:cs="Times New Roman"/>
              <w:smallCaps w:val="0"/>
              <w:noProof/>
              <w:sz w:val="24"/>
              <w:szCs w:val="24"/>
              <w:lang w:val="es-PE" w:eastAsia="es-PE"/>
            </w:rPr>
          </w:pPr>
          <w:del w:id="1731" w:author="Regina Casanova" w:date="2018-07-29T19:18:00Z">
            <w:r w:rsidRPr="00F75055" w:rsidDel="00F95B03">
              <w:rPr>
                <w:rFonts w:ascii="Times New Roman" w:hAnsi="Times New Roman" w:cs="Times New Roman"/>
                <w:noProof/>
                <w:sz w:val="24"/>
                <w:szCs w:val="24"/>
                <w:lang w:val="es-PE"/>
                <w:rPrChange w:id="1732"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33" w:author="Regina Casanova" w:date="2018-07-29T19:32:00Z">
                  <w:rPr>
                    <w:rStyle w:val="Hipervnculo"/>
                    <w:rFonts w:ascii="Times New Roman" w:hAnsi="Times New Roman" w:cs="Times New Roman"/>
                    <w:noProof/>
                    <w:sz w:val="24"/>
                    <w:szCs w:val="24"/>
                    <w:lang w:val="es-PE"/>
                  </w:rPr>
                </w:rPrChange>
              </w:rPr>
              <w:delText>Población</w:delText>
            </w:r>
            <w:r w:rsidRPr="00F75055" w:rsidDel="00F95B03">
              <w:rPr>
                <w:rFonts w:ascii="Times New Roman" w:hAnsi="Times New Roman" w:cs="Times New Roman"/>
                <w:noProof/>
                <w:webHidden/>
                <w:sz w:val="24"/>
                <w:szCs w:val="24"/>
              </w:rPr>
              <w:tab/>
              <w:delText>43</w:delText>
            </w:r>
          </w:del>
        </w:p>
        <w:p w14:paraId="302EC652" w14:textId="43A5C334" w:rsidR="009E6BE6" w:rsidRPr="00F75055" w:rsidDel="00F95B03" w:rsidRDefault="009E6BE6" w:rsidP="009E6BE6">
          <w:pPr>
            <w:pStyle w:val="TDC2"/>
            <w:rPr>
              <w:del w:id="1734" w:author="Regina Casanova" w:date="2018-07-29T19:18:00Z"/>
              <w:rFonts w:ascii="Times New Roman" w:eastAsiaTheme="minorEastAsia" w:hAnsi="Times New Roman" w:cs="Times New Roman"/>
              <w:smallCaps w:val="0"/>
              <w:noProof/>
              <w:sz w:val="24"/>
              <w:szCs w:val="24"/>
              <w:lang w:val="es-PE" w:eastAsia="es-PE"/>
            </w:rPr>
          </w:pPr>
          <w:del w:id="1735" w:author="Regina Casanova" w:date="2018-07-29T19:18:00Z">
            <w:r w:rsidRPr="00F75055" w:rsidDel="00F95B03">
              <w:rPr>
                <w:rFonts w:ascii="Times New Roman" w:hAnsi="Times New Roman" w:cs="Times New Roman"/>
                <w:noProof/>
                <w:sz w:val="24"/>
                <w:szCs w:val="24"/>
                <w:lang w:val="es-PE"/>
                <w:rPrChange w:id="1736"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37" w:author="Regina Casanova" w:date="2018-07-29T19:32:00Z">
                  <w:rPr>
                    <w:rStyle w:val="Hipervnculo"/>
                    <w:rFonts w:ascii="Times New Roman" w:hAnsi="Times New Roman" w:cs="Times New Roman"/>
                    <w:noProof/>
                    <w:sz w:val="24"/>
                    <w:szCs w:val="24"/>
                    <w:lang w:val="es-PE"/>
                  </w:rPr>
                </w:rPrChange>
              </w:rPr>
              <w:delText>Muestra</w:delText>
            </w:r>
            <w:r w:rsidRPr="00F75055" w:rsidDel="00F95B03">
              <w:rPr>
                <w:rFonts w:ascii="Times New Roman" w:hAnsi="Times New Roman" w:cs="Times New Roman"/>
                <w:noProof/>
                <w:webHidden/>
                <w:sz w:val="24"/>
                <w:szCs w:val="24"/>
              </w:rPr>
              <w:tab/>
              <w:delText>43</w:delText>
            </w:r>
          </w:del>
        </w:p>
        <w:p w14:paraId="0D7B0B1D" w14:textId="10492A62" w:rsidR="009E6BE6" w:rsidRPr="00F75055" w:rsidDel="00F95B03" w:rsidRDefault="009E6BE6" w:rsidP="009E6BE6">
          <w:pPr>
            <w:pStyle w:val="TDC2"/>
            <w:rPr>
              <w:del w:id="1738" w:author="Regina Casanova" w:date="2018-07-29T19:18:00Z"/>
              <w:rFonts w:ascii="Times New Roman" w:eastAsiaTheme="minorEastAsia" w:hAnsi="Times New Roman" w:cs="Times New Roman"/>
              <w:smallCaps w:val="0"/>
              <w:noProof/>
              <w:sz w:val="24"/>
              <w:szCs w:val="24"/>
              <w:lang w:val="es-PE" w:eastAsia="es-PE"/>
            </w:rPr>
          </w:pPr>
          <w:del w:id="1739" w:author="Regina Casanova" w:date="2018-07-29T19:18:00Z">
            <w:r w:rsidRPr="00F75055" w:rsidDel="00F95B03">
              <w:rPr>
                <w:rFonts w:ascii="Times New Roman" w:hAnsi="Times New Roman" w:cs="Times New Roman"/>
                <w:noProof/>
                <w:sz w:val="24"/>
                <w:szCs w:val="24"/>
                <w:lang w:val="es-PE"/>
                <w:rPrChange w:id="1740" w:author="Regina Casanova" w:date="2018-07-29T19:32:00Z">
                  <w:rPr>
                    <w:rStyle w:val="Hipervnculo"/>
                    <w:rFonts w:ascii="Times New Roman" w:hAnsi="Times New Roman" w:cs="Times New Roman"/>
                    <w:noProof/>
                    <w:sz w:val="24"/>
                    <w:szCs w:val="24"/>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41" w:author="Regina Casanova" w:date="2018-07-29T19:32:00Z">
                  <w:rPr>
                    <w:rStyle w:val="Hipervnculo"/>
                    <w:rFonts w:ascii="Times New Roman" w:hAnsi="Times New Roman" w:cs="Times New Roman"/>
                    <w:noProof/>
                    <w:sz w:val="24"/>
                    <w:szCs w:val="24"/>
                    <w:lang w:val="es-PE"/>
                  </w:rPr>
                </w:rPrChange>
              </w:rPr>
              <w:delText>Operacionalización de variables</w:delText>
            </w:r>
            <w:r w:rsidRPr="00F75055" w:rsidDel="00F95B03">
              <w:rPr>
                <w:rFonts w:ascii="Times New Roman" w:hAnsi="Times New Roman" w:cs="Times New Roman"/>
                <w:noProof/>
                <w:webHidden/>
                <w:sz w:val="24"/>
                <w:szCs w:val="24"/>
              </w:rPr>
              <w:tab/>
              <w:delText>44</w:delText>
            </w:r>
          </w:del>
        </w:p>
        <w:p w14:paraId="44660A69" w14:textId="71BF6266" w:rsidR="009E6BE6" w:rsidRPr="00F75055" w:rsidDel="00F95B03" w:rsidRDefault="009E6BE6" w:rsidP="009E6BE6">
          <w:pPr>
            <w:pStyle w:val="TDC2"/>
            <w:rPr>
              <w:del w:id="1742" w:author="Regina Casanova" w:date="2018-07-29T19:18:00Z"/>
              <w:rFonts w:ascii="Times New Roman" w:eastAsiaTheme="minorEastAsia" w:hAnsi="Times New Roman" w:cs="Times New Roman"/>
              <w:smallCaps w:val="0"/>
              <w:noProof/>
              <w:sz w:val="24"/>
              <w:szCs w:val="24"/>
              <w:lang w:val="es-PE" w:eastAsia="es-PE"/>
            </w:rPr>
          </w:pPr>
          <w:del w:id="1743" w:author="Regina Casanova" w:date="2018-07-29T19:18:00Z">
            <w:r w:rsidRPr="00F75055" w:rsidDel="00F95B03">
              <w:rPr>
                <w:rFonts w:ascii="Times New Roman" w:hAnsi="Times New Roman" w:cs="Times New Roman"/>
                <w:noProof/>
                <w:sz w:val="24"/>
                <w:szCs w:val="24"/>
                <w:lang w:val="es-PE"/>
                <w:rPrChange w:id="1744" w:author="Regina Casanova" w:date="2018-07-29T19:32:00Z">
                  <w:rPr>
                    <w:rStyle w:val="Hipervnculo"/>
                    <w:rFonts w:ascii="Times New Roman" w:hAnsi="Times New Roman" w:cs="Times New Roman"/>
                    <w:noProof/>
                    <w:sz w:val="24"/>
                    <w:szCs w:val="24"/>
                    <w:lang w:val="es-PE"/>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45" w:author="Regina Casanova" w:date="2018-07-29T19:32:00Z">
                  <w:rPr>
                    <w:rStyle w:val="Hipervnculo"/>
                    <w:rFonts w:ascii="Times New Roman" w:hAnsi="Times New Roman" w:cs="Times New Roman"/>
                    <w:noProof/>
                    <w:sz w:val="24"/>
                    <w:szCs w:val="24"/>
                    <w:lang w:val="es-PE"/>
                  </w:rPr>
                </w:rPrChange>
              </w:rPr>
              <w:delText>Procedimientos y técnicas</w:delText>
            </w:r>
            <w:r w:rsidRPr="00F75055" w:rsidDel="00F95B03">
              <w:rPr>
                <w:rFonts w:ascii="Times New Roman" w:hAnsi="Times New Roman" w:cs="Times New Roman"/>
                <w:noProof/>
                <w:webHidden/>
                <w:sz w:val="24"/>
                <w:szCs w:val="24"/>
              </w:rPr>
              <w:tab/>
              <w:delText>45</w:delText>
            </w:r>
          </w:del>
        </w:p>
        <w:p w14:paraId="19AA44CD" w14:textId="50111D41" w:rsidR="009E6BE6" w:rsidRPr="004F498A" w:rsidDel="00F95B03" w:rsidRDefault="009E6BE6" w:rsidP="009E6BE6">
          <w:pPr>
            <w:pStyle w:val="TDC3"/>
            <w:spacing w:line="480" w:lineRule="auto"/>
            <w:rPr>
              <w:del w:id="1746" w:author="Regina Casanova" w:date="2018-07-29T19:18:00Z"/>
              <w:rFonts w:ascii="Times New Roman" w:eastAsiaTheme="minorEastAsia" w:hAnsi="Times New Roman" w:cs="Times New Roman"/>
              <w:i w:val="0"/>
              <w:iCs w:val="0"/>
              <w:noProof/>
              <w:sz w:val="24"/>
              <w:szCs w:val="24"/>
              <w:lang w:val="es-PE" w:eastAsia="es-PE"/>
            </w:rPr>
          </w:pPr>
          <w:del w:id="1747" w:author="Regina Casanova" w:date="2018-07-29T19:18:00Z">
            <w:r w:rsidRPr="00F75055" w:rsidDel="00F95B03">
              <w:rPr>
                <w:rFonts w:ascii="Times New Roman" w:hAnsi="Times New Roman" w:cs="Times New Roman"/>
                <w:i w:val="0"/>
                <w:noProof/>
                <w:sz w:val="24"/>
                <w:szCs w:val="24"/>
                <w:lang w:val="es-PE"/>
                <w:rPrChange w:id="1748"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49" w:author="Regina Casanova" w:date="2018-07-29T19:32:00Z">
                  <w:rPr>
                    <w:rStyle w:val="Hipervnculo"/>
                    <w:rFonts w:ascii="Times New Roman" w:hAnsi="Times New Roman" w:cs="Times New Roman"/>
                    <w:noProof/>
                    <w:sz w:val="24"/>
                    <w:szCs w:val="24"/>
                    <w:lang w:val="es-PE"/>
                  </w:rPr>
                </w:rPrChange>
              </w:rPr>
              <w:delText>Investigación de usuarios</w:delText>
            </w:r>
            <w:r w:rsidRPr="00F75055" w:rsidDel="00F95B03">
              <w:rPr>
                <w:rFonts w:ascii="Times New Roman" w:hAnsi="Times New Roman" w:cs="Times New Roman"/>
                <w:i w:val="0"/>
                <w:noProof/>
                <w:webHidden/>
                <w:sz w:val="24"/>
                <w:szCs w:val="24"/>
              </w:rPr>
              <w:tab/>
              <w:delText>45</w:delText>
            </w:r>
          </w:del>
        </w:p>
        <w:p w14:paraId="341E1A1B" w14:textId="16114E82" w:rsidR="009E6BE6" w:rsidRPr="004F498A" w:rsidDel="00F95B03" w:rsidRDefault="009E6BE6" w:rsidP="009E6BE6">
          <w:pPr>
            <w:pStyle w:val="TDC3"/>
            <w:spacing w:line="480" w:lineRule="auto"/>
            <w:rPr>
              <w:del w:id="1750" w:author="Regina Casanova" w:date="2018-07-29T19:18:00Z"/>
              <w:rFonts w:ascii="Times New Roman" w:eastAsiaTheme="minorEastAsia" w:hAnsi="Times New Roman" w:cs="Times New Roman"/>
              <w:i w:val="0"/>
              <w:iCs w:val="0"/>
              <w:noProof/>
              <w:sz w:val="24"/>
              <w:szCs w:val="24"/>
              <w:lang w:val="es-PE" w:eastAsia="es-PE"/>
            </w:rPr>
          </w:pPr>
          <w:del w:id="1751" w:author="Regina Casanova" w:date="2018-07-29T19:18:00Z">
            <w:r w:rsidRPr="00F75055" w:rsidDel="00F95B03">
              <w:rPr>
                <w:rFonts w:ascii="Times New Roman" w:hAnsi="Times New Roman" w:cs="Times New Roman"/>
                <w:i w:val="0"/>
                <w:noProof/>
                <w:sz w:val="24"/>
                <w:szCs w:val="24"/>
                <w:lang w:val="es-PE"/>
                <w:rPrChange w:id="1752"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53" w:author="Regina Casanova" w:date="2018-07-29T19:32:00Z">
                  <w:rPr>
                    <w:rStyle w:val="Hipervnculo"/>
                    <w:rFonts w:ascii="Times New Roman" w:hAnsi="Times New Roman" w:cs="Times New Roman"/>
                    <w:noProof/>
                    <w:sz w:val="24"/>
                    <w:szCs w:val="24"/>
                    <w:lang w:val="es-PE"/>
                  </w:rPr>
                </w:rPrChange>
              </w:rPr>
              <w:delText>Diseño y Prototipado</w:delText>
            </w:r>
            <w:r w:rsidRPr="00F75055" w:rsidDel="00F95B03">
              <w:rPr>
                <w:rFonts w:ascii="Times New Roman" w:hAnsi="Times New Roman" w:cs="Times New Roman"/>
                <w:i w:val="0"/>
                <w:noProof/>
                <w:webHidden/>
                <w:sz w:val="24"/>
                <w:szCs w:val="24"/>
              </w:rPr>
              <w:tab/>
              <w:delText>46</w:delText>
            </w:r>
          </w:del>
        </w:p>
        <w:p w14:paraId="01DC490A" w14:textId="50FDA889" w:rsidR="009E6BE6" w:rsidRPr="004F498A" w:rsidDel="00F95B03" w:rsidRDefault="009E6BE6" w:rsidP="009E6BE6">
          <w:pPr>
            <w:pStyle w:val="TDC3"/>
            <w:spacing w:line="480" w:lineRule="auto"/>
            <w:rPr>
              <w:del w:id="1754" w:author="Regina Casanova" w:date="2018-07-29T19:18:00Z"/>
              <w:rFonts w:ascii="Times New Roman" w:eastAsiaTheme="minorEastAsia" w:hAnsi="Times New Roman" w:cs="Times New Roman"/>
              <w:i w:val="0"/>
              <w:iCs w:val="0"/>
              <w:noProof/>
              <w:sz w:val="24"/>
              <w:szCs w:val="24"/>
              <w:lang w:val="es-PE" w:eastAsia="es-PE"/>
            </w:rPr>
          </w:pPr>
          <w:del w:id="1755" w:author="Regina Casanova" w:date="2018-07-29T19:18:00Z">
            <w:r w:rsidRPr="00F75055" w:rsidDel="00F95B03">
              <w:rPr>
                <w:rFonts w:ascii="Times New Roman" w:hAnsi="Times New Roman" w:cs="Times New Roman"/>
                <w:i w:val="0"/>
                <w:noProof/>
                <w:sz w:val="24"/>
                <w:szCs w:val="24"/>
                <w:lang w:val="es-PE"/>
                <w:rPrChange w:id="1756"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57" w:author="Regina Casanova" w:date="2018-07-29T19:32:00Z">
                  <w:rPr>
                    <w:rStyle w:val="Hipervnculo"/>
                    <w:rFonts w:ascii="Times New Roman" w:hAnsi="Times New Roman" w:cs="Times New Roman"/>
                    <w:noProof/>
                    <w:sz w:val="24"/>
                    <w:szCs w:val="24"/>
                    <w:lang w:val="es-PE"/>
                  </w:rPr>
                </w:rPrChange>
              </w:rPr>
              <w:delText>Pruebas de Usuario</w:delText>
            </w:r>
            <w:r w:rsidRPr="00F75055" w:rsidDel="00F95B03">
              <w:rPr>
                <w:rFonts w:ascii="Times New Roman" w:hAnsi="Times New Roman" w:cs="Times New Roman"/>
                <w:i w:val="0"/>
                <w:noProof/>
                <w:webHidden/>
                <w:sz w:val="24"/>
                <w:szCs w:val="24"/>
              </w:rPr>
              <w:tab/>
              <w:delText>47</w:delText>
            </w:r>
          </w:del>
        </w:p>
        <w:p w14:paraId="7AEAC631" w14:textId="79BBC41C" w:rsidR="009E6BE6" w:rsidRPr="00F75055" w:rsidDel="00F95B03" w:rsidRDefault="009E6BE6" w:rsidP="009E6BE6">
          <w:pPr>
            <w:pStyle w:val="TDC2"/>
            <w:rPr>
              <w:del w:id="1758" w:author="Regina Casanova" w:date="2018-07-29T19:18:00Z"/>
              <w:rFonts w:ascii="Times New Roman" w:eastAsiaTheme="minorEastAsia" w:hAnsi="Times New Roman" w:cs="Times New Roman"/>
              <w:smallCaps w:val="0"/>
              <w:noProof/>
              <w:sz w:val="24"/>
              <w:szCs w:val="24"/>
              <w:lang w:val="es-PE" w:eastAsia="es-PE"/>
            </w:rPr>
          </w:pPr>
          <w:del w:id="1759" w:author="Regina Casanova" w:date="2018-07-29T19:18:00Z">
            <w:r w:rsidRPr="00F75055" w:rsidDel="00F95B03">
              <w:rPr>
                <w:rFonts w:ascii="Times New Roman" w:hAnsi="Times New Roman" w:cs="Times New Roman"/>
                <w:noProof/>
                <w:sz w:val="24"/>
                <w:szCs w:val="24"/>
                <w:lang w:val="es-PE"/>
                <w:rPrChange w:id="1760" w:author="Regina Casanova" w:date="2018-07-29T19:32:00Z">
                  <w:rPr>
                    <w:rStyle w:val="Hipervnculo"/>
                    <w:rFonts w:ascii="Times New Roman" w:hAnsi="Times New Roman" w:cs="Times New Roman"/>
                    <w:noProof/>
                    <w:sz w:val="24"/>
                    <w:szCs w:val="24"/>
                    <w:lang w:val="es-PE"/>
                  </w:rPr>
                </w:rPrChange>
              </w:rPr>
              <w:delText>VI.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61" w:author="Regina Casanova" w:date="2018-07-29T19:32:00Z">
                  <w:rPr>
                    <w:rStyle w:val="Hipervnculo"/>
                    <w:rFonts w:ascii="Times New Roman" w:hAnsi="Times New Roman" w:cs="Times New Roman"/>
                    <w:noProof/>
                    <w:sz w:val="24"/>
                    <w:szCs w:val="24"/>
                    <w:lang w:val="es-PE"/>
                  </w:rPr>
                </w:rPrChange>
              </w:rPr>
              <w:delText>Consideraciones éticas</w:delText>
            </w:r>
            <w:r w:rsidRPr="00F75055" w:rsidDel="00F95B03">
              <w:rPr>
                <w:rFonts w:ascii="Times New Roman" w:hAnsi="Times New Roman" w:cs="Times New Roman"/>
                <w:noProof/>
                <w:webHidden/>
                <w:sz w:val="24"/>
                <w:szCs w:val="24"/>
              </w:rPr>
              <w:tab/>
              <w:delText>48</w:delText>
            </w:r>
          </w:del>
        </w:p>
        <w:p w14:paraId="1BC24389" w14:textId="6577C48D" w:rsidR="009E6BE6" w:rsidRPr="00F75055" w:rsidDel="00F95B03" w:rsidRDefault="009E6BE6" w:rsidP="009E6BE6">
          <w:pPr>
            <w:pStyle w:val="TDC2"/>
            <w:rPr>
              <w:del w:id="1762" w:author="Regina Casanova" w:date="2018-07-29T19:18:00Z"/>
              <w:rFonts w:ascii="Times New Roman" w:eastAsiaTheme="minorEastAsia" w:hAnsi="Times New Roman" w:cs="Times New Roman"/>
              <w:smallCaps w:val="0"/>
              <w:noProof/>
              <w:sz w:val="24"/>
              <w:szCs w:val="24"/>
              <w:lang w:val="es-PE" w:eastAsia="es-PE"/>
            </w:rPr>
          </w:pPr>
          <w:del w:id="1763" w:author="Regina Casanova" w:date="2018-07-29T19:18:00Z">
            <w:r w:rsidRPr="00F75055" w:rsidDel="00F95B03">
              <w:rPr>
                <w:rFonts w:ascii="Times New Roman" w:hAnsi="Times New Roman" w:cs="Times New Roman"/>
                <w:noProof/>
                <w:sz w:val="24"/>
                <w:szCs w:val="24"/>
                <w:lang w:val="es-PE"/>
                <w:rPrChange w:id="1764" w:author="Regina Casanova" w:date="2018-07-29T19:32:00Z">
                  <w:rPr>
                    <w:rStyle w:val="Hipervnculo"/>
                    <w:rFonts w:ascii="Times New Roman" w:hAnsi="Times New Roman" w:cs="Times New Roman"/>
                    <w:noProof/>
                    <w:sz w:val="24"/>
                    <w:szCs w:val="24"/>
                    <w:lang w:val="es-PE"/>
                  </w:rPr>
                </w:rPrChange>
              </w:rPr>
              <w:delText>VII.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65" w:author="Regina Casanova" w:date="2018-07-29T19:32:00Z">
                  <w:rPr>
                    <w:rStyle w:val="Hipervnculo"/>
                    <w:rFonts w:ascii="Times New Roman" w:hAnsi="Times New Roman" w:cs="Times New Roman"/>
                    <w:noProof/>
                    <w:sz w:val="24"/>
                    <w:szCs w:val="24"/>
                    <w:lang w:val="es-PE"/>
                  </w:rPr>
                </w:rPrChange>
              </w:rPr>
              <w:delText>Análisis</w:delText>
            </w:r>
            <w:r w:rsidRPr="00F75055" w:rsidDel="00F95B03">
              <w:rPr>
                <w:rFonts w:ascii="Times New Roman" w:hAnsi="Times New Roman" w:cs="Times New Roman"/>
                <w:noProof/>
                <w:webHidden/>
                <w:sz w:val="24"/>
                <w:szCs w:val="24"/>
              </w:rPr>
              <w:tab/>
              <w:delText>49</w:delText>
            </w:r>
          </w:del>
        </w:p>
        <w:p w14:paraId="06A5A162" w14:textId="3447A8BD" w:rsidR="009E6BE6" w:rsidRPr="004F498A" w:rsidDel="00F95B03" w:rsidRDefault="009E6BE6" w:rsidP="009E6BE6">
          <w:pPr>
            <w:pStyle w:val="TDC1"/>
            <w:rPr>
              <w:del w:id="1766" w:author="Regina Casanova" w:date="2018-07-29T19:18:00Z"/>
              <w:rFonts w:ascii="Times New Roman" w:eastAsiaTheme="minorEastAsia" w:hAnsi="Times New Roman" w:cs="Times New Roman"/>
              <w:b w:val="0"/>
              <w:bCs w:val="0"/>
              <w:caps w:val="0"/>
              <w:noProof/>
              <w:sz w:val="24"/>
              <w:szCs w:val="24"/>
              <w:lang w:val="es-PE" w:eastAsia="es-PE"/>
            </w:rPr>
          </w:pPr>
          <w:del w:id="1767" w:author="Regina Casanova" w:date="2018-07-29T19:18:00Z">
            <w:r w:rsidRPr="00F75055" w:rsidDel="00F95B03">
              <w:rPr>
                <w:rFonts w:ascii="Times New Roman" w:hAnsi="Times New Roman" w:cs="Times New Roman"/>
                <w:b w:val="0"/>
                <w:noProof/>
                <w:sz w:val="24"/>
                <w:szCs w:val="24"/>
                <w:rPrChange w:id="1768" w:author="Regina Casanova" w:date="2018-07-29T19:32:00Z">
                  <w:rPr>
                    <w:rStyle w:val="Hipervnculo"/>
                    <w:rFonts w:ascii="Times New Roman" w:hAnsi="Times New Roman" w:cs="Times New Roman"/>
                    <w:noProof/>
                    <w:sz w:val="24"/>
                    <w:szCs w:val="24"/>
                  </w:rPr>
                </w:rPrChange>
              </w:rPr>
              <w:delText>Resultados</w:delText>
            </w:r>
            <w:r w:rsidRPr="00F75055" w:rsidDel="00F95B03">
              <w:rPr>
                <w:rFonts w:ascii="Times New Roman" w:hAnsi="Times New Roman" w:cs="Times New Roman"/>
                <w:b w:val="0"/>
                <w:noProof/>
                <w:webHidden/>
                <w:sz w:val="24"/>
                <w:szCs w:val="24"/>
              </w:rPr>
              <w:tab/>
              <w:delText>50</w:delText>
            </w:r>
          </w:del>
        </w:p>
        <w:p w14:paraId="1B2CF270" w14:textId="63BB2FAE" w:rsidR="009E6BE6" w:rsidRPr="00F75055" w:rsidDel="00F95B03" w:rsidRDefault="009E6BE6" w:rsidP="009E6BE6">
          <w:pPr>
            <w:pStyle w:val="TDC2"/>
            <w:rPr>
              <w:del w:id="1769" w:author="Regina Casanova" w:date="2018-07-29T19:18:00Z"/>
              <w:rFonts w:ascii="Times New Roman" w:eastAsiaTheme="minorEastAsia" w:hAnsi="Times New Roman" w:cs="Times New Roman"/>
              <w:smallCaps w:val="0"/>
              <w:noProof/>
              <w:sz w:val="24"/>
              <w:szCs w:val="24"/>
              <w:lang w:val="es-PE" w:eastAsia="es-PE"/>
            </w:rPr>
          </w:pPr>
          <w:del w:id="1770" w:author="Regina Casanova" w:date="2018-07-29T19:18:00Z">
            <w:r w:rsidRPr="00F75055" w:rsidDel="00F95B03">
              <w:rPr>
                <w:rFonts w:ascii="Times New Roman" w:hAnsi="Times New Roman" w:cs="Times New Roman"/>
                <w:noProof/>
                <w:sz w:val="24"/>
                <w:szCs w:val="24"/>
                <w:lang w:val="es-PE"/>
                <w:rPrChange w:id="1771"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72" w:author="Regina Casanova" w:date="2018-07-29T19:32:00Z">
                  <w:rPr>
                    <w:rStyle w:val="Hipervnculo"/>
                    <w:rFonts w:ascii="Times New Roman" w:hAnsi="Times New Roman" w:cs="Times New Roman"/>
                    <w:noProof/>
                    <w:sz w:val="24"/>
                    <w:szCs w:val="24"/>
                    <w:lang w:val="es-PE"/>
                  </w:rPr>
                </w:rPrChange>
              </w:rPr>
              <w:delText>Fase Exploratoria</w:delText>
            </w:r>
            <w:r w:rsidRPr="00F75055" w:rsidDel="00F95B03">
              <w:rPr>
                <w:rFonts w:ascii="Times New Roman" w:hAnsi="Times New Roman" w:cs="Times New Roman"/>
                <w:noProof/>
                <w:webHidden/>
                <w:sz w:val="24"/>
                <w:szCs w:val="24"/>
              </w:rPr>
              <w:tab/>
              <w:delText>50</w:delText>
            </w:r>
          </w:del>
        </w:p>
        <w:p w14:paraId="265D7141" w14:textId="226358B7" w:rsidR="009E6BE6" w:rsidRPr="004F498A" w:rsidDel="00F95B03" w:rsidRDefault="009E6BE6" w:rsidP="009E6BE6">
          <w:pPr>
            <w:pStyle w:val="TDC3"/>
            <w:spacing w:line="480" w:lineRule="auto"/>
            <w:rPr>
              <w:del w:id="1773" w:author="Regina Casanova" w:date="2018-07-29T19:18:00Z"/>
              <w:rFonts w:ascii="Times New Roman" w:eastAsiaTheme="minorEastAsia" w:hAnsi="Times New Roman" w:cs="Times New Roman"/>
              <w:i w:val="0"/>
              <w:iCs w:val="0"/>
              <w:noProof/>
              <w:sz w:val="24"/>
              <w:szCs w:val="24"/>
              <w:lang w:val="es-PE" w:eastAsia="es-PE"/>
            </w:rPr>
          </w:pPr>
          <w:del w:id="1774" w:author="Regina Casanova" w:date="2018-07-29T19:18:00Z">
            <w:r w:rsidRPr="00F75055" w:rsidDel="00F95B03">
              <w:rPr>
                <w:rFonts w:ascii="Times New Roman" w:hAnsi="Times New Roman" w:cs="Times New Roman"/>
                <w:i w:val="0"/>
                <w:noProof/>
                <w:sz w:val="24"/>
                <w:szCs w:val="24"/>
                <w:rPrChange w:id="1775" w:author="Regina Casanova" w:date="2018-07-29T19:32:00Z">
                  <w:rPr>
                    <w:rStyle w:val="Hipervnculo"/>
                    <w:rFonts w:ascii="Times New Roman" w:hAnsi="Times New Roman" w:cs="Times New Roman"/>
                    <w:noProof/>
                    <w:sz w:val="24"/>
                    <w:szCs w:val="24"/>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76" w:author="Regina Casanova" w:date="2018-07-29T19:32:00Z">
                  <w:rPr>
                    <w:rStyle w:val="Hipervnculo"/>
                    <w:rFonts w:ascii="Times New Roman" w:hAnsi="Times New Roman" w:cs="Times New Roman"/>
                    <w:noProof/>
                    <w:sz w:val="24"/>
                    <w:szCs w:val="24"/>
                  </w:rPr>
                </w:rPrChange>
              </w:rPr>
              <w:delText>Personal de SUSALUD</w:delText>
            </w:r>
            <w:r w:rsidRPr="00F75055" w:rsidDel="00F95B03">
              <w:rPr>
                <w:rFonts w:ascii="Times New Roman" w:hAnsi="Times New Roman" w:cs="Times New Roman"/>
                <w:i w:val="0"/>
                <w:noProof/>
                <w:webHidden/>
                <w:sz w:val="24"/>
                <w:szCs w:val="24"/>
              </w:rPr>
              <w:tab/>
              <w:delText>51</w:delText>
            </w:r>
          </w:del>
        </w:p>
        <w:p w14:paraId="69CE97CA" w14:textId="6FC70697" w:rsidR="009E6BE6" w:rsidRPr="004F498A" w:rsidDel="00F95B03" w:rsidRDefault="009E6BE6" w:rsidP="009E6BE6">
          <w:pPr>
            <w:pStyle w:val="TDC3"/>
            <w:spacing w:line="480" w:lineRule="auto"/>
            <w:rPr>
              <w:del w:id="1777" w:author="Regina Casanova" w:date="2018-07-29T19:18:00Z"/>
              <w:rFonts w:ascii="Times New Roman" w:eastAsiaTheme="minorEastAsia" w:hAnsi="Times New Roman" w:cs="Times New Roman"/>
              <w:i w:val="0"/>
              <w:iCs w:val="0"/>
              <w:noProof/>
              <w:sz w:val="24"/>
              <w:szCs w:val="24"/>
              <w:lang w:val="es-PE" w:eastAsia="es-PE"/>
            </w:rPr>
          </w:pPr>
          <w:del w:id="1778" w:author="Regina Casanova" w:date="2018-07-29T19:18:00Z">
            <w:r w:rsidRPr="00F75055" w:rsidDel="00F95B03">
              <w:rPr>
                <w:rFonts w:ascii="Times New Roman" w:hAnsi="Times New Roman" w:cs="Times New Roman"/>
                <w:i w:val="0"/>
                <w:noProof/>
                <w:sz w:val="24"/>
                <w:szCs w:val="24"/>
                <w:rPrChange w:id="1779" w:author="Regina Casanova" w:date="2018-07-29T19:32:00Z">
                  <w:rPr>
                    <w:rStyle w:val="Hipervnculo"/>
                    <w:rFonts w:ascii="Times New Roman" w:hAnsi="Times New Roman" w:cs="Times New Roman"/>
                    <w:noProof/>
                    <w:sz w:val="24"/>
                    <w:szCs w:val="24"/>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0" w:author="Regina Casanova" w:date="2018-07-29T19:32:00Z">
                  <w:rPr>
                    <w:rStyle w:val="Hipervnculo"/>
                    <w:rFonts w:ascii="Times New Roman" w:hAnsi="Times New Roman" w:cs="Times New Roman"/>
                    <w:noProof/>
                    <w:sz w:val="24"/>
                    <w:szCs w:val="24"/>
                  </w:rPr>
                </w:rPrChange>
              </w:rPr>
              <w:delText>Gestores de IPRESS</w:delText>
            </w:r>
            <w:r w:rsidRPr="00F75055" w:rsidDel="00F95B03">
              <w:rPr>
                <w:rFonts w:ascii="Times New Roman" w:hAnsi="Times New Roman" w:cs="Times New Roman"/>
                <w:i w:val="0"/>
                <w:noProof/>
                <w:webHidden/>
                <w:sz w:val="24"/>
                <w:szCs w:val="24"/>
              </w:rPr>
              <w:tab/>
              <w:delText>56</w:delText>
            </w:r>
          </w:del>
        </w:p>
        <w:p w14:paraId="35A1FDAB" w14:textId="0E88D5FC" w:rsidR="009E6BE6" w:rsidRPr="004F498A" w:rsidDel="00F95B03" w:rsidRDefault="009E6BE6" w:rsidP="009E6BE6">
          <w:pPr>
            <w:pStyle w:val="TDC3"/>
            <w:spacing w:line="480" w:lineRule="auto"/>
            <w:rPr>
              <w:del w:id="1781" w:author="Regina Casanova" w:date="2018-07-29T19:18:00Z"/>
              <w:rFonts w:ascii="Times New Roman" w:eastAsiaTheme="minorEastAsia" w:hAnsi="Times New Roman" w:cs="Times New Roman"/>
              <w:i w:val="0"/>
              <w:iCs w:val="0"/>
              <w:noProof/>
              <w:sz w:val="24"/>
              <w:szCs w:val="24"/>
              <w:lang w:val="es-PE" w:eastAsia="es-PE"/>
            </w:rPr>
          </w:pPr>
          <w:del w:id="1782" w:author="Regina Casanova" w:date="2018-07-29T19:18:00Z">
            <w:r w:rsidRPr="00F75055" w:rsidDel="00F95B03">
              <w:rPr>
                <w:rFonts w:ascii="Times New Roman" w:hAnsi="Times New Roman" w:cs="Times New Roman"/>
                <w:i w:val="0"/>
                <w:noProof/>
                <w:sz w:val="24"/>
                <w:szCs w:val="24"/>
                <w:rPrChange w:id="1783" w:author="Regina Casanova" w:date="2018-07-29T19:32:00Z">
                  <w:rPr>
                    <w:rStyle w:val="Hipervnculo"/>
                    <w:rFonts w:ascii="Times New Roman" w:hAnsi="Times New Roman" w:cs="Times New Roman"/>
                    <w:noProof/>
                    <w:sz w:val="24"/>
                    <w:szCs w:val="24"/>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4" w:author="Regina Casanova" w:date="2018-07-29T19:32:00Z">
                  <w:rPr>
                    <w:rStyle w:val="Hipervnculo"/>
                    <w:rFonts w:ascii="Times New Roman" w:hAnsi="Times New Roman" w:cs="Times New Roman"/>
                    <w:noProof/>
                    <w:sz w:val="24"/>
                    <w:szCs w:val="24"/>
                  </w:rPr>
                </w:rPrChange>
              </w:rPr>
              <w:delText>Ciudadanos</w:delText>
            </w:r>
            <w:r w:rsidRPr="00F75055" w:rsidDel="00F95B03">
              <w:rPr>
                <w:rFonts w:ascii="Times New Roman" w:hAnsi="Times New Roman" w:cs="Times New Roman"/>
                <w:i w:val="0"/>
                <w:noProof/>
                <w:webHidden/>
                <w:sz w:val="24"/>
                <w:szCs w:val="24"/>
              </w:rPr>
              <w:tab/>
              <w:delText>62</w:delText>
            </w:r>
          </w:del>
        </w:p>
        <w:p w14:paraId="228D686F" w14:textId="63E87CE4" w:rsidR="009E6BE6" w:rsidRPr="004F498A" w:rsidDel="00F95B03" w:rsidRDefault="009E6BE6" w:rsidP="009E6BE6">
          <w:pPr>
            <w:pStyle w:val="TDC3"/>
            <w:spacing w:line="480" w:lineRule="auto"/>
            <w:rPr>
              <w:del w:id="1785" w:author="Regina Casanova" w:date="2018-07-29T19:18:00Z"/>
              <w:rFonts w:ascii="Times New Roman" w:eastAsiaTheme="minorEastAsia" w:hAnsi="Times New Roman" w:cs="Times New Roman"/>
              <w:i w:val="0"/>
              <w:iCs w:val="0"/>
              <w:noProof/>
              <w:sz w:val="24"/>
              <w:szCs w:val="24"/>
              <w:lang w:val="es-PE" w:eastAsia="es-PE"/>
            </w:rPr>
          </w:pPr>
          <w:del w:id="1786" w:author="Regina Casanova" w:date="2018-07-29T19:18:00Z">
            <w:r w:rsidRPr="00F75055" w:rsidDel="00F95B03">
              <w:rPr>
                <w:rFonts w:ascii="Times New Roman" w:hAnsi="Times New Roman" w:cs="Times New Roman"/>
                <w:i w:val="0"/>
                <w:noProof/>
                <w:sz w:val="24"/>
                <w:szCs w:val="24"/>
                <w:rPrChange w:id="1787" w:author="Regina Casanova" w:date="2018-07-29T19:32:00Z">
                  <w:rPr>
                    <w:rStyle w:val="Hipervnculo"/>
                    <w:rFonts w:ascii="Times New Roman" w:hAnsi="Times New Roman" w:cs="Times New Roman"/>
                    <w:noProof/>
                    <w:sz w:val="24"/>
                    <w:szCs w:val="24"/>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8" w:author="Regina Casanova" w:date="2018-07-29T19:32:00Z">
                  <w:rPr>
                    <w:rStyle w:val="Hipervnculo"/>
                    <w:rFonts w:ascii="Times New Roman" w:hAnsi="Times New Roman" w:cs="Times New Roman"/>
                    <w:noProof/>
                    <w:sz w:val="24"/>
                    <w:szCs w:val="24"/>
                  </w:rPr>
                </w:rPrChange>
              </w:rPr>
              <w:delText>Tabla de hallazgos resaltantes</w:delText>
            </w:r>
            <w:r w:rsidRPr="00F75055" w:rsidDel="00F95B03">
              <w:rPr>
                <w:rFonts w:ascii="Times New Roman" w:hAnsi="Times New Roman" w:cs="Times New Roman"/>
                <w:i w:val="0"/>
                <w:noProof/>
                <w:webHidden/>
                <w:sz w:val="24"/>
                <w:szCs w:val="24"/>
              </w:rPr>
              <w:tab/>
              <w:delText>67</w:delText>
            </w:r>
          </w:del>
        </w:p>
        <w:p w14:paraId="25EC1F9A" w14:textId="394B938A" w:rsidR="009E6BE6" w:rsidRPr="004F498A" w:rsidDel="00F95B03" w:rsidRDefault="009E6BE6" w:rsidP="009E6BE6">
          <w:pPr>
            <w:pStyle w:val="TDC3"/>
            <w:spacing w:line="480" w:lineRule="auto"/>
            <w:rPr>
              <w:del w:id="1789" w:author="Regina Casanova" w:date="2018-07-29T19:18:00Z"/>
              <w:rFonts w:ascii="Times New Roman" w:eastAsiaTheme="minorEastAsia" w:hAnsi="Times New Roman" w:cs="Times New Roman"/>
              <w:i w:val="0"/>
              <w:iCs w:val="0"/>
              <w:noProof/>
              <w:sz w:val="24"/>
              <w:szCs w:val="24"/>
              <w:lang w:val="es-PE" w:eastAsia="es-PE"/>
            </w:rPr>
          </w:pPr>
          <w:del w:id="1790" w:author="Regina Casanova" w:date="2018-07-29T19:18:00Z">
            <w:r w:rsidRPr="00F75055" w:rsidDel="00F95B03">
              <w:rPr>
                <w:rFonts w:ascii="Times New Roman" w:hAnsi="Times New Roman" w:cs="Times New Roman"/>
                <w:i w:val="0"/>
                <w:noProof/>
                <w:sz w:val="24"/>
                <w:szCs w:val="24"/>
                <w:rPrChange w:id="1791" w:author="Regina Casanova" w:date="2018-07-29T19:32:00Z">
                  <w:rPr>
                    <w:rStyle w:val="Hipervnculo"/>
                    <w:rFonts w:ascii="Times New Roman" w:hAnsi="Times New Roman" w:cs="Times New Roman"/>
                    <w:noProof/>
                    <w:sz w:val="24"/>
                    <w:szCs w:val="24"/>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92" w:author="Regina Casanova" w:date="2018-07-29T19:32:00Z">
                  <w:rPr>
                    <w:rStyle w:val="Hipervnculo"/>
                    <w:rFonts w:ascii="Times New Roman" w:hAnsi="Times New Roman" w:cs="Times New Roman"/>
                    <w:noProof/>
                    <w:sz w:val="24"/>
                    <w:szCs w:val="24"/>
                  </w:rPr>
                </w:rPrChange>
              </w:rPr>
              <w:delText>Tabla de requerimientos</w:delText>
            </w:r>
            <w:r w:rsidRPr="00F75055" w:rsidDel="00F95B03">
              <w:rPr>
                <w:rFonts w:ascii="Times New Roman" w:hAnsi="Times New Roman" w:cs="Times New Roman"/>
                <w:i w:val="0"/>
                <w:noProof/>
                <w:webHidden/>
                <w:sz w:val="24"/>
                <w:szCs w:val="24"/>
              </w:rPr>
              <w:tab/>
              <w:delText>69</w:delText>
            </w:r>
          </w:del>
        </w:p>
        <w:p w14:paraId="6E85100A" w14:textId="46A9F59F" w:rsidR="009E6BE6" w:rsidRPr="004F498A" w:rsidDel="00F95B03" w:rsidRDefault="009E6BE6" w:rsidP="009E6BE6">
          <w:pPr>
            <w:pStyle w:val="TDC3"/>
            <w:spacing w:line="480" w:lineRule="auto"/>
            <w:rPr>
              <w:del w:id="1793" w:author="Regina Casanova" w:date="2018-07-29T19:18:00Z"/>
              <w:rFonts w:ascii="Times New Roman" w:eastAsiaTheme="minorEastAsia" w:hAnsi="Times New Roman" w:cs="Times New Roman"/>
              <w:i w:val="0"/>
              <w:iCs w:val="0"/>
              <w:noProof/>
              <w:sz w:val="24"/>
              <w:szCs w:val="24"/>
              <w:lang w:val="es-PE" w:eastAsia="es-PE"/>
            </w:rPr>
          </w:pPr>
          <w:del w:id="1794" w:author="Regina Casanova" w:date="2018-07-29T19:18:00Z">
            <w:r w:rsidRPr="00F75055" w:rsidDel="00F95B03">
              <w:rPr>
                <w:rFonts w:ascii="Times New Roman" w:hAnsi="Times New Roman" w:cs="Times New Roman"/>
                <w:i w:val="0"/>
                <w:noProof/>
                <w:sz w:val="24"/>
                <w:szCs w:val="24"/>
                <w:rPrChange w:id="1795" w:author="Regina Casanova" w:date="2018-07-29T19:32:00Z">
                  <w:rPr>
                    <w:rStyle w:val="Hipervnculo"/>
                    <w:rFonts w:ascii="Times New Roman" w:hAnsi="Times New Roman" w:cs="Times New Roman"/>
                    <w:noProof/>
                    <w:sz w:val="24"/>
                    <w:szCs w:val="24"/>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96" w:author="Regina Casanova" w:date="2018-07-29T19:32:00Z">
                  <w:rPr>
                    <w:rStyle w:val="Hipervnculo"/>
                    <w:rFonts w:ascii="Times New Roman" w:hAnsi="Times New Roman" w:cs="Times New Roman"/>
                    <w:noProof/>
                    <w:sz w:val="24"/>
                    <w:szCs w:val="24"/>
                  </w:rPr>
                </w:rPrChange>
              </w:rPr>
              <w:delText>Reclasificación de la Tabla de Clasificación de Reclamos</w:delText>
            </w:r>
            <w:r w:rsidRPr="00F75055" w:rsidDel="00F95B03">
              <w:rPr>
                <w:rFonts w:ascii="Times New Roman" w:hAnsi="Times New Roman" w:cs="Times New Roman"/>
                <w:i w:val="0"/>
                <w:noProof/>
                <w:webHidden/>
                <w:sz w:val="24"/>
                <w:szCs w:val="24"/>
              </w:rPr>
              <w:tab/>
              <w:delText>77</w:delText>
            </w:r>
          </w:del>
        </w:p>
        <w:p w14:paraId="01C53936" w14:textId="5A545DB6" w:rsidR="009E6BE6" w:rsidRPr="00F75055" w:rsidDel="00F95B03" w:rsidRDefault="009E6BE6" w:rsidP="009E6BE6">
          <w:pPr>
            <w:pStyle w:val="TDC2"/>
            <w:rPr>
              <w:del w:id="1797" w:author="Regina Casanova" w:date="2018-07-29T19:18:00Z"/>
              <w:rFonts w:ascii="Times New Roman" w:eastAsiaTheme="minorEastAsia" w:hAnsi="Times New Roman" w:cs="Times New Roman"/>
              <w:smallCaps w:val="0"/>
              <w:noProof/>
              <w:sz w:val="24"/>
              <w:szCs w:val="24"/>
              <w:lang w:val="es-PE" w:eastAsia="es-PE"/>
            </w:rPr>
          </w:pPr>
          <w:del w:id="1798" w:author="Regina Casanova" w:date="2018-07-29T19:18:00Z">
            <w:r w:rsidRPr="00F75055" w:rsidDel="00F95B03">
              <w:rPr>
                <w:rFonts w:ascii="Times New Roman" w:hAnsi="Times New Roman" w:cs="Times New Roman"/>
                <w:noProof/>
                <w:sz w:val="24"/>
                <w:szCs w:val="24"/>
                <w:rPrChange w:id="1799" w:author="Regina Casanova" w:date="2018-07-29T19:32:00Z">
                  <w:rPr>
                    <w:rStyle w:val="Hipervnculo"/>
                    <w:rFonts w:ascii="Times New Roman" w:hAnsi="Times New Roman" w:cs="Times New Roman"/>
                    <w:noProof/>
                    <w:sz w:val="24"/>
                    <w:szCs w:val="24"/>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rPrChange w:id="1800" w:author="Regina Casanova" w:date="2018-07-29T19:32:00Z">
                  <w:rPr>
                    <w:rStyle w:val="Hipervnculo"/>
                    <w:rFonts w:ascii="Times New Roman" w:hAnsi="Times New Roman" w:cs="Times New Roman"/>
                    <w:noProof/>
                    <w:sz w:val="24"/>
                    <w:szCs w:val="24"/>
                  </w:rPr>
                </w:rPrChange>
              </w:rPr>
              <w:delText>Fase de Diseño</w:delText>
            </w:r>
            <w:r w:rsidRPr="00F75055" w:rsidDel="00F95B03">
              <w:rPr>
                <w:rFonts w:ascii="Times New Roman" w:hAnsi="Times New Roman" w:cs="Times New Roman"/>
                <w:noProof/>
                <w:webHidden/>
                <w:sz w:val="24"/>
                <w:szCs w:val="24"/>
              </w:rPr>
              <w:tab/>
              <w:delText>81</w:delText>
            </w:r>
          </w:del>
        </w:p>
        <w:p w14:paraId="06307D8D" w14:textId="26FEBFAC" w:rsidR="009E6BE6" w:rsidRPr="00F75055" w:rsidDel="00F95B03" w:rsidRDefault="009E6BE6" w:rsidP="009E6BE6">
          <w:pPr>
            <w:pStyle w:val="TDC2"/>
            <w:rPr>
              <w:del w:id="1801" w:author="Regina Casanova" w:date="2018-07-29T19:18:00Z"/>
              <w:rFonts w:ascii="Times New Roman" w:eastAsiaTheme="minorEastAsia" w:hAnsi="Times New Roman" w:cs="Times New Roman"/>
              <w:smallCaps w:val="0"/>
              <w:noProof/>
              <w:sz w:val="24"/>
              <w:szCs w:val="24"/>
              <w:lang w:val="es-PE" w:eastAsia="es-PE"/>
            </w:rPr>
          </w:pPr>
          <w:del w:id="1802" w:author="Regina Casanova" w:date="2018-07-29T19:18:00Z">
            <w:r w:rsidRPr="00F75055" w:rsidDel="00F95B03">
              <w:rPr>
                <w:rFonts w:ascii="Times New Roman" w:hAnsi="Times New Roman" w:cs="Times New Roman"/>
                <w:noProof/>
                <w:sz w:val="24"/>
                <w:szCs w:val="24"/>
                <w:lang w:val="es-PE"/>
                <w:rPrChange w:id="1803"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04" w:author="Regina Casanova" w:date="2018-07-29T19:32:00Z">
                  <w:rPr>
                    <w:rStyle w:val="Hipervnculo"/>
                    <w:rFonts w:ascii="Times New Roman" w:hAnsi="Times New Roman" w:cs="Times New Roman"/>
                    <w:noProof/>
                    <w:sz w:val="24"/>
                    <w:szCs w:val="24"/>
                    <w:lang w:val="es-PE"/>
                  </w:rPr>
                </w:rPrChange>
              </w:rPr>
              <w:delText>Fase de Pruebas</w:delText>
            </w:r>
            <w:r w:rsidRPr="00F75055" w:rsidDel="00F95B03">
              <w:rPr>
                <w:rFonts w:ascii="Times New Roman" w:hAnsi="Times New Roman" w:cs="Times New Roman"/>
                <w:noProof/>
                <w:webHidden/>
                <w:sz w:val="24"/>
                <w:szCs w:val="24"/>
              </w:rPr>
              <w:tab/>
              <w:delText>83</w:delText>
            </w:r>
          </w:del>
        </w:p>
        <w:p w14:paraId="0D4D2ECB" w14:textId="00D85FAD" w:rsidR="009E6BE6" w:rsidRPr="004F498A" w:rsidDel="00F95B03" w:rsidRDefault="009E6BE6" w:rsidP="009E6BE6">
          <w:pPr>
            <w:pStyle w:val="TDC3"/>
            <w:spacing w:line="480" w:lineRule="auto"/>
            <w:rPr>
              <w:del w:id="1805" w:author="Regina Casanova" w:date="2018-07-29T19:18:00Z"/>
              <w:rFonts w:ascii="Times New Roman" w:eastAsiaTheme="minorEastAsia" w:hAnsi="Times New Roman" w:cs="Times New Roman"/>
              <w:i w:val="0"/>
              <w:iCs w:val="0"/>
              <w:noProof/>
              <w:sz w:val="24"/>
              <w:szCs w:val="24"/>
              <w:lang w:val="es-PE" w:eastAsia="es-PE"/>
            </w:rPr>
          </w:pPr>
          <w:del w:id="1806" w:author="Regina Casanova" w:date="2018-07-29T19:18:00Z">
            <w:r w:rsidRPr="00F75055" w:rsidDel="00F95B03">
              <w:rPr>
                <w:rFonts w:ascii="Times New Roman" w:hAnsi="Times New Roman" w:cs="Times New Roman"/>
                <w:i w:val="0"/>
                <w:noProof/>
                <w:sz w:val="24"/>
                <w:szCs w:val="24"/>
                <w:rPrChange w:id="1807" w:author="Regina Casanova" w:date="2018-07-29T19:32:00Z">
                  <w:rPr>
                    <w:rStyle w:val="Hipervnculo"/>
                    <w:rFonts w:ascii="Times New Roman" w:hAnsi="Times New Roman" w:cs="Times New Roman"/>
                    <w:noProof/>
                    <w:sz w:val="24"/>
                    <w:szCs w:val="24"/>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08" w:author="Regina Casanova" w:date="2018-07-29T19:32:00Z">
                  <w:rPr>
                    <w:rStyle w:val="Hipervnculo"/>
                    <w:rFonts w:ascii="Times New Roman" w:hAnsi="Times New Roman" w:cs="Times New Roman"/>
                    <w:noProof/>
                    <w:sz w:val="24"/>
                    <w:szCs w:val="24"/>
                  </w:rPr>
                </w:rPrChange>
              </w:rPr>
              <w:delText>Personal de SUSALUD:</w:delText>
            </w:r>
            <w:r w:rsidRPr="00F75055" w:rsidDel="00F95B03">
              <w:rPr>
                <w:rFonts w:ascii="Times New Roman" w:hAnsi="Times New Roman" w:cs="Times New Roman"/>
                <w:i w:val="0"/>
                <w:noProof/>
                <w:webHidden/>
                <w:sz w:val="24"/>
                <w:szCs w:val="24"/>
              </w:rPr>
              <w:tab/>
              <w:delText>85</w:delText>
            </w:r>
          </w:del>
        </w:p>
        <w:p w14:paraId="6508DE6D" w14:textId="256CB4DD" w:rsidR="009E6BE6" w:rsidRPr="004F498A" w:rsidDel="00F95B03" w:rsidRDefault="009E6BE6" w:rsidP="009E6BE6">
          <w:pPr>
            <w:pStyle w:val="TDC3"/>
            <w:spacing w:line="480" w:lineRule="auto"/>
            <w:rPr>
              <w:del w:id="1809" w:author="Regina Casanova" w:date="2018-07-29T19:18:00Z"/>
              <w:rFonts w:ascii="Times New Roman" w:eastAsiaTheme="minorEastAsia" w:hAnsi="Times New Roman" w:cs="Times New Roman"/>
              <w:i w:val="0"/>
              <w:iCs w:val="0"/>
              <w:noProof/>
              <w:sz w:val="24"/>
              <w:szCs w:val="24"/>
              <w:lang w:val="es-PE" w:eastAsia="es-PE"/>
            </w:rPr>
          </w:pPr>
          <w:del w:id="1810" w:author="Regina Casanova" w:date="2018-07-29T19:18:00Z">
            <w:r w:rsidRPr="00F75055" w:rsidDel="00F95B03">
              <w:rPr>
                <w:rFonts w:ascii="Times New Roman" w:hAnsi="Times New Roman" w:cs="Times New Roman"/>
                <w:i w:val="0"/>
                <w:noProof/>
                <w:sz w:val="24"/>
                <w:szCs w:val="24"/>
                <w:rPrChange w:id="1811" w:author="Regina Casanova" w:date="2018-07-29T19:32:00Z">
                  <w:rPr>
                    <w:rStyle w:val="Hipervnculo"/>
                    <w:rFonts w:ascii="Times New Roman" w:hAnsi="Times New Roman" w:cs="Times New Roman"/>
                    <w:noProof/>
                    <w:sz w:val="24"/>
                    <w:szCs w:val="24"/>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12" w:author="Regina Casanova" w:date="2018-07-29T19:32:00Z">
                  <w:rPr>
                    <w:rStyle w:val="Hipervnculo"/>
                    <w:rFonts w:ascii="Times New Roman" w:hAnsi="Times New Roman" w:cs="Times New Roman"/>
                    <w:noProof/>
                    <w:sz w:val="24"/>
                    <w:szCs w:val="24"/>
                  </w:rPr>
                </w:rPrChange>
              </w:rPr>
              <w:delText>Gestores de IPRESS:</w:delText>
            </w:r>
            <w:r w:rsidRPr="00F75055" w:rsidDel="00F95B03">
              <w:rPr>
                <w:rFonts w:ascii="Times New Roman" w:hAnsi="Times New Roman" w:cs="Times New Roman"/>
                <w:i w:val="0"/>
                <w:noProof/>
                <w:webHidden/>
                <w:sz w:val="24"/>
                <w:szCs w:val="24"/>
              </w:rPr>
              <w:tab/>
              <w:delText>85</w:delText>
            </w:r>
          </w:del>
        </w:p>
        <w:p w14:paraId="2049F17D" w14:textId="4A987BBB" w:rsidR="009E6BE6" w:rsidRPr="004F498A" w:rsidDel="00F95B03" w:rsidRDefault="009E6BE6" w:rsidP="009E6BE6">
          <w:pPr>
            <w:pStyle w:val="TDC3"/>
            <w:spacing w:line="480" w:lineRule="auto"/>
            <w:rPr>
              <w:del w:id="1813" w:author="Regina Casanova" w:date="2018-07-29T19:18:00Z"/>
              <w:rFonts w:ascii="Times New Roman" w:eastAsiaTheme="minorEastAsia" w:hAnsi="Times New Roman" w:cs="Times New Roman"/>
              <w:i w:val="0"/>
              <w:iCs w:val="0"/>
              <w:noProof/>
              <w:sz w:val="24"/>
              <w:szCs w:val="24"/>
              <w:lang w:val="es-PE" w:eastAsia="es-PE"/>
            </w:rPr>
          </w:pPr>
          <w:del w:id="1814" w:author="Regina Casanova" w:date="2018-07-29T19:18:00Z">
            <w:r w:rsidRPr="00F75055" w:rsidDel="00F95B03">
              <w:rPr>
                <w:rFonts w:ascii="Times New Roman" w:hAnsi="Times New Roman" w:cs="Times New Roman"/>
                <w:i w:val="0"/>
                <w:noProof/>
                <w:sz w:val="24"/>
                <w:szCs w:val="24"/>
                <w:rPrChange w:id="1815" w:author="Regina Casanova" w:date="2018-07-29T19:32:00Z">
                  <w:rPr>
                    <w:rStyle w:val="Hipervnculo"/>
                    <w:rFonts w:ascii="Times New Roman" w:hAnsi="Times New Roman" w:cs="Times New Roman"/>
                    <w:noProof/>
                    <w:sz w:val="24"/>
                    <w:szCs w:val="24"/>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16" w:author="Regina Casanova" w:date="2018-07-29T19:32:00Z">
                  <w:rPr>
                    <w:rStyle w:val="Hipervnculo"/>
                    <w:rFonts w:ascii="Times New Roman" w:hAnsi="Times New Roman" w:cs="Times New Roman"/>
                    <w:noProof/>
                    <w:sz w:val="24"/>
                    <w:szCs w:val="24"/>
                  </w:rPr>
                </w:rPrChange>
              </w:rPr>
              <w:delText>Ciudadanos:</w:delText>
            </w:r>
            <w:r w:rsidRPr="00F75055" w:rsidDel="00F95B03">
              <w:rPr>
                <w:rFonts w:ascii="Times New Roman" w:hAnsi="Times New Roman" w:cs="Times New Roman"/>
                <w:i w:val="0"/>
                <w:noProof/>
                <w:webHidden/>
                <w:sz w:val="24"/>
                <w:szCs w:val="24"/>
              </w:rPr>
              <w:tab/>
              <w:delText>86</w:delText>
            </w:r>
          </w:del>
        </w:p>
        <w:p w14:paraId="4FC21EF4" w14:textId="1EE63482" w:rsidR="009E6BE6" w:rsidRPr="004F498A" w:rsidDel="00F95B03" w:rsidRDefault="009E6BE6" w:rsidP="009E6BE6">
          <w:pPr>
            <w:pStyle w:val="TDC1"/>
            <w:rPr>
              <w:del w:id="1817" w:author="Regina Casanova" w:date="2018-07-29T19:18:00Z"/>
              <w:rFonts w:ascii="Times New Roman" w:eastAsiaTheme="minorEastAsia" w:hAnsi="Times New Roman" w:cs="Times New Roman"/>
              <w:b w:val="0"/>
              <w:bCs w:val="0"/>
              <w:caps w:val="0"/>
              <w:noProof/>
              <w:sz w:val="24"/>
              <w:szCs w:val="24"/>
              <w:lang w:val="es-PE" w:eastAsia="es-PE"/>
            </w:rPr>
          </w:pPr>
          <w:del w:id="1818" w:author="Regina Casanova" w:date="2018-07-29T19:18:00Z">
            <w:r w:rsidRPr="00F75055" w:rsidDel="00F95B03">
              <w:rPr>
                <w:rFonts w:ascii="Times New Roman" w:hAnsi="Times New Roman" w:cs="Times New Roman"/>
                <w:b w:val="0"/>
                <w:noProof/>
                <w:sz w:val="24"/>
                <w:szCs w:val="24"/>
                <w:rPrChange w:id="1819" w:author="Regina Casanova" w:date="2018-07-29T19:32:00Z">
                  <w:rPr>
                    <w:rStyle w:val="Hipervnculo"/>
                    <w:rFonts w:ascii="Times New Roman" w:hAnsi="Times New Roman" w:cs="Times New Roman"/>
                    <w:noProof/>
                    <w:sz w:val="24"/>
                    <w:szCs w:val="24"/>
                  </w:rPr>
                </w:rPrChange>
              </w:rPr>
              <w:delText>Discusión</w:delText>
            </w:r>
            <w:r w:rsidRPr="00F75055" w:rsidDel="00F95B03">
              <w:rPr>
                <w:rFonts w:ascii="Times New Roman" w:hAnsi="Times New Roman" w:cs="Times New Roman"/>
                <w:b w:val="0"/>
                <w:noProof/>
                <w:webHidden/>
                <w:sz w:val="24"/>
                <w:szCs w:val="24"/>
              </w:rPr>
              <w:tab/>
              <w:delText>88</w:delText>
            </w:r>
          </w:del>
        </w:p>
        <w:p w14:paraId="652A489C" w14:textId="1474A067" w:rsidR="009E6BE6" w:rsidRPr="00F75055" w:rsidDel="00F95B03" w:rsidRDefault="009E6BE6" w:rsidP="009E6BE6">
          <w:pPr>
            <w:pStyle w:val="TDC2"/>
            <w:rPr>
              <w:del w:id="1820" w:author="Regina Casanova" w:date="2018-07-29T19:18:00Z"/>
              <w:rFonts w:ascii="Times New Roman" w:eastAsiaTheme="minorEastAsia" w:hAnsi="Times New Roman" w:cs="Times New Roman"/>
              <w:smallCaps w:val="0"/>
              <w:noProof/>
              <w:sz w:val="24"/>
              <w:szCs w:val="24"/>
              <w:lang w:val="es-PE" w:eastAsia="es-PE"/>
            </w:rPr>
          </w:pPr>
          <w:del w:id="1821" w:author="Regina Casanova" w:date="2018-07-29T19:18:00Z">
            <w:r w:rsidRPr="00F75055" w:rsidDel="00F95B03">
              <w:rPr>
                <w:rFonts w:ascii="Times New Roman" w:hAnsi="Times New Roman" w:cs="Times New Roman"/>
                <w:noProof/>
                <w:sz w:val="24"/>
                <w:szCs w:val="24"/>
                <w:lang w:val="es-PE"/>
                <w:rPrChange w:id="1822"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23" w:author="Regina Casanova" w:date="2018-07-29T19:32:00Z">
                  <w:rPr>
                    <w:rStyle w:val="Hipervnculo"/>
                    <w:rFonts w:ascii="Times New Roman" w:hAnsi="Times New Roman" w:cs="Times New Roman"/>
                    <w:noProof/>
                    <w:sz w:val="24"/>
                    <w:szCs w:val="24"/>
                    <w:lang w:val="es-PE"/>
                  </w:rPr>
                </w:rPrChange>
              </w:rPr>
              <w:delText>De los hallazgos en la fase exploratoria</w:delText>
            </w:r>
            <w:r w:rsidRPr="00F75055" w:rsidDel="00F95B03">
              <w:rPr>
                <w:rFonts w:ascii="Times New Roman" w:hAnsi="Times New Roman" w:cs="Times New Roman"/>
                <w:noProof/>
                <w:webHidden/>
                <w:sz w:val="24"/>
                <w:szCs w:val="24"/>
              </w:rPr>
              <w:tab/>
              <w:delText>90</w:delText>
            </w:r>
          </w:del>
        </w:p>
        <w:p w14:paraId="22307DF0" w14:textId="1B060D01" w:rsidR="009E6BE6" w:rsidRPr="00F75055" w:rsidDel="00F95B03" w:rsidRDefault="009E6BE6" w:rsidP="009E6BE6">
          <w:pPr>
            <w:pStyle w:val="TDC2"/>
            <w:rPr>
              <w:del w:id="1824" w:author="Regina Casanova" w:date="2018-07-29T19:18:00Z"/>
              <w:rFonts w:ascii="Times New Roman" w:eastAsiaTheme="minorEastAsia" w:hAnsi="Times New Roman" w:cs="Times New Roman"/>
              <w:smallCaps w:val="0"/>
              <w:noProof/>
              <w:sz w:val="24"/>
              <w:szCs w:val="24"/>
              <w:lang w:val="es-PE" w:eastAsia="es-PE"/>
            </w:rPr>
          </w:pPr>
          <w:del w:id="1825" w:author="Regina Casanova" w:date="2018-07-29T19:18:00Z">
            <w:r w:rsidRPr="00F75055" w:rsidDel="00F95B03">
              <w:rPr>
                <w:rFonts w:ascii="Times New Roman" w:hAnsi="Times New Roman" w:cs="Times New Roman"/>
                <w:noProof/>
                <w:sz w:val="24"/>
                <w:szCs w:val="24"/>
                <w:lang w:val="es-PE"/>
                <w:rPrChange w:id="1826"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27" w:author="Regina Casanova" w:date="2018-07-29T19:32:00Z">
                  <w:rPr>
                    <w:rStyle w:val="Hipervnculo"/>
                    <w:rFonts w:ascii="Times New Roman" w:hAnsi="Times New Roman" w:cs="Times New Roman"/>
                    <w:noProof/>
                    <w:sz w:val="24"/>
                    <w:szCs w:val="24"/>
                    <w:lang w:val="es-PE"/>
                  </w:rPr>
                </w:rPrChange>
              </w:rPr>
              <w:delText>De los hallazgos de la fase de prueba</w:delText>
            </w:r>
            <w:r w:rsidRPr="00F75055" w:rsidDel="00F95B03">
              <w:rPr>
                <w:rFonts w:ascii="Times New Roman" w:hAnsi="Times New Roman" w:cs="Times New Roman"/>
                <w:noProof/>
                <w:webHidden/>
                <w:sz w:val="24"/>
                <w:szCs w:val="24"/>
              </w:rPr>
              <w:tab/>
              <w:delText>94</w:delText>
            </w:r>
          </w:del>
        </w:p>
        <w:p w14:paraId="395C1DEE" w14:textId="2E24F3FE" w:rsidR="009E6BE6" w:rsidRPr="004F498A" w:rsidDel="00F95B03" w:rsidRDefault="009E6BE6" w:rsidP="009E6BE6">
          <w:pPr>
            <w:pStyle w:val="TDC1"/>
            <w:rPr>
              <w:del w:id="1828" w:author="Regina Casanova" w:date="2018-07-29T19:18:00Z"/>
              <w:rFonts w:ascii="Times New Roman" w:eastAsiaTheme="minorEastAsia" w:hAnsi="Times New Roman" w:cs="Times New Roman"/>
              <w:b w:val="0"/>
              <w:bCs w:val="0"/>
              <w:caps w:val="0"/>
              <w:noProof/>
              <w:sz w:val="24"/>
              <w:szCs w:val="24"/>
              <w:lang w:val="es-PE" w:eastAsia="es-PE"/>
            </w:rPr>
          </w:pPr>
          <w:del w:id="1829" w:author="Regina Casanova" w:date="2018-07-29T19:18:00Z">
            <w:r w:rsidRPr="00F75055" w:rsidDel="00F95B03">
              <w:rPr>
                <w:rFonts w:ascii="Times New Roman" w:hAnsi="Times New Roman" w:cs="Times New Roman"/>
                <w:b w:val="0"/>
                <w:noProof/>
                <w:sz w:val="24"/>
                <w:szCs w:val="24"/>
                <w:rPrChange w:id="1830" w:author="Regina Casanova" w:date="2018-07-29T19:32:00Z">
                  <w:rPr>
                    <w:rStyle w:val="Hipervnculo"/>
                    <w:rFonts w:ascii="Times New Roman" w:hAnsi="Times New Roman" w:cs="Times New Roman"/>
                    <w:noProof/>
                    <w:sz w:val="24"/>
                    <w:szCs w:val="24"/>
                  </w:rPr>
                </w:rPrChange>
              </w:rPr>
              <w:delText>Conclusiones</w:delText>
            </w:r>
            <w:r w:rsidRPr="00F75055" w:rsidDel="00F95B03">
              <w:rPr>
                <w:rFonts w:ascii="Times New Roman" w:hAnsi="Times New Roman" w:cs="Times New Roman"/>
                <w:b w:val="0"/>
                <w:noProof/>
                <w:webHidden/>
                <w:sz w:val="24"/>
                <w:szCs w:val="24"/>
              </w:rPr>
              <w:tab/>
              <w:delText>96</w:delText>
            </w:r>
          </w:del>
        </w:p>
        <w:p w14:paraId="1DF500B7" w14:textId="5EDCADAD" w:rsidR="009E6BE6" w:rsidRPr="004F498A" w:rsidDel="00F95B03" w:rsidRDefault="009E6BE6" w:rsidP="009E6BE6">
          <w:pPr>
            <w:pStyle w:val="TDC1"/>
            <w:rPr>
              <w:del w:id="1831" w:author="Regina Casanova" w:date="2018-07-29T19:18:00Z"/>
              <w:rFonts w:ascii="Times New Roman" w:eastAsiaTheme="minorEastAsia" w:hAnsi="Times New Roman" w:cs="Times New Roman"/>
              <w:b w:val="0"/>
              <w:bCs w:val="0"/>
              <w:caps w:val="0"/>
              <w:noProof/>
              <w:sz w:val="24"/>
              <w:szCs w:val="24"/>
              <w:lang w:val="es-PE" w:eastAsia="es-PE"/>
            </w:rPr>
          </w:pPr>
          <w:del w:id="1832" w:author="Regina Casanova" w:date="2018-07-29T19:18:00Z">
            <w:r w:rsidRPr="00F75055" w:rsidDel="00F95B03">
              <w:rPr>
                <w:rFonts w:ascii="Times New Roman" w:hAnsi="Times New Roman" w:cs="Times New Roman"/>
                <w:b w:val="0"/>
                <w:noProof/>
                <w:sz w:val="24"/>
                <w:szCs w:val="24"/>
                <w:rPrChange w:id="1833" w:author="Regina Casanova" w:date="2018-07-29T19:32:00Z">
                  <w:rPr>
                    <w:rStyle w:val="Hipervnculo"/>
                    <w:rFonts w:ascii="Times New Roman" w:hAnsi="Times New Roman" w:cs="Times New Roman"/>
                    <w:noProof/>
                    <w:sz w:val="24"/>
                    <w:szCs w:val="24"/>
                  </w:rPr>
                </w:rPrChange>
              </w:rPr>
              <w:delText>Recomendaciones</w:delText>
            </w:r>
            <w:r w:rsidRPr="00F75055" w:rsidDel="00F95B03">
              <w:rPr>
                <w:rFonts w:ascii="Times New Roman" w:hAnsi="Times New Roman" w:cs="Times New Roman"/>
                <w:b w:val="0"/>
                <w:noProof/>
                <w:webHidden/>
                <w:sz w:val="24"/>
                <w:szCs w:val="24"/>
              </w:rPr>
              <w:tab/>
              <w:delText>97</w:delText>
            </w:r>
          </w:del>
        </w:p>
        <w:p w14:paraId="5B292A5F" w14:textId="5E33CEFC" w:rsidR="009E6BE6" w:rsidRPr="004F498A" w:rsidDel="00F95B03" w:rsidRDefault="009E6BE6" w:rsidP="009E6BE6">
          <w:pPr>
            <w:pStyle w:val="TDC1"/>
            <w:rPr>
              <w:del w:id="1834" w:author="Regina Casanova" w:date="2018-07-29T19:18:00Z"/>
              <w:rFonts w:ascii="Times New Roman" w:eastAsiaTheme="minorEastAsia" w:hAnsi="Times New Roman" w:cs="Times New Roman"/>
              <w:b w:val="0"/>
              <w:bCs w:val="0"/>
              <w:caps w:val="0"/>
              <w:noProof/>
              <w:sz w:val="24"/>
              <w:szCs w:val="24"/>
              <w:lang w:val="es-PE" w:eastAsia="es-PE"/>
            </w:rPr>
          </w:pPr>
          <w:del w:id="1835" w:author="Regina Casanova" w:date="2018-07-29T19:18:00Z">
            <w:r w:rsidRPr="00F75055" w:rsidDel="00F95B03">
              <w:rPr>
                <w:rFonts w:ascii="Times New Roman" w:hAnsi="Times New Roman" w:cs="Times New Roman"/>
                <w:b w:val="0"/>
                <w:noProof/>
                <w:sz w:val="24"/>
                <w:szCs w:val="24"/>
                <w:rPrChange w:id="1836" w:author="Regina Casanova" w:date="2018-07-29T19:32:00Z">
                  <w:rPr>
                    <w:rStyle w:val="Hipervnculo"/>
                    <w:rFonts w:ascii="Times New Roman" w:hAnsi="Times New Roman" w:cs="Times New Roman"/>
                    <w:noProof/>
                    <w:sz w:val="24"/>
                    <w:szCs w:val="24"/>
                  </w:rPr>
                </w:rPrChange>
              </w:rPr>
              <w:delText>Referencias bibliográficas</w:delText>
            </w:r>
            <w:r w:rsidRPr="00F75055" w:rsidDel="00F95B03">
              <w:rPr>
                <w:rFonts w:ascii="Times New Roman" w:hAnsi="Times New Roman" w:cs="Times New Roman"/>
                <w:b w:val="0"/>
                <w:noProof/>
                <w:webHidden/>
                <w:sz w:val="24"/>
                <w:szCs w:val="24"/>
              </w:rPr>
              <w:tab/>
              <w:delText>98</w:delText>
            </w:r>
          </w:del>
        </w:p>
        <w:p w14:paraId="554B59B3" w14:textId="0D04802A" w:rsidR="009E6BE6" w:rsidRPr="004F498A" w:rsidDel="00F95B03" w:rsidRDefault="009E6BE6" w:rsidP="009E6BE6">
          <w:pPr>
            <w:pStyle w:val="TDC1"/>
            <w:rPr>
              <w:del w:id="1837" w:author="Regina Casanova" w:date="2018-07-29T19:18:00Z"/>
              <w:rFonts w:ascii="Times New Roman" w:eastAsiaTheme="minorEastAsia" w:hAnsi="Times New Roman" w:cs="Times New Roman"/>
              <w:b w:val="0"/>
              <w:bCs w:val="0"/>
              <w:caps w:val="0"/>
              <w:noProof/>
              <w:sz w:val="24"/>
              <w:szCs w:val="24"/>
              <w:lang w:val="es-PE" w:eastAsia="es-PE"/>
            </w:rPr>
          </w:pPr>
          <w:del w:id="1838" w:author="Regina Casanova" w:date="2018-07-29T19:18:00Z">
            <w:r w:rsidRPr="00F75055" w:rsidDel="00F95B03">
              <w:rPr>
                <w:rFonts w:ascii="Times New Roman" w:hAnsi="Times New Roman" w:cs="Times New Roman"/>
                <w:b w:val="0"/>
                <w:noProof/>
                <w:sz w:val="24"/>
                <w:szCs w:val="24"/>
                <w:rPrChange w:id="1839" w:author="Regina Casanova" w:date="2018-07-29T19:32:00Z">
                  <w:rPr>
                    <w:rStyle w:val="Hipervnculo"/>
                    <w:rFonts w:ascii="Times New Roman" w:hAnsi="Times New Roman" w:cs="Times New Roman"/>
                    <w:noProof/>
                    <w:sz w:val="24"/>
                    <w:szCs w:val="24"/>
                  </w:rPr>
                </w:rPrChange>
              </w:rPr>
              <w:delText>Anexos</w:delText>
            </w:r>
            <w:r w:rsidRPr="00F75055" w:rsidDel="00F95B03">
              <w:rPr>
                <w:rFonts w:ascii="Times New Roman" w:hAnsi="Times New Roman" w:cs="Times New Roman"/>
                <w:b w:val="0"/>
                <w:noProof/>
                <w:webHidden/>
                <w:sz w:val="24"/>
                <w:szCs w:val="24"/>
              </w:rPr>
              <w:tab/>
              <w:delText>103</w:delText>
            </w:r>
          </w:del>
        </w:p>
        <w:p w14:paraId="46BD040A" w14:textId="22DEBBD7" w:rsidR="009E6BE6" w:rsidRPr="00F75055" w:rsidDel="00F95B03" w:rsidRDefault="009E6BE6" w:rsidP="009E6BE6">
          <w:pPr>
            <w:pStyle w:val="TDC2"/>
            <w:rPr>
              <w:del w:id="1840" w:author="Regina Casanova" w:date="2018-07-29T19:18:00Z"/>
              <w:rFonts w:ascii="Times New Roman" w:eastAsiaTheme="minorEastAsia" w:hAnsi="Times New Roman" w:cs="Times New Roman"/>
              <w:smallCaps w:val="0"/>
              <w:noProof/>
              <w:sz w:val="24"/>
              <w:szCs w:val="24"/>
              <w:lang w:val="es-PE" w:eastAsia="es-PE"/>
            </w:rPr>
          </w:pPr>
          <w:del w:id="1841" w:author="Regina Casanova" w:date="2018-07-29T19:18:00Z">
            <w:r w:rsidRPr="00F75055" w:rsidDel="00F95B03">
              <w:rPr>
                <w:rFonts w:ascii="Times New Roman" w:hAnsi="Times New Roman" w:cs="Times New Roman"/>
                <w:noProof/>
                <w:sz w:val="24"/>
                <w:szCs w:val="24"/>
                <w:lang w:val="es-PE"/>
                <w:rPrChange w:id="1842"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43" w:author="Regina Casanova" w:date="2018-07-29T19:32:00Z">
                  <w:rPr>
                    <w:rStyle w:val="Hipervnculo"/>
                    <w:rFonts w:ascii="Times New Roman" w:hAnsi="Times New Roman" w:cs="Times New Roman"/>
                    <w:noProof/>
                    <w:sz w:val="24"/>
                    <w:szCs w:val="24"/>
                    <w:lang w:val="es-PE"/>
                  </w:rPr>
                </w:rPrChange>
              </w:rPr>
              <w:delText>Anexo 1: Consentimiento Informado del usuario final para realizar entrevistas a profundidad.</w:delText>
            </w:r>
            <w:r w:rsidRPr="00F75055" w:rsidDel="00F95B03">
              <w:rPr>
                <w:rFonts w:ascii="Times New Roman" w:hAnsi="Times New Roman" w:cs="Times New Roman"/>
                <w:noProof/>
                <w:webHidden/>
                <w:sz w:val="24"/>
                <w:szCs w:val="24"/>
              </w:rPr>
              <w:tab/>
              <w:delText>103</w:delText>
            </w:r>
          </w:del>
        </w:p>
        <w:p w14:paraId="5C50CF92" w14:textId="4AE066E7" w:rsidR="009E6BE6" w:rsidRPr="00F75055" w:rsidDel="00F95B03" w:rsidRDefault="009E6BE6" w:rsidP="009E6BE6">
          <w:pPr>
            <w:pStyle w:val="TDC2"/>
            <w:rPr>
              <w:del w:id="1844" w:author="Regina Casanova" w:date="2018-07-29T19:18:00Z"/>
              <w:rFonts w:ascii="Times New Roman" w:eastAsiaTheme="minorEastAsia" w:hAnsi="Times New Roman" w:cs="Times New Roman"/>
              <w:smallCaps w:val="0"/>
              <w:noProof/>
              <w:sz w:val="24"/>
              <w:szCs w:val="24"/>
              <w:lang w:val="es-PE" w:eastAsia="es-PE"/>
            </w:rPr>
          </w:pPr>
          <w:del w:id="1845" w:author="Regina Casanova" w:date="2018-07-29T19:18:00Z">
            <w:r w:rsidRPr="00F75055" w:rsidDel="00F95B03">
              <w:rPr>
                <w:rFonts w:ascii="Times New Roman" w:hAnsi="Times New Roman" w:cs="Times New Roman"/>
                <w:noProof/>
                <w:sz w:val="24"/>
                <w:szCs w:val="24"/>
                <w:lang w:val="es-PE"/>
                <w:rPrChange w:id="1846"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47" w:author="Regina Casanova" w:date="2018-07-29T19:32:00Z">
                  <w:rPr>
                    <w:rStyle w:val="Hipervnculo"/>
                    <w:rFonts w:ascii="Times New Roman" w:hAnsi="Times New Roman" w:cs="Times New Roman"/>
                    <w:noProof/>
                    <w:sz w:val="24"/>
                    <w:szCs w:val="24"/>
                    <w:lang w:val="es-PE"/>
                  </w:rPr>
                </w:rPrChange>
              </w:rPr>
              <w:delText>Anexo 2: Guía Semi-Estructurada de Entrevista a Profundidad para usuarios finales Nº1</w:delText>
            </w:r>
            <w:r w:rsidRPr="00F75055" w:rsidDel="00F95B03">
              <w:rPr>
                <w:rFonts w:ascii="Times New Roman" w:hAnsi="Times New Roman" w:cs="Times New Roman"/>
                <w:noProof/>
                <w:webHidden/>
                <w:sz w:val="24"/>
                <w:szCs w:val="24"/>
              </w:rPr>
              <w:tab/>
              <w:delText>106</w:delText>
            </w:r>
          </w:del>
        </w:p>
        <w:p w14:paraId="2337E903" w14:textId="127B64FD" w:rsidR="009E6BE6" w:rsidRPr="00F75055" w:rsidDel="00F95B03" w:rsidRDefault="009E6BE6" w:rsidP="009E6BE6">
          <w:pPr>
            <w:pStyle w:val="TDC2"/>
            <w:rPr>
              <w:del w:id="1848" w:author="Regina Casanova" w:date="2018-07-29T19:18:00Z"/>
              <w:rFonts w:ascii="Times New Roman" w:eastAsiaTheme="minorEastAsia" w:hAnsi="Times New Roman" w:cs="Times New Roman"/>
              <w:smallCaps w:val="0"/>
              <w:noProof/>
              <w:sz w:val="24"/>
              <w:szCs w:val="24"/>
              <w:lang w:val="es-PE" w:eastAsia="es-PE"/>
            </w:rPr>
          </w:pPr>
          <w:del w:id="1849" w:author="Regina Casanova" w:date="2018-07-29T19:18:00Z">
            <w:r w:rsidRPr="00F75055" w:rsidDel="00F95B03">
              <w:rPr>
                <w:rFonts w:ascii="Times New Roman" w:hAnsi="Times New Roman" w:cs="Times New Roman"/>
                <w:noProof/>
                <w:sz w:val="24"/>
                <w:szCs w:val="24"/>
                <w:lang w:val="es-PE"/>
                <w:rPrChange w:id="1850"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51" w:author="Regina Casanova" w:date="2018-07-29T19:32:00Z">
                  <w:rPr>
                    <w:rStyle w:val="Hipervnculo"/>
                    <w:rFonts w:ascii="Times New Roman" w:hAnsi="Times New Roman" w:cs="Times New Roman"/>
                    <w:noProof/>
                    <w:sz w:val="24"/>
                    <w:szCs w:val="24"/>
                    <w:lang w:val="es-PE"/>
                  </w:rPr>
                </w:rPrChange>
              </w:rPr>
              <w:delText>Anexo 3: Guía Estructurada de Entrevista a Profundidad para usuarios finales Nº2</w:delText>
            </w:r>
            <w:r w:rsidRPr="00F75055" w:rsidDel="00F95B03">
              <w:rPr>
                <w:rFonts w:ascii="Times New Roman" w:hAnsi="Times New Roman" w:cs="Times New Roman"/>
                <w:noProof/>
                <w:webHidden/>
                <w:sz w:val="24"/>
                <w:szCs w:val="24"/>
              </w:rPr>
              <w:tab/>
              <w:delText>108</w:delText>
            </w:r>
          </w:del>
        </w:p>
        <w:p w14:paraId="32F2CAD1" w14:textId="06DFF4FC" w:rsidR="009E6BE6" w:rsidRPr="00F75055" w:rsidDel="00F95B03" w:rsidRDefault="009E6BE6" w:rsidP="009E6BE6">
          <w:pPr>
            <w:pStyle w:val="TDC2"/>
            <w:rPr>
              <w:del w:id="1852" w:author="Regina Casanova" w:date="2018-07-29T19:18:00Z"/>
              <w:rFonts w:ascii="Times New Roman" w:eastAsiaTheme="minorEastAsia" w:hAnsi="Times New Roman" w:cs="Times New Roman"/>
              <w:smallCaps w:val="0"/>
              <w:noProof/>
              <w:sz w:val="24"/>
              <w:szCs w:val="24"/>
              <w:lang w:val="es-PE" w:eastAsia="es-PE"/>
            </w:rPr>
          </w:pPr>
          <w:del w:id="1853" w:author="Regina Casanova" w:date="2018-07-29T19:18:00Z">
            <w:r w:rsidRPr="00F75055" w:rsidDel="00F95B03">
              <w:rPr>
                <w:rFonts w:ascii="Times New Roman" w:hAnsi="Times New Roman" w:cs="Times New Roman"/>
                <w:noProof/>
                <w:sz w:val="24"/>
                <w:szCs w:val="24"/>
                <w:lang w:val="es-PE"/>
                <w:rPrChange w:id="1854" w:author="Regina Casanova" w:date="2018-07-29T19:32:00Z">
                  <w:rPr>
                    <w:rStyle w:val="Hipervnculo"/>
                    <w:rFonts w:ascii="Times New Roman" w:hAnsi="Times New Roman" w:cs="Times New Roman"/>
                    <w:noProof/>
                    <w:sz w:val="24"/>
                    <w:szCs w:val="24"/>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55" w:author="Regina Casanova" w:date="2018-07-29T19:32:00Z">
                  <w:rPr>
                    <w:rStyle w:val="Hipervnculo"/>
                    <w:rFonts w:ascii="Times New Roman" w:hAnsi="Times New Roman" w:cs="Times New Roman"/>
                    <w:noProof/>
                    <w:sz w:val="24"/>
                    <w:szCs w:val="24"/>
                    <w:lang w:val="es-PE"/>
                  </w:rPr>
                </w:rPrChange>
              </w:rPr>
              <w:delText>Anexo 4. Encuesta de Aspectos Demográficos de Entrevistados del Sistema de Gestión de Reclamos para el Sistema de Salud del Perú</w:delText>
            </w:r>
            <w:r w:rsidRPr="00F75055" w:rsidDel="00F95B03">
              <w:rPr>
                <w:rFonts w:ascii="Times New Roman" w:hAnsi="Times New Roman" w:cs="Times New Roman"/>
                <w:noProof/>
                <w:webHidden/>
                <w:sz w:val="24"/>
                <w:szCs w:val="24"/>
              </w:rPr>
              <w:tab/>
              <w:delText>110</w:delText>
            </w:r>
          </w:del>
        </w:p>
        <w:p w14:paraId="275B8CA5" w14:textId="01635B42" w:rsidR="009E6BE6" w:rsidRPr="00F75055" w:rsidDel="00F95B03" w:rsidRDefault="009E6BE6" w:rsidP="009E6BE6">
          <w:pPr>
            <w:pStyle w:val="TDC2"/>
            <w:rPr>
              <w:del w:id="1856" w:author="Regina Casanova" w:date="2018-07-29T19:18:00Z"/>
              <w:rFonts w:ascii="Times New Roman" w:eastAsiaTheme="minorEastAsia" w:hAnsi="Times New Roman" w:cs="Times New Roman"/>
              <w:smallCaps w:val="0"/>
              <w:noProof/>
              <w:sz w:val="24"/>
              <w:szCs w:val="24"/>
              <w:lang w:val="es-PE" w:eastAsia="es-PE"/>
            </w:rPr>
          </w:pPr>
          <w:del w:id="1857" w:author="Regina Casanova" w:date="2018-07-29T19:18:00Z">
            <w:r w:rsidRPr="00F75055" w:rsidDel="00F95B03">
              <w:rPr>
                <w:rFonts w:ascii="Times New Roman" w:hAnsi="Times New Roman" w:cs="Times New Roman"/>
                <w:noProof/>
                <w:sz w:val="24"/>
                <w:szCs w:val="24"/>
                <w:rPrChange w:id="1858" w:author="Regina Casanova" w:date="2018-07-29T19:32:00Z">
                  <w:rPr>
                    <w:rStyle w:val="Hipervnculo"/>
                    <w:rFonts w:ascii="Times New Roman" w:hAnsi="Times New Roman" w:cs="Times New Roman"/>
                    <w:noProof/>
                    <w:sz w:val="24"/>
                    <w:szCs w:val="24"/>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rPrChange w:id="1859" w:author="Regina Casanova" w:date="2018-07-29T19:32:00Z">
                  <w:rPr>
                    <w:rStyle w:val="Hipervnculo"/>
                    <w:rFonts w:ascii="Times New Roman" w:hAnsi="Times New Roman" w:cs="Times New Roman"/>
                    <w:noProof/>
                    <w:sz w:val="24"/>
                    <w:szCs w:val="24"/>
                  </w:rPr>
                </w:rPrChange>
              </w:rPr>
              <w:delText xml:space="preserve">Anexo 5. Muestra de </w:delText>
            </w:r>
            <w:r w:rsidRPr="00F75055" w:rsidDel="00F95B03">
              <w:rPr>
                <w:rFonts w:ascii="Times New Roman" w:hAnsi="Times New Roman" w:cs="Times New Roman"/>
                <w:noProof/>
                <w:sz w:val="24"/>
                <w:szCs w:val="24"/>
                <w:lang w:val="en-US"/>
                <w:rPrChange w:id="1860" w:author="Regina Casanova" w:date="2018-07-29T19:32:00Z">
                  <w:rPr>
                    <w:rStyle w:val="Hipervnculo"/>
                    <w:rFonts w:ascii="Times New Roman" w:hAnsi="Times New Roman" w:cs="Times New Roman"/>
                    <w:noProof/>
                    <w:sz w:val="24"/>
                    <w:szCs w:val="24"/>
                    <w:lang w:val="en-US"/>
                  </w:rPr>
                </w:rPrChange>
              </w:rPr>
              <w:delText>Wireframes</w:delText>
            </w:r>
            <w:r w:rsidRPr="00F75055" w:rsidDel="00F95B03">
              <w:rPr>
                <w:rFonts w:ascii="Times New Roman" w:hAnsi="Times New Roman" w:cs="Times New Roman"/>
                <w:noProof/>
                <w:sz w:val="24"/>
                <w:szCs w:val="24"/>
                <w:rPrChange w:id="1861" w:author="Regina Casanova" w:date="2018-07-29T19:32:00Z">
                  <w:rPr>
                    <w:rStyle w:val="Hipervnculo"/>
                    <w:rFonts w:ascii="Times New Roman" w:hAnsi="Times New Roman" w:cs="Times New Roman"/>
                    <w:noProof/>
                    <w:sz w:val="24"/>
                    <w:szCs w:val="24"/>
                  </w:rPr>
                </w:rPrChange>
              </w:rPr>
              <w:delText xml:space="preserve"> desarrollados para la etapa de Diseño</w:delText>
            </w:r>
            <w:r w:rsidRPr="00F75055" w:rsidDel="00F95B03">
              <w:rPr>
                <w:rFonts w:ascii="Times New Roman" w:hAnsi="Times New Roman" w:cs="Times New Roman"/>
                <w:noProof/>
                <w:webHidden/>
                <w:sz w:val="24"/>
                <w:szCs w:val="24"/>
              </w:rPr>
              <w:tab/>
              <w:delText>111</w:delText>
            </w:r>
          </w:del>
        </w:p>
        <w:p w14:paraId="0704D725" w14:textId="38DBD4D3" w:rsidR="007E51F7" w:rsidRPr="009E6BE6" w:rsidRDefault="00EC2BAF" w:rsidP="009E6BE6">
          <w:pPr>
            <w:spacing w:before="240" w:after="240" w:line="480" w:lineRule="auto"/>
            <w:rPr>
              <w:rFonts w:cs="Times New Roman"/>
              <w:lang w:val="es-PE"/>
            </w:rPr>
          </w:pPr>
          <w:r w:rsidRPr="009E6BE6">
            <w:rPr>
              <w:rFonts w:cs="Times New Roman"/>
              <w:bCs/>
              <w:caps/>
              <w:color w:val="000000" w:themeColor="text1"/>
              <w:lang w:val="es-PE"/>
            </w:rPr>
            <w:fldChar w:fldCharType="end"/>
          </w:r>
        </w:p>
      </w:sdtContent>
    </w:sdt>
    <w:p w14:paraId="5FBE5F89" w14:textId="77777777" w:rsidR="00EA6485" w:rsidRPr="00BA156B" w:rsidRDefault="00EA6485" w:rsidP="00625BCC">
      <w:pPr>
        <w:pStyle w:val="Ttulo1"/>
      </w:pPr>
      <w:bookmarkStart w:id="1862" w:name="_Toc520655616"/>
      <w:r w:rsidRPr="00BA156B">
        <w:lastRenderedPageBreak/>
        <w:t>Listado de Acrónimos</w:t>
      </w:r>
      <w:bookmarkEnd w:id="1862"/>
    </w:p>
    <w:p w14:paraId="06A1AB30" w14:textId="77777777" w:rsidR="00EA6485" w:rsidRPr="00BA156B" w:rsidRDefault="00EA6485" w:rsidP="00A50DD7">
      <w:pPr>
        <w:pStyle w:val="Texto"/>
        <w:numPr>
          <w:ilvl w:val="0"/>
          <w:numId w:val="22"/>
        </w:numPr>
      </w:pPr>
      <w:r w:rsidRPr="00BA156B">
        <w:t>IPRESS – Institución Prestadora de Servicios de Salud</w:t>
      </w:r>
    </w:p>
    <w:p w14:paraId="03311467" w14:textId="77777777" w:rsidR="00EA6485" w:rsidRPr="00BA156B" w:rsidRDefault="00EA6485" w:rsidP="00A50DD7">
      <w:pPr>
        <w:pStyle w:val="Texto"/>
        <w:numPr>
          <w:ilvl w:val="0"/>
          <w:numId w:val="22"/>
        </w:numPr>
      </w:pPr>
      <w:r w:rsidRPr="00BA156B">
        <w:t xml:space="preserve">SUSALUD – </w:t>
      </w:r>
      <w:r w:rsidR="00B72F4A" w:rsidRPr="00BA156B">
        <w:t>Superintendencia</w:t>
      </w:r>
      <w:r w:rsidRPr="00BA156B">
        <w:t xml:space="preserve"> Nacional de Salud</w:t>
      </w:r>
    </w:p>
    <w:p w14:paraId="0CE85D3B" w14:textId="77777777" w:rsidR="00EA6485" w:rsidRPr="00BA156B" w:rsidRDefault="00EA6485" w:rsidP="00A50DD7">
      <w:pPr>
        <w:pStyle w:val="Texto"/>
        <w:numPr>
          <w:ilvl w:val="0"/>
          <w:numId w:val="22"/>
        </w:numPr>
      </w:pPr>
      <w:r w:rsidRPr="00BA156B">
        <w:t>IAFAS – Institución Administradora de Fondos de Aseguramiento en Salud</w:t>
      </w:r>
    </w:p>
    <w:p w14:paraId="494D618C" w14:textId="77777777" w:rsidR="0038486C" w:rsidRPr="00BA156B" w:rsidRDefault="00EA6485" w:rsidP="00A50DD7">
      <w:pPr>
        <w:pStyle w:val="Texto"/>
        <w:numPr>
          <w:ilvl w:val="0"/>
          <w:numId w:val="22"/>
        </w:numPr>
      </w:pPr>
      <w:r w:rsidRPr="00BA156B">
        <w:t>PAUS – Plataforma de Atención al Usuario</w:t>
      </w:r>
    </w:p>
    <w:p w14:paraId="38A422C6" w14:textId="5F08293D" w:rsidR="00EA6485" w:rsidRPr="00BA156B" w:rsidRDefault="00EA6485" w:rsidP="00A50DD7">
      <w:pPr>
        <w:pStyle w:val="Texto"/>
        <w:numPr>
          <w:ilvl w:val="0"/>
          <w:numId w:val="22"/>
        </w:numPr>
      </w:pPr>
      <w:r w:rsidRPr="00BA156B">
        <w:t xml:space="preserve">UCD – </w:t>
      </w:r>
      <w:r w:rsidRPr="00BA156B">
        <w:rPr>
          <w:lang w:val="en-US"/>
        </w:rPr>
        <w:t>User-Centered Design</w:t>
      </w:r>
    </w:p>
    <w:p w14:paraId="0BD6D834" w14:textId="77777777" w:rsidR="0038486C" w:rsidRPr="00BA156B" w:rsidRDefault="0038486C" w:rsidP="00A50DD7">
      <w:pPr>
        <w:pStyle w:val="Texto"/>
        <w:numPr>
          <w:ilvl w:val="0"/>
          <w:numId w:val="22"/>
        </w:numPr>
      </w:pPr>
      <w:r w:rsidRPr="00BA156B">
        <w:t>OPS – Organización Panamericana de Salud</w:t>
      </w:r>
    </w:p>
    <w:p w14:paraId="4C31074D" w14:textId="77777777" w:rsidR="00EA6485" w:rsidRPr="00BA156B" w:rsidRDefault="00EA6485" w:rsidP="00A50DD7">
      <w:pPr>
        <w:pStyle w:val="Texto"/>
        <w:numPr>
          <w:ilvl w:val="0"/>
          <w:numId w:val="22"/>
        </w:numPr>
      </w:pPr>
      <w:r w:rsidRPr="00BA156B">
        <w:t>MINSA – Ministerio de Salud del Perú</w:t>
      </w:r>
    </w:p>
    <w:p w14:paraId="0FF1E899" w14:textId="77777777" w:rsidR="0038486C" w:rsidRPr="00BA156B" w:rsidRDefault="0038486C" w:rsidP="00A50DD7">
      <w:pPr>
        <w:pStyle w:val="Texto"/>
        <w:numPr>
          <w:ilvl w:val="0"/>
          <w:numId w:val="22"/>
        </w:numPr>
      </w:pPr>
      <w:r w:rsidRPr="00BA156B">
        <w:t xml:space="preserve">CRM – </w:t>
      </w:r>
      <w:r w:rsidRPr="00BA156B">
        <w:rPr>
          <w:lang w:val="en-US"/>
        </w:rPr>
        <w:t>Customer Relationship Manager</w:t>
      </w:r>
    </w:p>
    <w:p w14:paraId="4E74DDF8" w14:textId="77777777" w:rsidR="0038486C" w:rsidRPr="00BA156B" w:rsidRDefault="0038486C" w:rsidP="00A50DD7">
      <w:pPr>
        <w:pStyle w:val="Texto"/>
        <w:numPr>
          <w:ilvl w:val="0"/>
          <w:numId w:val="22"/>
        </w:numPr>
      </w:pPr>
      <w:r w:rsidRPr="00BA156B">
        <w:t>PIN – Pedido de Intervención</w:t>
      </w:r>
    </w:p>
    <w:p w14:paraId="74744942" w14:textId="77777777" w:rsidR="0038486C" w:rsidRPr="00BA156B" w:rsidRDefault="0038486C" w:rsidP="00A50DD7">
      <w:pPr>
        <w:pStyle w:val="Texto"/>
        <w:numPr>
          <w:ilvl w:val="0"/>
          <w:numId w:val="22"/>
        </w:numPr>
      </w:pPr>
      <w:r w:rsidRPr="00BA156B">
        <w:t xml:space="preserve">UGIPRESS – Instituciones Prestadoras de Servicios de Salud </w:t>
      </w:r>
    </w:p>
    <w:p w14:paraId="2C2B64D6" w14:textId="77777777" w:rsidR="00483492" w:rsidRPr="00BA156B" w:rsidRDefault="00483492" w:rsidP="00A50DD7">
      <w:pPr>
        <w:pStyle w:val="Texto"/>
        <w:numPr>
          <w:ilvl w:val="0"/>
          <w:numId w:val="22"/>
        </w:numPr>
      </w:pPr>
      <w:r w:rsidRPr="00BA156B">
        <w:t xml:space="preserve">HIT – </w:t>
      </w:r>
      <w:r w:rsidRPr="00BA156B">
        <w:rPr>
          <w:lang w:val="en-US"/>
        </w:rPr>
        <w:t>Health Information Technologies</w:t>
      </w:r>
    </w:p>
    <w:p w14:paraId="251877A1" w14:textId="77777777" w:rsidR="00AF5EAF" w:rsidRPr="00625BCC" w:rsidRDefault="00A12DD0" w:rsidP="00625BCC">
      <w:pPr>
        <w:pStyle w:val="Ttulo1"/>
      </w:pPr>
      <w:bookmarkStart w:id="1863" w:name="_Toc520655617"/>
      <w:r w:rsidRPr="00625BCC">
        <w:lastRenderedPageBreak/>
        <w:t>Resumen</w:t>
      </w:r>
      <w:bookmarkEnd w:id="1863"/>
    </w:p>
    <w:p w14:paraId="6264D193" w14:textId="31849105" w:rsidR="00BA0102" w:rsidRPr="00625BCC" w:rsidRDefault="00B81518" w:rsidP="00625BCC">
      <w:pPr>
        <w:pStyle w:val="Texto"/>
      </w:pPr>
      <w:r w:rsidRPr="00BA156B">
        <w:t xml:space="preserve">En los servicios de salud, </w:t>
      </w:r>
      <w:commentRangeStart w:id="1864"/>
      <w:r w:rsidRPr="00BA156B">
        <w:t xml:space="preserve">la calidad de atención </w:t>
      </w:r>
      <w:r w:rsidR="004F2FF9" w:rsidRPr="00BA156B">
        <w:t>está</w:t>
      </w:r>
      <w:r w:rsidRPr="00BA156B">
        <w:t xml:space="preserve"> </w:t>
      </w:r>
      <w:r w:rsidR="00521763" w:rsidRPr="00BA156B">
        <w:t xml:space="preserve">muy </w:t>
      </w:r>
      <w:r w:rsidRPr="00BA156B">
        <w:t xml:space="preserve">ligada a la satisfacción </w:t>
      </w:r>
      <w:r w:rsidR="00521763" w:rsidRPr="00BA156B">
        <w:t>de</w:t>
      </w:r>
      <w:r w:rsidRPr="00BA156B">
        <w:t xml:space="preserve"> los pacientes y sus familiares antes, durante y después de la consulta </w:t>
      </w:r>
      <w:r w:rsidR="004F2FF9" w:rsidRPr="00BA156B">
        <w:t>médica</w:t>
      </w:r>
      <w:r w:rsidRPr="00BA156B">
        <w:t xml:space="preserve">. </w:t>
      </w:r>
      <w:ins w:id="1865" w:author="Regina Casanova" w:date="2018-07-21T12:29:00Z">
        <w:r w:rsidR="00405C87">
          <w:t>Como</w:t>
        </w:r>
      </w:ins>
      <w:ins w:id="1866" w:author="Regina Casanova" w:date="2018-07-21T12:23:00Z">
        <w:r w:rsidR="00405C87">
          <w:t xml:space="preserve"> la satisfacción</w:t>
        </w:r>
      </w:ins>
      <w:ins w:id="1867" w:author="Regina Casanova" w:date="2018-07-21T12:24:00Z">
        <w:r w:rsidR="00405C87">
          <w:t xml:space="preserve"> de los pacientes y sus familiares depende mucho de </w:t>
        </w:r>
      </w:ins>
      <w:ins w:id="1868" w:author="Regina Casanova" w:date="2018-07-21T12:25:00Z">
        <w:r w:rsidR="00405C87">
          <w:t>la</w:t>
        </w:r>
      </w:ins>
      <w:ins w:id="1869" w:author="Regina Casanova" w:date="2018-07-21T12:24:00Z">
        <w:r w:rsidR="00405C87">
          <w:t xml:space="preserve"> percepci</w:t>
        </w:r>
      </w:ins>
      <w:ins w:id="1870" w:author="Regina Casanova" w:date="2018-07-21T12:25:00Z">
        <w:r w:rsidR="00405C87">
          <w:t xml:space="preserve">ón </w:t>
        </w:r>
      </w:ins>
      <w:ins w:id="1871" w:author="Regina Casanova" w:date="2018-07-21T12:23:00Z">
        <w:r w:rsidR="00405C87">
          <w:t xml:space="preserve"> </w:t>
        </w:r>
      </w:ins>
      <w:ins w:id="1872" w:author="Regina Casanova" w:date="2018-07-21T12:25:00Z">
        <w:r w:rsidR="00405C87">
          <w:t xml:space="preserve">de </w:t>
        </w:r>
      </w:ins>
      <w:ins w:id="1873" w:author="Regina Casanova" w:date="2018-07-21T12:26:00Z">
        <w:r w:rsidR="00405C87">
          <w:t>los mismos</w:t>
        </w:r>
      </w:ins>
      <w:ins w:id="1874" w:author="Regina Casanova" w:date="2018-07-21T12:25:00Z">
        <w:r w:rsidR="00405C87">
          <w:t xml:space="preserve">, una forma aproximada </w:t>
        </w:r>
      </w:ins>
      <w:ins w:id="1875" w:author="Regina Casanova" w:date="2018-07-21T12:27:00Z">
        <w:r w:rsidR="00405C87">
          <w:t>para poder monitorear</w:t>
        </w:r>
      </w:ins>
      <w:ins w:id="1876" w:author="Regina Casanova" w:date="2018-07-21T12:28:00Z">
        <w:r w:rsidR="00405C87">
          <w:t>la</w:t>
        </w:r>
      </w:ins>
      <w:ins w:id="1877" w:author="Regina Casanova" w:date="2018-07-21T12:27:00Z">
        <w:r w:rsidR="00405C87">
          <w:t xml:space="preserve"> es a partir de</w:t>
        </w:r>
      </w:ins>
      <w:ins w:id="1878" w:author="Regina Casanova" w:date="2018-07-21T12:30:00Z">
        <w:r w:rsidR="00405C87">
          <w:t xml:space="preserve"> una revisión constante de</w:t>
        </w:r>
      </w:ins>
      <w:ins w:id="1879" w:author="Regina Casanova" w:date="2018-07-21T12:28:00Z">
        <w:r w:rsidR="00405C87">
          <w:t xml:space="preserve"> </w:t>
        </w:r>
      </w:ins>
      <w:ins w:id="1880" w:author="Regina Casanova" w:date="2018-07-21T12:27:00Z">
        <w:r w:rsidR="00405C87">
          <w:t>los rec</w:t>
        </w:r>
      </w:ins>
      <w:ins w:id="1881" w:author="Regina Casanova" w:date="2018-07-21T12:28:00Z">
        <w:r w:rsidR="00405C87">
          <w:t>l</w:t>
        </w:r>
      </w:ins>
      <w:ins w:id="1882" w:author="Regina Casanova" w:date="2018-07-21T12:27:00Z">
        <w:r w:rsidR="00405C87">
          <w:t>amos que llegan al establecimiento</w:t>
        </w:r>
      </w:ins>
      <w:ins w:id="1883" w:author="Regina Casanova" w:date="2018-07-21T12:28:00Z">
        <w:r w:rsidR="00405C87">
          <w:t>, ya que ellos</w:t>
        </w:r>
      </w:ins>
      <w:ins w:id="1884" w:author="Regina Casanova" w:date="2018-07-21T12:30:00Z">
        <w:r w:rsidR="00405C87">
          <w:t xml:space="preserve"> permiten conocer las </w:t>
        </w:r>
      </w:ins>
      <w:ins w:id="1885" w:author="Regina Casanova" w:date="2018-07-21T12:32:00Z">
        <w:r w:rsidR="00AC34D7">
          <w:t>percepciones de los pacientes y familiares sobre la atención brindada</w:t>
        </w:r>
      </w:ins>
      <w:ins w:id="1886" w:author="Regina Casanova" w:date="2018-07-21T12:27:00Z">
        <w:r w:rsidR="00405C87">
          <w:t>.</w:t>
        </w:r>
      </w:ins>
      <w:ins w:id="1887" w:author="Regina Casanova" w:date="2018-07-21T12:25:00Z">
        <w:r w:rsidR="00405C87">
          <w:t xml:space="preserve"> </w:t>
        </w:r>
      </w:ins>
      <w:del w:id="1888" w:author="Regina Casanova" w:date="2018-07-21T12:32:00Z">
        <w:r w:rsidR="00FB5E77" w:rsidRPr="00BA156B" w:rsidDel="00AC34D7">
          <w:delText>Monitorear su</w:delText>
        </w:r>
        <w:r w:rsidR="004F2FF9" w:rsidRPr="00BA156B" w:rsidDel="00AC34D7">
          <w:delText xml:space="preserve"> satisfacci</w:delText>
        </w:r>
        <w:r w:rsidR="00FB5E77" w:rsidRPr="00BA156B" w:rsidDel="00AC34D7">
          <w:delText>ón no implica gran esfue</w:delText>
        </w:r>
      </w:del>
      <w:del w:id="1889" w:author="Regina Casanova" w:date="2018-07-21T12:33:00Z">
        <w:r w:rsidR="00FB5E77" w:rsidRPr="00BA156B" w:rsidDel="00AC34D7">
          <w:delText xml:space="preserve">rzo si se monitorean los reclamos que llegan al establecimiento. </w:delText>
        </w:r>
      </w:del>
      <w:commentRangeEnd w:id="1864"/>
      <w:r w:rsidR="004105E1">
        <w:rPr>
          <w:rStyle w:val="Refdecomentario"/>
          <w:rFonts w:cstheme="minorBidi"/>
          <w:lang w:val="es-ES_tradnl"/>
        </w:rPr>
        <w:commentReference w:id="1864"/>
      </w:r>
      <w:r w:rsidR="00521763" w:rsidRPr="00BA156B">
        <w:t>Este proceso</w:t>
      </w:r>
      <w:r w:rsidR="00FB5E77" w:rsidRPr="00BA156B">
        <w:t xml:space="preserve"> se optimiza al usar un </w:t>
      </w:r>
      <w:del w:id="1890" w:author="Regina Casanova" w:date="2018-07-29T19:39:00Z">
        <w:r w:rsidR="00FB5E77" w:rsidRPr="00BA156B" w:rsidDel="001828F5">
          <w:delText xml:space="preserve">sistema </w:delText>
        </w:r>
      </w:del>
      <w:ins w:id="1891" w:author="Regina Casanova" w:date="2018-07-29T19:39:00Z">
        <w:r w:rsidR="001828F5">
          <w:t>aplicativo informático para la</w:t>
        </w:r>
      </w:ins>
      <w:del w:id="1892" w:author="Regina Casanova" w:date="2018-07-29T19:39:00Z">
        <w:r w:rsidR="00FB5E77" w:rsidRPr="00BA156B" w:rsidDel="001828F5">
          <w:delText>de</w:delText>
        </w:r>
      </w:del>
      <w:r w:rsidR="00FB5E77" w:rsidRPr="00BA156B">
        <w:t xml:space="preserve"> gestión de reclamos que ayude en </w:t>
      </w:r>
      <w:r w:rsidR="00322DDA" w:rsidRPr="00BA156B">
        <w:t xml:space="preserve">su </w:t>
      </w:r>
      <w:r w:rsidR="00FB5E77" w:rsidRPr="00BA156B">
        <w:t xml:space="preserve">admisión y manejo. En el Perú, los establecimientos de salud públicos no cuentan con dicho </w:t>
      </w:r>
      <w:ins w:id="1893" w:author="Regina Casanova" w:date="2018-07-29T19:39:00Z">
        <w:r w:rsidR="001828F5">
          <w:t>aplicativo</w:t>
        </w:r>
      </w:ins>
      <w:del w:id="1894" w:author="Regina Casanova" w:date="2018-07-29T19:39:00Z">
        <w:r w:rsidR="00FB5E77" w:rsidRPr="00BA156B" w:rsidDel="001828F5">
          <w:delText>sistema</w:delText>
        </w:r>
      </w:del>
      <w:r w:rsidR="00FB5E77" w:rsidRPr="00BA156B">
        <w:t xml:space="preserve">, lo cual hace tediosa la gestión de los reclamos y los gestores en salud no tienen acceso sencillo a la </w:t>
      </w:r>
      <w:r w:rsidR="00BA0102" w:rsidRPr="00BA156B">
        <w:t xml:space="preserve">retroalimentación de los ciudadanos. Es por ello que el objetivo de este estudio fue diseñar un </w:t>
      </w:r>
      <w:ins w:id="1895" w:author="Regina Casanova" w:date="2018-07-29T19:39:00Z">
        <w:r w:rsidR="001828F5">
          <w:t>aplicativo informático</w:t>
        </w:r>
      </w:ins>
      <w:del w:id="1896" w:author="Regina Casanova" w:date="2018-07-29T19:39:00Z">
        <w:r w:rsidR="00BA0102" w:rsidRPr="00BA156B" w:rsidDel="001828F5">
          <w:delText>sistema</w:delText>
        </w:r>
      </w:del>
      <w:r w:rsidR="00BA0102" w:rsidRPr="00BA156B">
        <w:t xml:space="preserve"> </w:t>
      </w:r>
      <w:ins w:id="1897" w:author="Regina Casanova" w:date="2018-07-29T19:39:00Z">
        <w:r w:rsidR="001828F5">
          <w:t>para la</w:t>
        </w:r>
      </w:ins>
      <w:del w:id="1898" w:author="Regina Casanova" w:date="2018-07-29T19:39:00Z">
        <w:r w:rsidR="00BA0102" w:rsidRPr="00BA156B" w:rsidDel="001828F5">
          <w:delText>de</w:delText>
        </w:r>
      </w:del>
      <w:r w:rsidR="00BA0102" w:rsidRPr="00BA156B">
        <w:t xml:space="preserve"> gestión de reclamos que permitiera el acceso a diversos tipos de usuarios y pudiera ser funcional para cada uno de ellos.</w:t>
      </w:r>
    </w:p>
    <w:p w14:paraId="45BC0E3E" w14:textId="5C02ED2E" w:rsidR="00146F40" w:rsidRPr="00625BCC" w:rsidRDefault="00BA0102" w:rsidP="00625BCC">
      <w:pPr>
        <w:pStyle w:val="Texto"/>
      </w:pPr>
      <w:r w:rsidRPr="00BA156B">
        <w:t xml:space="preserve">Para realizar esto, se utilizó la metodología de Diseño Centrado en el Usuario </w:t>
      </w:r>
      <w:r w:rsidR="006D406E" w:rsidRPr="00BA156B">
        <w:t xml:space="preserve">que </w:t>
      </w:r>
      <w:r w:rsidR="00BE0597" w:rsidRPr="00BA156B">
        <w:t>permite evaluar por separado</w:t>
      </w:r>
      <w:r w:rsidR="008A1FE8" w:rsidRPr="00BA156B">
        <w:t xml:space="preserve"> las necesidades de</w:t>
      </w:r>
      <w:r w:rsidR="006D406E" w:rsidRPr="00BA156B">
        <w:t xml:space="preserve"> cada tipo de usuario identificado como clave para la realización de este estudio. Adicionalmente, utilizando la metodología del </w:t>
      </w:r>
      <w:r w:rsidR="005E6ED5" w:rsidRPr="009E6BE6">
        <w:rPr>
          <w:lang w:val="es-PE"/>
        </w:rPr>
        <w:t>Card Sorting Modif</w:t>
      </w:r>
      <w:r w:rsidR="006D406E" w:rsidRPr="009E6BE6">
        <w:rPr>
          <w:lang w:val="es-PE"/>
        </w:rPr>
        <w:t>ied Delphi</w:t>
      </w:r>
      <w:r w:rsidR="006D406E" w:rsidRPr="00BA156B">
        <w:t xml:space="preserve"> se logró hacer una </w:t>
      </w:r>
      <w:ins w:id="1899" w:author="Regina Casanova" w:date="2018-07-29T19:40:00Z">
        <w:r w:rsidR="004F498A">
          <w:t xml:space="preserve">nueva propuesta para la </w:t>
        </w:r>
      </w:ins>
      <w:r w:rsidR="006D406E" w:rsidRPr="00BA156B">
        <w:t xml:space="preserve">clasificación de los </w:t>
      </w:r>
      <w:ins w:id="1900" w:author="Regina Casanova" w:date="2018-07-29T19:40:00Z">
        <w:r w:rsidR="004F498A">
          <w:t xml:space="preserve">tipos de </w:t>
        </w:r>
      </w:ins>
      <w:r w:rsidR="006D406E" w:rsidRPr="00BA156B">
        <w:t>reclamos</w:t>
      </w:r>
      <w:ins w:id="1901" w:author="Regina Casanova" w:date="2018-07-29T19:41:00Z">
        <w:r w:rsidR="004F498A">
          <w:t xml:space="preserve"> que, en caso ser aprobada, permitirá tipificar</w:t>
        </w:r>
      </w:ins>
      <w:del w:id="1902" w:author="Regina Casanova" w:date="2018-07-29T19:41:00Z">
        <w:r w:rsidR="006D406E" w:rsidRPr="00BA156B" w:rsidDel="004F498A">
          <w:delText xml:space="preserve"> que permit</w:delText>
        </w:r>
        <w:r w:rsidR="008A1FE8" w:rsidRPr="00BA156B" w:rsidDel="004F498A">
          <w:delText>ió</w:delText>
        </w:r>
        <w:r w:rsidR="006D406E" w:rsidRPr="00BA156B" w:rsidDel="004F498A">
          <w:delText xml:space="preserve"> obtener </w:delText>
        </w:r>
      </w:del>
      <w:del w:id="1903" w:author="Regina Casanova" w:date="2018-07-29T19:40:00Z">
        <w:r w:rsidR="006D406E" w:rsidRPr="00BA156B" w:rsidDel="004F498A">
          <w:delText>estadísticas</w:delText>
        </w:r>
      </w:del>
      <w:del w:id="1904" w:author="Regina Casanova" w:date="2018-07-29T19:41:00Z">
        <w:r w:rsidR="006D406E" w:rsidRPr="00BA156B" w:rsidDel="004F498A">
          <w:delText xml:space="preserve"> simples para encontrar problemas</w:delText>
        </w:r>
      </w:del>
      <w:ins w:id="1905" w:author="Regina Casanova" w:date="2018-07-29T19:41:00Z">
        <w:r w:rsidR="004F498A">
          <w:t xml:space="preserve"> los reclamos</w:t>
        </w:r>
      </w:ins>
      <w:r w:rsidR="006D406E" w:rsidRPr="00BA156B">
        <w:t xml:space="preserve"> de forma más rápida. </w:t>
      </w:r>
    </w:p>
    <w:p w14:paraId="4532CB2E" w14:textId="691AB19B" w:rsidR="008B3B57" w:rsidRPr="00625BCC" w:rsidRDefault="00146F40" w:rsidP="00625BCC">
      <w:pPr>
        <w:pStyle w:val="Texto"/>
      </w:pPr>
      <w:r w:rsidRPr="00BA156B">
        <w:t>Se entrevist</w:t>
      </w:r>
      <w:r w:rsidR="008A1FE8" w:rsidRPr="00BA156B">
        <w:t>ó</w:t>
      </w:r>
      <w:r w:rsidRPr="00BA156B">
        <w:t xml:space="preserve"> a 21 personas en la fase exploratoria del estudio donde se recopilo las necesidades de 3 tipos de usuarios clave</w:t>
      </w:r>
      <w:r w:rsidR="000E785E" w:rsidRPr="00BA156B">
        <w:t xml:space="preserve"> (personal de SUSALUD, gestores de establecimientos de salud y ciudadanos)</w:t>
      </w:r>
      <w:r w:rsidRPr="00BA156B">
        <w:t xml:space="preserve">. Con sus necesidades, </w:t>
      </w:r>
      <w:r w:rsidR="008B3B57" w:rsidRPr="00BA156B">
        <w:t>se encontr</w:t>
      </w:r>
      <w:r w:rsidR="00D3499E" w:rsidRPr="00BA156B">
        <w:t>ó</w:t>
      </w:r>
      <w:r w:rsidR="008B3B57" w:rsidRPr="00BA156B">
        <w:t xml:space="preserve"> un total </w:t>
      </w:r>
      <w:r w:rsidR="008B3B57" w:rsidRPr="00BA156B">
        <w:lastRenderedPageBreak/>
        <w:t xml:space="preserve">de 31 requerimientos </w:t>
      </w:r>
      <w:r w:rsidRPr="00BA156B">
        <w:t xml:space="preserve">y se </w:t>
      </w:r>
      <w:r w:rsidR="008B3B57" w:rsidRPr="00BA156B">
        <w:t>diseñó</w:t>
      </w:r>
      <w:r w:rsidR="00D3499E" w:rsidRPr="00BA156B">
        <w:t xml:space="preserve"> un prototipo</w:t>
      </w:r>
      <w:r w:rsidR="008B3B57" w:rsidRPr="00BA156B">
        <w:t xml:space="preserve"> en base a ellos. Este </w:t>
      </w:r>
      <w:r w:rsidR="00D3499E" w:rsidRPr="00BA156B">
        <w:t xml:space="preserve">proceso </w:t>
      </w:r>
      <w:r w:rsidR="008B3B57" w:rsidRPr="00BA156B">
        <w:t>se hizo en prototipos funcionales que luego</w:t>
      </w:r>
      <w:r w:rsidR="00AC3851" w:rsidRPr="00BA156B">
        <w:t xml:space="preserve"> fueron </w:t>
      </w:r>
      <w:r w:rsidR="00ED13D0" w:rsidRPr="00BA156B">
        <w:t xml:space="preserve">evaluados </w:t>
      </w:r>
      <w:r w:rsidR="00AC3851" w:rsidRPr="00BA156B">
        <w:t>por un total de 15 personas de en</w:t>
      </w:r>
      <w:r w:rsidR="008B3B57" w:rsidRPr="00BA156B">
        <w:t xml:space="preserve">tre los 3 tipos de usuarios. </w:t>
      </w:r>
      <w:r w:rsidR="002C0A56" w:rsidRPr="00BA156B">
        <w:t>En total se diseñaron 15 pantallas en l</w:t>
      </w:r>
      <w:r w:rsidR="00D3499E" w:rsidRPr="00BA156B">
        <w:t>a</w:t>
      </w:r>
      <w:r w:rsidR="002C0A56" w:rsidRPr="00BA156B">
        <w:t>s que se prioriz</w:t>
      </w:r>
      <w:r w:rsidR="00D3499E" w:rsidRPr="00BA156B">
        <w:t>ó</w:t>
      </w:r>
      <w:r w:rsidR="002C0A56" w:rsidRPr="00BA156B">
        <w:t xml:space="preserve"> la funcionalidad a la estética. </w:t>
      </w:r>
      <w:r w:rsidR="008B3B57" w:rsidRPr="00BA156B">
        <w:t>Est</w:t>
      </w:r>
      <w:r w:rsidR="00ED13D0" w:rsidRPr="00BA156B">
        <w:t>as evaluaciones</w:t>
      </w:r>
      <w:r w:rsidR="00AC3851" w:rsidRPr="00BA156B">
        <w:t xml:space="preserve"> fueron </w:t>
      </w:r>
      <w:r w:rsidR="00ED13D0" w:rsidRPr="00BA156B">
        <w:t xml:space="preserve">realizadas </w:t>
      </w:r>
      <w:r w:rsidR="00AC3851" w:rsidRPr="00BA156B">
        <w:t>utilizando</w:t>
      </w:r>
      <w:r w:rsidR="008B3B57" w:rsidRPr="00BA156B">
        <w:t xml:space="preserve"> </w:t>
      </w:r>
      <w:r w:rsidR="00AC3851" w:rsidRPr="00BA156B">
        <w:t xml:space="preserve">la metodología </w:t>
      </w:r>
      <w:r w:rsidR="00AC3851" w:rsidRPr="009E6BE6">
        <w:rPr>
          <w:lang w:val="es-PE"/>
        </w:rPr>
        <w:t>‘</w:t>
      </w:r>
      <w:r w:rsidR="000D16CA" w:rsidRPr="009E6BE6">
        <w:rPr>
          <w:lang w:val="es-PE"/>
        </w:rPr>
        <w:t>Think-</w:t>
      </w:r>
      <w:r w:rsidR="00AC3851" w:rsidRPr="009E6BE6">
        <w:rPr>
          <w:lang w:val="es-PE"/>
        </w:rPr>
        <w:t>Aloud’</w:t>
      </w:r>
      <w:r w:rsidR="00AC3851" w:rsidRPr="00BA156B">
        <w:t xml:space="preserve"> </w:t>
      </w:r>
      <w:r w:rsidR="008B3B57" w:rsidRPr="00BA156B">
        <w:t>para la resolución de tareas establecidas</w:t>
      </w:r>
      <w:r w:rsidR="00ED13D0" w:rsidRPr="00BA156B">
        <w:t>, con hasta 2 iteraciones</w:t>
      </w:r>
      <w:r w:rsidR="00AC3851" w:rsidRPr="00BA156B">
        <w:t xml:space="preserve"> dependiendo de </w:t>
      </w:r>
      <w:r w:rsidR="008B3B57" w:rsidRPr="00BA156B">
        <w:t>los comentarios</w:t>
      </w:r>
      <w:r w:rsidR="00AC3851" w:rsidRPr="00BA156B">
        <w:t xml:space="preserve"> en cada tipo de usuario. </w:t>
      </w:r>
    </w:p>
    <w:p w14:paraId="48A981E5" w14:textId="4A1E28D7" w:rsidR="008B3B57" w:rsidRDefault="00C474EE" w:rsidP="00625BCC">
      <w:pPr>
        <w:pStyle w:val="Texto"/>
        <w:rPr>
          <w:ins w:id="1906" w:author="Luis Fernando Llanos Zavalaga" w:date="2018-07-10T12:34:00Z"/>
        </w:rPr>
      </w:pPr>
      <w:r w:rsidRPr="00BA156B">
        <w:t>Los prototipos</w:t>
      </w:r>
      <w:r w:rsidR="00ED020F" w:rsidRPr="00BA156B">
        <w:t xml:space="preserve"> finales</w:t>
      </w:r>
      <w:r w:rsidRPr="00BA156B">
        <w:t xml:space="preserve"> que fueron mostrados tuvieron </w:t>
      </w:r>
      <w:r w:rsidR="002C0A56" w:rsidRPr="00BA156B">
        <w:t>comentarios positivos sobre su funcionalidad y estructura por los 3 tipos de usuarios. Ellos encontraron que el prototipo del diseño propuesto era sencillo de usar y, de tener la data correcta, les permitiría identificar fácilmente servicios en los que se necesita implementar mejoras.</w:t>
      </w:r>
    </w:p>
    <w:p w14:paraId="0211AD21" w14:textId="77777777" w:rsidR="00C46B65" w:rsidRPr="00BA156B" w:rsidRDefault="00C46B65" w:rsidP="00625BCC">
      <w:pPr>
        <w:pStyle w:val="Texto"/>
      </w:pPr>
    </w:p>
    <w:p w14:paraId="6DC0373D" w14:textId="21E6BC2C" w:rsidR="00A12DD0" w:rsidRPr="00FA52C7" w:rsidRDefault="00A12DD0" w:rsidP="00C651E7">
      <w:r w:rsidRPr="00C651E7">
        <w:rPr>
          <w:b/>
        </w:rPr>
        <w:t>Palabras Clave</w:t>
      </w:r>
    </w:p>
    <w:p w14:paraId="060E2E92" w14:textId="0DF201CA" w:rsidR="00E7463B" w:rsidRPr="00625BCC" w:rsidRDefault="00E7463B" w:rsidP="00625BCC">
      <w:pPr>
        <w:pStyle w:val="Texto"/>
      </w:pPr>
      <w:commentRangeStart w:id="1907"/>
      <w:r w:rsidRPr="00BA156B">
        <w:t xml:space="preserve">Calidad de Atención en salud; Satisfacción del paciente; Expresión de Inconformidad; </w:t>
      </w:r>
      <w:r w:rsidR="00F6159D" w:rsidRPr="00BA156B">
        <w:t xml:space="preserve">Dificultades en Atención en Salud; </w:t>
      </w:r>
      <w:del w:id="1908" w:author="Regina Casanova" w:date="2018-07-21T12:36:00Z">
        <w:r w:rsidRPr="00BA156B" w:rsidDel="00FE5347">
          <w:delText xml:space="preserve">Entrevistas a Profundidad; Análisis de Necesidades; Requerimientos de Sistema; </w:delText>
        </w:r>
      </w:del>
      <w:r w:rsidRPr="009E6BE6">
        <w:rPr>
          <w:lang w:val="es-PE"/>
        </w:rPr>
        <w:t>User Experience; Card Sorting Modified Delphi</w:t>
      </w:r>
      <w:r w:rsidR="00F6159D" w:rsidRPr="009E6BE6">
        <w:rPr>
          <w:lang w:val="es-PE"/>
        </w:rPr>
        <w:t>;</w:t>
      </w:r>
      <w:r w:rsidRPr="009E6BE6">
        <w:rPr>
          <w:lang w:val="es-PE"/>
        </w:rPr>
        <w:t xml:space="preserve"> </w:t>
      </w:r>
      <w:del w:id="1909" w:author="Regina Casanova" w:date="2018-07-21T12:36:00Z">
        <w:r w:rsidR="00F6159D" w:rsidRPr="009E6BE6" w:rsidDel="00FE5347">
          <w:rPr>
            <w:lang w:val="es-PE"/>
          </w:rPr>
          <w:delText>Wireframes</w:delText>
        </w:r>
        <w:r w:rsidR="00F6159D" w:rsidRPr="00BA156B" w:rsidDel="00FE5347">
          <w:delText xml:space="preserve">; </w:delText>
        </w:r>
      </w:del>
      <w:r w:rsidR="00F6159D" w:rsidRPr="00BA156B">
        <w:t>Prototipos en alta fidelidad; Prototipo Funcional;</w:t>
      </w:r>
      <w:del w:id="1910" w:author="Regina Casanova" w:date="2018-07-21T12:36:00Z">
        <w:r w:rsidR="00F6159D" w:rsidRPr="00BA156B" w:rsidDel="00FE5347">
          <w:delText xml:space="preserve"> </w:delText>
        </w:r>
        <w:r w:rsidRPr="00BA156B" w:rsidDel="00FE5347">
          <w:delText>Desarrollo de Tareas;</w:delText>
        </w:r>
      </w:del>
      <w:r w:rsidRPr="00BA156B">
        <w:t xml:space="preserve"> Pruebas de Usabilidad; </w:t>
      </w:r>
      <w:r w:rsidR="00625BCC">
        <w:t>Diseño iterativo.</w:t>
      </w:r>
      <w:commentRangeEnd w:id="1907"/>
      <w:r w:rsidR="00C46B65">
        <w:rPr>
          <w:rStyle w:val="Refdecomentario"/>
          <w:rFonts w:cstheme="minorBidi"/>
          <w:lang w:val="es-ES_tradnl"/>
        </w:rPr>
        <w:commentReference w:id="1907"/>
      </w:r>
    </w:p>
    <w:p w14:paraId="784F84DC" w14:textId="4BBB28D6" w:rsidR="006E5828" w:rsidDel="00AD23D8" w:rsidRDefault="006E5828" w:rsidP="00625BCC">
      <w:pPr>
        <w:pStyle w:val="Ttulo1"/>
        <w:rPr>
          <w:del w:id="1911" w:author="Regina Casanova" w:date="2018-07-29T20:04:00Z"/>
        </w:rPr>
        <w:sectPr w:rsidR="006E5828" w:rsidDel="00AD23D8" w:rsidSect="00C271AB">
          <w:footerReference w:type="even" r:id="rId12"/>
          <w:footerReference w:type="default" r:id="rId13"/>
          <w:footerReference w:type="first" r:id="rId14"/>
          <w:pgSz w:w="11900" w:h="16840"/>
          <w:pgMar w:top="1701" w:right="1701" w:bottom="1701" w:left="2268" w:header="708" w:footer="708" w:gutter="0"/>
          <w:cols w:space="708"/>
          <w:titlePg/>
          <w:docGrid w:linePitch="360"/>
        </w:sectPr>
      </w:pPr>
    </w:p>
    <w:p w14:paraId="247FA4DC" w14:textId="2E0105FD" w:rsidR="0049325E" w:rsidRPr="00625BCC" w:rsidRDefault="00A12DD0" w:rsidP="00625BCC">
      <w:pPr>
        <w:pStyle w:val="Ttulo1"/>
      </w:pPr>
      <w:bookmarkStart w:id="1912" w:name="_Toc520655618"/>
      <w:r w:rsidRPr="00BA156B">
        <w:lastRenderedPageBreak/>
        <w:t>Introducción</w:t>
      </w:r>
      <w:bookmarkEnd w:id="1912"/>
    </w:p>
    <w:p w14:paraId="4FE44EC2" w14:textId="0220BC96" w:rsidR="005D31DC" w:rsidRPr="00BA156B" w:rsidRDefault="0049325E" w:rsidP="00625BCC">
      <w:pPr>
        <w:pStyle w:val="Texto"/>
      </w:pPr>
      <w:r w:rsidRPr="00BA156B">
        <w:t>Mejorar la calidad</w:t>
      </w:r>
      <w:r w:rsidR="003D138E" w:rsidRPr="00BA156B">
        <w:t xml:space="preserve"> de atención en salud</w:t>
      </w:r>
      <w:r w:rsidRPr="00BA156B">
        <w:t xml:space="preserve"> en las Instituciones Prestadoras de Salud (IPRESS) </w:t>
      </w:r>
      <w:r w:rsidR="003D138E" w:rsidRPr="00BA156B">
        <w:t>es totalmente necesario para poder cumplir con los objetivos nacionales en salud y mejorar la salud de la población. Cuidar la satisfacción tanto de los ciudadanos usuarios de los servicios de salud como la motivación de los trabajadores prestadores de salud es sumamente importante para que los niveles de calidad de atención en salud no decaigan</w:t>
      </w:r>
      <w:r w:rsidR="00D32C56"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D32C56" w:rsidRPr="00BA156B">
        <w:rPr>
          <w:noProof/>
        </w:rPr>
        <w:t>(1)</w:t>
      </w:r>
      <w:r w:rsidR="00EC2BAF" w:rsidRPr="00BA156B">
        <w:fldChar w:fldCharType="end"/>
      </w:r>
      <w:r w:rsidR="003D138E" w:rsidRPr="00BA156B">
        <w:t xml:space="preserve">. </w:t>
      </w:r>
      <w:ins w:id="1913" w:author="Regina Casanova" w:date="2018-07-22T12:22:00Z">
        <w:r w:rsidR="004F4F11">
          <w:t>A pesar que la relación entre insatisfacci</w:t>
        </w:r>
        <w:r w:rsidR="00F552E5">
          <w:t xml:space="preserve">ón y la </w:t>
        </w:r>
      </w:ins>
      <w:ins w:id="1914" w:author="Regina Casanova" w:date="2018-07-22T12:23:00Z">
        <w:r w:rsidR="00F552E5">
          <w:t xml:space="preserve">presentación de reclamos necesita considerar otros factores como la personalidad, actitud y factores geográficos de los reclamantes, </w:t>
        </w:r>
      </w:ins>
      <w:ins w:id="1915" w:author="Regina Casanova" w:date="2018-07-22T12:26:00Z">
        <w:r w:rsidR="00F552E5">
          <w:t xml:space="preserve">en ausencia de ellos </w:t>
        </w:r>
      </w:ins>
      <w:ins w:id="1916" w:author="Regina Casanova" w:date="2018-07-22T12:25:00Z">
        <w:r w:rsidR="00F552E5">
          <w:t>se ha encontrado</w:t>
        </w:r>
      </w:ins>
      <w:ins w:id="1917" w:author="Regina Casanova" w:date="2018-07-22T12:23:00Z">
        <w:r w:rsidR="00F552E5">
          <w:t xml:space="preserve"> una correlación entre la satisfacci</w:t>
        </w:r>
      </w:ins>
      <w:ins w:id="1918" w:author="Regina Casanova" w:date="2018-07-22T12:24:00Z">
        <w:r w:rsidR="00F552E5">
          <w:t xml:space="preserve">ón y la presentación de reclamos </w:t>
        </w:r>
      </w:ins>
      <w:del w:id="1919" w:author="Regina Casanova" w:date="2018-07-22T12:24:00Z">
        <w:r w:rsidR="003D138E" w:rsidRPr="00BA156B" w:rsidDel="00F552E5">
          <w:delText xml:space="preserve">Para poder medir la satisfacción de </w:delText>
        </w:r>
      </w:del>
      <w:ins w:id="1920" w:author="Luis Fernando Llanos Zavalaga" w:date="2018-07-10T12:36:00Z">
        <w:del w:id="1921" w:author="Regina Casanova" w:date="2018-07-22T12:24:00Z">
          <w:r w:rsidR="00C46B65" w:rsidDel="00F552E5">
            <w:delText>ambos</w:delText>
          </w:r>
        </w:del>
      </w:ins>
      <w:del w:id="1922" w:author="Regina Casanova" w:date="2018-07-22T12:24:00Z">
        <w:r w:rsidR="003D138E" w:rsidRPr="00BA156B" w:rsidDel="00F552E5">
          <w:delText xml:space="preserve"> tipos de usuarios del servicio de salud, </w:delText>
        </w:r>
        <w:r w:rsidR="00D32C56" w:rsidRPr="00BA156B" w:rsidDel="00F552E5">
          <w:delText xml:space="preserve">monitorear los reclamos </w:delText>
        </w:r>
      </w:del>
      <w:del w:id="1923" w:author="Regina Casanova" w:date="2018-07-21T12:39:00Z">
        <w:r w:rsidR="00D32C56" w:rsidRPr="00BA156B" w:rsidDel="000D6AC8">
          <w:delText>es</w:delText>
        </w:r>
      </w:del>
      <w:del w:id="1924" w:author="Regina Casanova" w:date="2018-07-22T12:24:00Z">
        <w:r w:rsidR="00D32C56" w:rsidRPr="00BA156B" w:rsidDel="00F552E5">
          <w:delText xml:space="preserve"> </w:delText>
        </w:r>
      </w:del>
      <w:del w:id="1925" w:author="Regina Casanova" w:date="2018-07-21T12:39:00Z">
        <w:r w:rsidR="00D32C56" w:rsidRPr="00BA156B" w:rsidDel="000D6AC8">
          <w:delText xml:space="preserve">una </w:delText>
        </w:r>
      </w:del>
      <w:del w:id="1926" w:author="Regina Casanova" w:date="2018-07-22T12:24:00Z">
        <w:r w:rsidR="00D32C56" w:rsidRPr="00BA156B" w:rsidDel="00F552E5">
          <w:delText>forma efectiva</w:delText>
        </w:r>
      </w:del>
      <w:del w:id="1927" w:author="Regina Casanova" w:date="2018-07-21T12:39:00Z">
        <w:r w:rsidR="00D32C56" w:rsidRPr="00BA156B" w:rsidDel="000D6AC8">
          <w:delText xml:space="preserve"> de</w:delText>
        </w:r>
      </w:del>
      <w:del w:id="1928" w:author="Regina Casanova" w:date="2018-07-22T12:24:00Z">
        <w:r w:rsidR="00D32C56" w:rsidRPr="00BA156B" w:rsidDel="00F552E5">
          <w:delText xml:space="preserve"> estar al tanto de que la satisfacción de ciudadanos no decaiga </w:delText>
        </w:r>
      </w:del>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00D32C56" w:rsidRPr="00BA156B">
        <w:t xml:space="preserve">. </w:t>
      </w:r>
      <w:ins w:id="1929" w:author="Regina Casanova" w:date="2018-07-22T12:28:00Z">
        <w:r w:rsidR="00F552E5">
          <w:t xml:space="preserve">Es decir, un monitoreo de los reclamos nos brinda una aproximación acerca de la satisfacción del servicio dado. </w:t>
        </w:r>
      </w:ins>
      <w:r w:rsidR="007E4000" w:rsidRPr="00BA156B">
        <w:t>Esto permite</w:t>
      </w:r>
      <w:r w:rsidR="005D31DC" w:rsidRPr="00BA156B">
        <w:t xml:space="preserve"> recopilar información sobre cómo mejorar la atención al paciente y ayudan a detectar problemas en la atención brindada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5D31DC" w:rsidRPr="00BA156B">
        <w:rPr>
          <w:noProof/>
        </w:rPr>
        <w:t>(3)</w:t>
      </w:r>
      <w:r w:rsidR="00EC2BAF" w:rsidRPr="00BA156B">
        <w:fldChar w:fldCharType="end"/>
      </w:r>
      <w:r w:rsidR="005D31DC" w:rsidRPr="00BA156B">
        <w:t>.</w:t>
      </w:r>
      <w:r w:rsidR="00636506" w:rsidRPr="00BA156B">
        <w:t xml:space="preserve"> Es por esto que alrededor del mundo existen diversas </w:t>
      </w:r>
      <w:commentRangeStart w:id="1930"/>
      <w:r w:rsidR="00636506" w:rsidRPr="00BA156B">
        <w:t xml:space="preserve">formas </w:t>
      </w:r>
      <w:ins w:id="1931" w:author="Regina Casanova" w:date="2018-07-22T12:30:00Z">
        <w:r w:rsidR="00F552E5">
          <w:t>reglamentadas y organizadas</w:t>
        </w:r>
      </w:ins>
      <w:del w:id="1932" w:author="Regina Casanova" w:date="2018-07-22T12:29:00Z">
        <w:r w:rsidR="00636506" w:rsidRPr="00BA156B" w:rsidDel="00F552E5">
          <w:delText>sistematizadas</w:delText>
        </w:r>
      </w:del>
      <w:r w:rsidR="00636506" w:rsidRPr="00BA156B">
        <w:t xml:space="preserve"> </w:t>
      </w:r>
      <w:commentRangeEnd w:id="1930"/>
      <w:r w:rsidR="00C46B65">
        <w:rPr>
          <w:rStyle w:val="Refdecomentario"/>
          <w:rFonts w:cstheme="minorBidi"/>
          <w:lang w:val="es-ES_tradnl"/>
        </w:rPr>
        <w:commentReference w:id="1930"/>
      </w:r>
      <w:r w:rsidR="00636506" w:rsidRPr="00BA156B">
        <w:t xml:space="preserve">que facilitan este monitoreo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636506" w:rsidRPr="00BA156B">
        <w:t xml:space="preserve"> e incluso existe</w:t>
      </w:r>
      <w:ins w:id="1933" w:author="Regina Casanova" w:date="2018-07-22T13:28:00Z">
        <w:r w:rsidR="00BA2777">
          <w:t>n</w:t>
        </w:r>
      </w:ins>
      <w:ins w:id="1934" w:author="Regina Casanova" w:date="2018-07-22T13:27:00Z">
        <w:r w:rsidR="00BA2777">
          <w:t xml:space="preserve"> </w:t>
        </w:r>
      </w:ins>
      <w:del w:id="1935" w:author="Regina Casanova" w:date="2018-07-22T13:28:00Z">
        <w:r w:rsidR="00636506" w:rsidRPr="00BA156B" w:rsidDel="00BA2777">
          <w:delText xml:space="preserve"> </w:delText>
        </w:r>
      </w:del>
      <w:del w:id="1936" w:author="Regina Casanova" w:date="2018-07-22T13:24:00Z">
        <w:r w:rsidR="00636506" w:rsidRPr="00BA156B" w:rsidDel="00BA2777">
          <w:delText>software</w:delText>
        </w:r>
      </w:del>
      <w:ins w:id="1937" w:author="Regina Casanova" w:date="2018-07-22T13:24:00Z">
        <w:r w:rsidR="00BA2777">
          <w:t>aplicativo</w:t>
        </w:r>
      </w:ins>
      <w:ins w:id="1938" w:author="Regina Casanova" w:date="2018-07-22T13:28:00Z">
        <w:r w:rsidR="00BA2777">
          <w:t>s</w:t>
        </w:r>
      </w:ins>
      <w:ins w:id="1939" w:author="Regina Casanova" w:date="2018-07-22T13:24:00Z">
        <w:r w:rsidR="00BA2777">
          <w:t xml:space="preserve"> informático</w:t>
        </w:r>
      </w:ins>
      <w:ins w:id="1940" w:author="Regina Casanova" w:date="2018-07-22T13:28:00Z">
        <w:r w:rsidR="00BA2777">
          <w:t>s</w:t>
        </w:r>
      </w:ins>
      <w:r w:rsidR="00636506" w:rsidRPr="00BA156B">
        <w:t xml:space="preserve"> comercial</w:t>
      </w:r>
      <w:ins w:id="1941" w:author="Regina Casanova" w:date="2018-07-22T13:28:00Z">
        <w:r w:rsidR="00BA2777">
          <w:t>es</w:t>
        </w:r>
      </w:ins>
      <w:r w:rsidR="00636506" w:rsidRPr="00BA156B">
        <w:t xml:space="preserve"> que</w:t>
      </w:r>
      <w:ins w:id="1942" w:author="Regina Casanova" w:date="2018-07-22T13:28:00Z">
        <w:r w:rsidR="00BA2777">
          <w:t>, incluso</w:t>
        </w:r>
      </w:ins>
      <w:ins w:id="1943" w:author="Regina Casanova" w:date="2018-07-22T13:27:00Z">
        <w:r w:rsidR="00BA2777">
          <w:t xml:space="preserve"> </w:t>
        </w:r>
      </w:ins>
      <w:ins w:id="1944" w:author="Regina Casanova" w:date="2018-07-22T13:28:00Z">
        <w:r w:rsidR="00BA2777">
          <w:t>han sido</w:t>
        </w:r>
      </w:ins>
      <w:del w:id="1945" w:author="Regina Casanova" w:date="2018-07-22T13:27:00Z">
        <w:r w:rsidR="00636506" w:rsidRPr="00BA156B" w:rsidDel="00BA2777">
          <w:delText xml:space="preserve"> ha</w:delText>
        </w:r>
      </w:del>
      <w:r w:rsidR="00636506" w:rsidRPr="00BA156B">
        <w:t xml:space="preserve"> </w:t>
      </w:r>
      <w:del w:id="1946" w:author="Regina Casanova" w:date="2018-07-22T13:28:00Z">
        <w:r w:rsidR="00636506" w:rsidRPr="00BA156B" w:rsidDel="00BA2777">
          <w:delText xml:space="preserve">sido </w:delText>
        </w:r>
      </w:del>
      <w:r w:rsidR="00636506" w:rsidRPr="00BA156B">
        <w:t>utilizad</w:t>
      </w:r>
      <w:r w:rsidR="00647FAB" w:rsidRPr="00BA156B">
        <w:t>o</w:t>
      </w:r>
      <w:ins w:id="1947" w:author="Regina Casanova" w:date="2018-07-22T13:28:00Z">
        <w:r w:rsidR="00BA2777">
          <w:t>s</w:t>
        </w:r>
      </w:ins>
      <w:r w:rsidR="00636506" w:rsidRPr="00BA156B">
        <w:t xml:space="preserve"> </w:t>
      </w:r>
      <w:del w:id="1948" w:author="Regina Casanova" w:date="2018-07-22T13:28:00Z">
        <w:r w:rsidR="00880BFD" w:rsidRPr="00BA156B" w:rsidDel="00BA2777">
          <w:delText xml:space="preserve">incluso </w:delText>
        </w:r>
      </w:del>
      <w:r w:rsidR="00636506" w:rsidRPr="00BA156B">
        <w:t xml:space="preserve">para evitar propagación de pandemias </w:t>
      </w:r>
      <w:r w:rsidR="00EC2BAF" w:rsidRPr="00BA156B">
        <w:fldChar w:fldCharType="begin" w:fldLock="1"/>
      </w:r>
      <w:r w:rsidR="00E319D4">
        <w: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instrText>
      </w:r>
      <w:r w:rsidR="00EC2BAF" w:rsidRPr="00BA156B">
        <w:fldChar w:fldCharType="separate"/>
      </w:r>
      <w:r w:rsidR="00465DBE" w:rsidRPr="00BA156B">
        <w:rPr>
          <w:noProof/>
        </w:rPr>
        <w:t>(8)</w:t>
      </w:r>
      <w:r w:rsidR="00EC2BAF" w:rsidRPr="00BA156B">
        <w:fldChar w:fldCharType="end"/>
      </w:r>
      <w:r w:rsidR="00636506" w:rsidRPr="00BA156B">
        <w:t>.</w:t>
      </w:r>
    </w:p>
    <w:p w14:paraId="04AE4338" w14:textId="5E83D921" w:rsidR="00D62010" w:rsidRPr="00BA156B" w:rsidRDefault="000839E6" w:rsidP="00625BCC">
      <w:pPr>
        <w:pStyle w:val="Texto"/>
      </w:pPr>
      <w:ins w:id="1949" w:author="Regina Casanova" w:date="2018-07-22T12:41:00Z">
        <w:r>
          <w:t>En el</w:t>
        </w:r>
      </w:ins>
      <w:ins w:id="1950" w:author="Regina Casanova" w:date="2018-07-22T12:46:00Z">
        <w:r>
          <w:t xml:space="preserve"> </w:t>
        </w:r>
      </w:ins>
      <w:ins w:id="1951" w:author="Regina Casanova" w:date="2018-07-22T12:41:00Z">
        <w:r w:rsidR="003119A5">
          <w:t>Per</w:t>
        </w:r>
        <w:r>
          <w:t>ú</w:t>
        </w:r>
        <w:r w:rsidR="003119A5">
          <w:t xml:space="preserve"> se cuenta con normativa </w:t>
        </w:r>
      </w:ins>
      <w:ins w:id="1952" w:author="Regina Casanova" w:date="2018-07-22T12:46:00Z">
        <w:r>
          <w:t>que regula</w:t>
        </w:r>
      </w:ins>
      <w:ins w:id="1953" w:author="Regina Casanova" w:date="2018-07-22T12:42:00Z">
        <w:r>
          <w:t xml:space="preserve"> </w:t>
        </w:r>
        <w:r w:rsidR="003119A5">
          <w:t xml:space="preserve">el recojo y tratamiento de reclamos presentados en el sector salud. Sin embargo, problemas tanto </w:t>
        </w:r>
        <w:r>
          <w:t xml:space="preserve">en infraestructura </w:t>
        </w:r>
      </w:ins>
      <w:ins w:id="1954" w:author="Regina Casanova" w:date="2018-07-22T12:47:00Z">
        <w:r>
          <w:t>inmobiliaria</w:t>
        </w:r>
      </w:ins>
      <w:ins w:id="1955" w:author="Regina Casanova" w:date="2018-07-22T12:42:00Z">
        <w:r w:rsidR="003119A5">
          <w:t xml:space="preserve"> como tecnológica hacen que </w:t>
        </w:r>
      </w:ins>
      <w:ins w:id="1956" w:author="Regina Casanova" w:date="2018-07-22T12:47:00Z">
        <w:r>
          <w:t>existan</w:t>
        </w:r>
      </w:ins>
      <w:ins w:id="1957" w:author="Regina Casanova" w:date="2018-07-22T12:43:00Z">
        <w:r w:rsidR="003119A5">
          <w:t xml:space="preserve"> </w:t>
        </w:r>
      </w:ins>
      <w:ins w:id="1958" w:author="Regina Casanova" w:date="2018-07-22T12:42:00Z">
        <w:r w:rsidR="003119A5">
          <w:t xml:space="preserve">limitaciones en la correcta </w:t>
        </w:r>
      </w:ins>
      <w:ins w:id="1959" w:author="Regina Casanova" w:date="2018-07-22T12:43:00Z">
        <w:r w:rsidR="003119A5">
          <w:t>ejecuci</w:t>
        </w:r>
        <w:r>
          <w:t>ón de lo normado</w:t>
        </w:r>
      </w:ins>
      <w:ins w:id="1960" w:author="Regina Casanova" w:date="2018-07-22T12:47:00Z">
        <w:r>
          <w:t>,</w:t>
        </w:r>
      </w:ins>
      <w:ins w:id="1961" w:author="Regina Casanova" w:date="2018-07-22T12:43:00Z">
        <w:r>
          <w:t xml:space="preserve"> </w:t>
        </w:r>
      </w:ins>
      <w:ins w:id="1962" w:author="Regina Casanova" w:date="2018-07-22T12:47:00Z">
        <w:r>
          <w:t>i</w:t>
        </w:r>
      </w:ins>
      <w:ins w:id="1963" w:author="Regina Casanova" w:date="2018-07-22T12:43:00Z">
        <w:r w:rsidR="003119A5">
          <w:t>ncluso haciendo</w:t>
        </w:r>
      </w:ins>
      <w:ins w:id="1964" w:author="Regina Casanova" w:date="2018-07-22T12:44:00Z">
        <w:r>
          <w:t xml:space="preserve"> casi imposible</w:t>
        </w:r>
      </w:ins>
      <w:ins w:id="1965" w:author="Regina Casanova" w:date="2018-07-22T12:43:00Z">
        <w:r w:rsidR="003119A5">
          <w:t xml:space="preserve"> el uso de </w:t>
        </w:r>
      </w:ins>
      <w:ins w:id="1966" w:author="Regina Casanova" w:date="2018-07-22T13:29:00Z">
        <w:r w:rsidR="00503F22">
          <w:t xml:space="preserve">aplicativos informáticos </w:t>
        </w:r>
      </w:ins>
      <w:ins w:id="1967" w:author="Regina Casanova" w:date="2018-07-22T12:43:00Z">
        <w:r w:rsidR="003119A5">
          <w:t>comercial</w:t>
        </w:r>
      </w:ins>
      <w:ins w:id="1968" w:author="Regina Casanova" w:date="2018-07-22T13:29:00Z">
        <w:r w:rsidR="00503F22">
          <w:t>es</w:t>
        </w:r>
      </w:ins>
      <w:ins w:id="1969" w:author="Regina Casanova" w:date="2018-07-22T12:43:00Z">
        <w:r w:rsidR="003119A5">
          <w:t xml:space="preserve"> </w:t>
        </w:r>
      </w:ins>
      <w:ins w:id="1970" w:author="Regina Casanova" w:date="2018-07-22T12:47:00Z">
        <w:r>
          <w:t>que permita</w:t>
        </w:r>
      </w:ins>
      <w:ins w:id="1971" w:author="Regina Casanova" w:date="2018-07-22T13:29:00Z">
        <w:r w:rsidR="00503F22">
          <w:t>n</w:t>
        </w:r>
      </w:ins>
      <w:ins w:id="1972" w:author="Regina Casanova" w:date="2018-07-22T12:47:00Z">
        <w:r>
          <w:t xml:space="preserve"> una</w:t>
        </w:r>
      </w:ins>
      <w:ins w:id="1973" w:author="Regina Casanova" w:date="2018-07-22T12:44:00Z">
        <w:r>
          <w:t xml:space="preserve"> correcta organizaci</w:t>
        </w:r>
      </w:ins>
      <w:ins w:id="1974" w:author="Regina Casanova" w:date="2018-07-22T12:45:00Z">
        <w:r>
          <w:t>ón de reclamos en el sector salud.</w:t>
        </w:r>
      </w:ins>
      <w:ins w:id="1975" w:author="Regina Casanova" w:date="2018-07-22T12:42:00Z">
        <w:r w:rsidR="003119A5">
          <w:t xml:space="preserve"> </w:t>
        </w:r>
      </w:ins>
      <w:commentRangeStart w:id="1976"/>
      <w:del w:id="1977" w:author="Regina Casanova" w:date="2018-07-22T12:45:00Z">
        <w:r w:rsidR="005D31DC" w:rsidRPr="00BA156B" w:rsidDel="000839E6">
          <w:delText>Sin embargo, en el Perú no se cuenta con la infraestructura necesaria para poder utilizar</w:delText>
        </w:r>
        <w:r w:rsidR="00D62010" w:rsidRPr="00BA156B" w:rsidDel="000839E6">
          <w:delText xml:space="preserve"> este software ya que está pensado para la recolección de comunicaciones digitales con los ciudadanos. </w:delText>
        </w:r>
        <w:commentRangeEnd w:id="1976"/>
        <w:r w:rsidR="00C46B65" w:rsidDel="000839E6">
          <w:rPr>
            <w:rStyle w:val="Refdecomentario"/>
            <w:rFonts w:cstheme="minorBidi"/>
            <w:lang w:val="es-ES_tradnl"/>
          </w:rPr>
          <w:commentReference w:id="1976"/>
        </w:r>
      </w:del>
      <w:r w:rsidR="00D62010" w:rsidRPr="00BA156B">
        <w:t xml:space="preserve">En el caso de la Superintendencia Nacional de Salud (SUSALUD) del </w:t>
      </w:r>
      <w:r w:rsidR="00D62010" w:rsidRPr="00BA156B">
        <w:lastRenderedPageBreak/>
        <w:t xml:space="preserve">Perú se han realizado esfuerzos para mejorar las comunicaciones entre paciente y sus Instituciones Prestadoras de Servicios de Salud (IPRESS) pero estos intentos aún </w:t>
      </w:r>
      <w:r w:rsidR="00EF6176" w:rsidRPr="00BA156B">
        <w:t>presentan</w:t>
      </w:r>
      <w:r w:rsidR="00D62010" w:rsidRPr="00BA156B">
        <w:t xml:space="preserve"> varias deficiencias. Para poder brindar una solución que permita </w:t>
      </w:r>
      <w:r w:rsidR="00F0136E" w:rsidRPr="00BA156B">
        <w:t>la supervisión de SUSALUD, la resolución de</w:t>
      </w:r>
      <w:r w:rsidR="00D62010" w:rsidRPr="00BA156B">
        <w:t xml:space="preserve"> las inquietudes de los ciudadanos y</w:t>
      </w:r>
      <w:ins w:id="1978" w:author="Luis Fernando Llanos Zavalaga" w:date="2018-07-10T12:45:00Z">
        <w:r w:rsidR="005216C4">
          <w:t>,</w:t>
        </w:r>
      </w:ins>
      <w:r w:rsidR="00D62010" w:rsidRPr="00BA156B">
        <w:t xml:space="preserve"> a la par</w:t>
      </w:r>
      <w:ins w:id="1979" w:author="Luis Fernando Llanos Zavalaga" w:date="2018-07-10T12:45:00Z">
        <w:r w:rsidR="005216C4">
          <w:t>,</w:t>
        </w:r>
      </w:ins>
      <w:r w:rsidR="00D62010" w:rsidRPr="00BA156B">
        <w:t xml:space="preserve"> brindar información a los gestores de </w:t>
      </w:r>
      <w:r w:rsidR="00F0136E" w:rsidRPr="00BA156B">
        <w:t xml:space="preserve">distintas </w:t>
      </w:r>
      <w:r w:rsidR="00D62010" w:rsidRPr="00BA156B">
        <w:t xml:space="preserve">IPRESS </w:t>
      </w:r>
      <w:del w:id="1980" w:author="Luis Fernando Llanos Zavalaga" w:date="2018-07-10T12:46:00Z">
        <w:r w:rsidR="00D62010" w:rsidRPr="00BA156B" w:rsidDel="005216C4">
          <w:delText xml:space="preserve">para </w:delText>
        </w:r>
      </w:del>
      <w:ins w:id="1981" w:author="Luis Fernando Llanos Zavalaga" w:date="2018-07-10T12:46:00Z">
        <w:r w:rsidR="005216C4">
          <w:t>que permita</w:t>
        </w:r>
        <w:r w:rsidR="005216C4" w:rsidRPr="00BA156B">
          <w:t xml:space="preserve"> </w:t>
        </w:r>
      </w:ins>
      <w:r w:rsidR="00D62010" w:rsidRPr="00BA156B">
        <w:t xml:space="preserve">presentar </w:t>
      </w:r>
      <w:r w:rsidR="00F0136E" w:rsidRPr="00BA156B">
        <w:t>proyectos de mejora</w:t>
      </w:r>
      <w:r w:rsidR="00792C24" w:rsidRPr="00BA156B">
        <w:t>,</w:t>
      </w:r>
      <w:r w:rsidR="00F0136E" w:rsidRPr="00BA156B">
        <w:t xml:space="preserve"> </w:t>
      </w:r>
      <w:r w:rsidR="00792C24" w:rsidRPr="00BA156B">
        <w:t>es lógico pensar en</w:t>
      </w:r>
      <w:r w:rsidR="00F0136E" w:rsidRPr="00BA156B">
        <w:t xml:space="preserve"> </w:t>
      </w:r>
      <w:r w:rsidR="00D62010" w:rsidRPr="00BA156B">
        <w:t xml:space="preserve">un </w:t>
      </w:r>
      <w:ins w:id="1982" w:author="Regina Casanova" w:date="2018-07-22T13:07:00Z">
        <w:r w:rsidR="002A2AA7">
          <w:t xml:space="preserve">aplicativo </w:t>
        </w:r>
        <w:r w:rsidR="005C71C1">
          <w:t xml:space="preserve">informático </w:t>
        </w:r>
      </w:ins>
      <w:commentRangeStart w:id="1983"/>
      <w:del w:id="1984" w:author="Regina Casanova" w:date="2018-07-22T13:07:00Z">
        <w:r w:rsidR="007E4000" w:rsidRPr="00BA156B" w:rsidDel="002A2AA7">
          <w:delText xml:space="preserve"> </w:delText>
        </w:r>
        <w:commentRangeEnd w:id="1983"/>
        <w:r w:rsidR="002A2AA7" w:rsidDel="002A2AA7">
          <w:rPr>
            <w:rStyle w:val="Refdecomentario"/>
            <w:rFonts w:cstheme="minorBidi"/>
            <w:lang w:val="es-ES_tradnl"/>
          </w:rPr>
          <w:commentReference w:id="1983"/>
        </w:r>
      </w:del>
      <w:r w:rsidR="00D62010" w:rsidRPr="00BA156B">
        <w:t xml:space="preserve">centralizado que posibilite a </w:t>
      </w:r>
      <w:r w:rsidR="00F0136E" w:rsidRPr="00BA156B">
        <w:t>todos estos</w:t>
      </w:r>
      <w:r w:rsidR="00D62010" w:rsidRPr="00BA156B">
        <w:t xml:space="preserve"> tipos de usuarios</w:t>
      </w:r>
      <w:r w:rsidR="00F0136E" w:rsidRPr="00BA156B">
        <w:t xml:space="preserve"> cumplir sus objetivos y mantener una comunicación constante entre ellos.</w:t>
      </w:r>
      <w:r w:rsidR="00792C24" w:rsidRPr="00BA156B">
        <w:t xml:space="preserve"> Al ser necesario desarrollar un </w:t>
      </w:r>
      <w:ins w:id="1985" w:author="Regina Casanova" w:date="2018-07-22T13:08:00Z">
        <w:r w:rsidR="005C71C1">
          <w:t>aplicativo informático</w:t>
        </w:r>
      </w:ins>
      <w:commentRangeStart w:id="1986"/>
      <w:del w:id="1987" w:author="Regina Casanova" w:date="2018-07-22T13:08:00Z">
        <w:r w:rsidR="00792C24" w:rsidRPr="00BA156B" w:rsidDel="005C71C1">
          <w:delText>sistema</w:delText>
        </w:r>
      </w:del>
      <w:commentRangeEnd w:id="1986"/>
      <w:r w:rsidR="002A2AA7">
        <w:rPr>
          <w:rStyle w:val="Refdecomentario"/>
          <w:rFonts w:cstheme="minorBidi"/>
          <w:lang w:val="es-ES_tradnl"/>
        </w:rPr>
        <w:commentReference w:id="1986"/>
      </w:r>
      <w:r w:rsidR="00792C24" w:rsidRPr="00BA156B">
        <w:t xml:space="preserve"> que brinde una solución específica a cómo funciona el sector salud en el Perú, utilizar la metodología de Diseño Centrado en el Usuario </w:t>
      </w:r>
      <w:r w:rsidR="00792C24" w:rsidRPr="00160297">
        <w:t>(</w:t>
      </w:r>
      <w:r w:rsidR="00792C24" w:rsidRPr="009E6BE6">
        <w:rPr>
          <w:lang w:val="es-PE"/>
        </w:rPr>
        <w:t>User-Centered Design</w:t>
      </w:r>
      <w:r w:rsidR="00792C24" w:rsidRPr="00BA156B">
        <w:t>, UCD)</w:t>
      </w:r>
      <w:r w:rsidR="00465DBE"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92C24" w:rsidRPr="00BA156B">
        <w:t xml:space="preserve"> se muestra como la </w:t>
      </w:r>
      <w:r w:rsidR="00465CE9">
        <w:t>opción ó</w:t>
      </w:r>
      <w:r w:rsidR="00465DBE" w:rsidRPr="00BA156B">
        <w:t xml:space="preserve">ptima que permitirá encontrar una solución usable y útil para todos los tipos de usuarios involucrados </w:t>
      </w:r>
      <w:r w:rsidR="00EC2BAF" w:rsidRPr="00BA156B">
        <w:fldChar w:fldCharType="begin" w:fldLock="1"/>
      </w:r>
      <w:r w:rsidR="00E319D4">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fldChar w:fldCharType="separate"/>
      </w:r>
      <w:r w:rsidR="003F29A5" w:rsidRPr="00BA156B">
        <w:rPr>
          <w:noProof/>
        </w:rPr>
        <w:t>(10)</w:t>
      </w:r>
      <w:r w:rsidR="00EC2BAF" w:rsidRPr="00BA156B">
        <w:fldChar w:fldCharType="end"/>
      </w:r>
      <w:r w:rsidR="00465DBE" w:rsidRPr="00BA156B">
        <w:t>.</w:t>
      </w:r>
    </w:p>
    <w:p w14:paraId="2C556D8C" w14:textId="07C5A5FB" w:rsidR="00465DBE" w:rsidRPr="00BA156B" w:rsidRDefault="002A2AA7" w:rsidP="00625BCC">
      <w:pPr>
        <w:pStyle w:val="Texto"/>
      </w:pPr>
      <w:ins w:id="1988" w:author="Regina Casanova" w:date="2018-07-22T13:00:00Z">
        <w:r>
          <w:t xml:space="preserve">Este aplicativo </w:t>
        </w:r>
      </w:ins>
      <w:ins w:id="1989" w:author="Regina Casanova" w:date="2018-07-22T13:08:00Z">
        <w:r w:rsidR="005C71C1">
          <w:t xml:space="preserve">informático </w:t>
        </w:r>
      </w:ins>
      <w:ins w:id="1990" w:author="Regina Casanova" w:date="2018-07-22T13:00:00Z">
        <w:r>
          <w:t>de gestión de reclamos, al estar basado en</w:t>
        </w:r>
      </w:ins>
      <w:del w:id="1991" w:author="Regina Casanova" w:date="2018-07-22T13:01:00Z">
        <w:r w:rsidR="00465DBE" w:rsidRPr="00BA156B" w:rsidDel="002A2AA7">
          <w:delText xml:space="preserve">Adicionalmente, este </w:delText>
        </w:r>
        <w:commentRangeStart w:id="1992"/>
        <w:r w:rsidR="00465DBE" w:rsidRPr="00BA156B" w:rsidDel="002A2AA7">
          <w:delText>sistema de gestión de reclamos estaría basado en</w:delText>
        </w:r>
      </w:del>
      <w:r w:rsidR="00465DBE" w:rsidRPr="00BA156B">
        <w:t xml:space="preserve"> los principios requeridos </w:t>
      </w:r>
      <w:ins w:id="1993" w:author="Regina Casanova" w:date="2018-07-22T13:01:00Z">
        <w:r>
          <w:t>que</w:t>
        </w:r>
      </w:ins>
      <w:del w:id="1994" w:author="Regina Casanova" w:date="2018-07-22T13:01:00Z">
        <w:r w:rsidR="00465DBE" w:rsidRPr="00BA156B" w:rsidDel="002A2AA7">
          <w:delText>para</w:delText>
        </w:r>
      </w:del>
      <w:r w:rsidR="00465DBE" w:rsidRPr="00BA156B">
        <w:t xml:space="preserve"> garanti</w:t>
      </w:r>
      <w:ins w:id="1995" w:author="Regina Casanova" w:date="2018-07-22T13:01:00Z">
        <w:r>
          <w:t>cen</w:t>
        </w:r>
      </w:ins>
      <w:del w:id="1996" w:author="Regina Casanova" w:date="2018-07-22T13:01:00Z">
        <w:r w:rsidR="00465DBE" w:rsidRPr="00BA156B" w:rsidDel="002A2AA7">
          <w:delText>zar</w:delText>
        </w:r>
      </w:del>
      <w:r w:rsidR="00465DBE" w:rsidRPr="00BA156B">
        <w:t xml:space="preserve"> la </w:t>
      </w:r>
      <w:ins w:id="1997" w:author="Regina Casanova" w:date="2018-07-22T13:01:00Z">
        <w:r>
          <w:t xml:space="preserve">correcta </w:t>
        </w:r>
      </w:ins>
      <w:r w:rsidR="00465DBE" w:rsidRPr="00BA156B">
        <w:t>recolección</w:t>
      </w:r>
      <w:ins w:id="1998" w:author="Regina Casanova" w:date="2018-07-22T13:01:00Z">
        <w:r>
          <w:t>, manejo y uso</w:t>
        </w:r>
      </w:ins>
      <w:r w:rsidR="00465DBE" w:rsidRPr="00BA156B">
        <w:t xml:space="preserve"> de</w:t>
      </w:r>
      <w:ins w:id="1999" w:author="Regina Casanova" w:date="2018-07-22T13:02:00Z">
        <w:r>
          <w:t xml:space="preserve"> los</w:t>
        </w:r>
      </w:ins>
      <w:r w:rsidR="00465DBE" w:rsidRPr="00BA156B">
        <w:t xml:space="preserve"> reclamos</w:t>
      </w:r>
      <w:ins w:id="2000" w:author="Regina Casanova" w:date="2018-07-22T13:02:00Z">
        <w:r>
          <w:t xml:space="preserve"> y su información</w:t>
        </w:r>
      </w:ins>
      <w:del w:id="2001" w:author="Regina Casanova" w:date="2018-07-22T13:02:00Z">
        <w:r w:rsidR="00465DBE" w:rsidRPr="00BA156B" w:rsidDel="002A2AA7">
          <w:delText>,</w:delText>
        </w:r>
      </w:del>
      <w:r w:rsidR="00465DBE" w:rsidRPr="00BA156B">
        <w:t xml:space="preserve"> </w:t>
      </w:r>
      <w:del w:id="2002" w:author="Regina Casanova" w:date="2018-07-22T13:02:00Z">
        <w:r w:rsidR="00465DBE" w:rsidRPr="00BA156B" w:rsidDel="002A2AA7">
          <w:delText xml:space="preserve">su manejo y uso de dicha información </w:delText>
        </w:r>
      </w:del>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ins w:id="2003" w:author="Regina Casanova" w:date="2018-07-22T13:02:00Z">
        <w:r>
          <w:t xml:space="preserve"> presuponen un fortalecimiento para el sistema de gestión de reclamos</w:t>
        </w:r>
      </w:ins>
      <w:r w:rsidR="00465DBE" w:rsidRPr="00BA156B">
        <w:t xml:space="preserve">. </w:t>
      </w:r>
      <w:commentRangeEnd w:id="1992"/>
      <w:r w:rsidR="005216C4">
        <w:rPr>
          <w:rStyle w:val="Refdecomentario"/>
          <w:rFonts w:cstheme="minorBidi"/>
          <w:lang w:val="es-ES_tradnl"/>
        </w:rPr>
        <w:commentReference w:id="1992"/>
      </w:r>
      <w:r w:rsidR="00CE1173" w:rsidRPr="00BA156B">
        <w:rPr>
          <w:color w:val="000000" w:themeColor="text1"/>
        </w:rPr>
        <w:t xml:space="preserve">Esta tesis se centra en encontrar un diseño posible para dicho </w:t>
      </w:r>
      <w:commentRangeStart w:id="2004"/>
      <w:del w:id="2005" w:author="Regina Casanova" w:date="2018-07-22T13:07:00Z">
        <w:r w:rsidR="00CE1173" w:rsidRPr="00BA156B" w:rsidDel="002A2AA7">
          <w:rPr>
            <w:color w:val="000000" w:themeColor="text1"/>
          </w:rPr>
          <w:delText>sistema centralizado</w:delText>
        </w:r>
        <w:commentRangeEnd w:id="2004"/>
        <w:r w:rsidDel="002A2AA7">
          <w:rPr>
            <w:rStyle w:val="Refdecomentario"/>
            <w:rFonts w:cstheme="minorBidi"/>
            <w:lang w:val="es-ES_tradnl"/>
          </w:rPr>
          <w:commentReference w:id="2004"/>
        </w:r>
      </w:del>
      <w:ins w:id="2006" w:author="Regina Casanova" w:date="2018-07-22T13:07:00Z">
        <w:r>
          <w:rPr>
            <w:color w:val="000000" w:themeColor="text1"/>
          </w:rPr>
          <w:t>aplicativo</w:t>
        </w:r>
      </w:ins>
      <w:ins w:id="2007" w:author="Regina Casanova" w:date="2018-07-22T13:08:00Z">
        <w:r w:rsidR="005C71C1">
          <w:rPr>
            <w:color w:val="000000" w:themeColor="text1"/>
          </w:rPr>
          <w:t xml:space="preserve"> informático</w:t>
        </w:r>
      </w:ins>
      <w:r w:rsidR="00CE1173" w:rsidRPr="00BA156B">
        <w:rPr>
          <w:color w:val="000000" w:themeColor="text1"/>
        </w:rPr>
        <w:t xml:space="preserve">, convergiendo necesidades y requerimientos de tres tipos diferentes de usuarios principales del sistema, el cual va a ser probado y testeado por dichos usuarios para encontrar posibles errores y hacer mejoras en el diseño del </w:t>
      </w:r>
      <w:ins w:id="2008" w:author="Regina Casanova" w:date="2018-07-29T19:43:00Z">
        <w:r w:rsidR="004F498A">
          <w:rPr>
            <w:color w:val="000000" w:themeColor="text1"/>
          </w:rPr>
          <w:t>aplicativo informático</w:t>
        </w:r>
      </w:ins>
      <w:del w:id="2009" w:author="Regina Casanova" w:date="2018-07-29T19:43:00Z">
        <w:r w:rsidR="00CE1173" w:rsidRPr="00BA156B" w:rsidDel="004F498A">
          <w:rPr>
            <w:color w:val="000000" w:themeColor="text1"/>
          </w:rPr>
          <w:delText>sistema</w:delText>
        </w:r>
      </w:del>
      <w:r w:rsidR="00CE1173" w:rsidRPr="00BA156B">
        <w:rPr>
          <w:color w:val="000000" w:themeColor="text1"/>
        </w:rPr>
        <w:t xml:space="preserve">. </w:t>
      </w:r>
    </w:p>
    <w:p w14:paraId="2DBA919E" w14:textId="30CF0D69" w:rsidR="00DC394C" w:rsidRPr="00625BCC" w:rsidRDefault="00A12DD0" w:rsidP="00625BCC">
      <w:pPr>
        <w:pStyle w:val="Ttulo1"/>
      </w:pPr>
      <w:bookmarkStart w:id="2010" w:name="_Toc520655619"/>
      <w:r w:rsidRPr="00625BCC">
        <w:lastRenderedPageBreak/>
        <w:t>Planteamiento del Problema</w:t>
      </w:r>
      <w:bookmarkEnd w:id="2010"/>
    </w:p>
    <w:p w14:paraId="69712241" w14:textId="44877051" w:rsidR="00EF1657" w:rsidRPr="00BA156B" w:rsidRDefault="00DC394C" w:rsidP="00625BCC">
      <w:pPr>
        <w:pStyle w:val="Texto"/>
      </w:pPr>
      <w:r w:rsidRPr="00BA156B">
        <w:t xml:space="preserve">El uso de sistemas para un manejo adecuado de reclamos es necesario para mejorar la calidad de atención en </w:t>
      </w:r>
      <w:r w:rsidR="00887A03" w:rsidRPr="00BA156B">
        <w:t>establecimientos de salud</w:t>
      </w:r>
      <w:r w:rsidRPr="00BA156B">
        <w:t>, ya que con ellos podemos encontrar posibles fallas en los procesos internos o en la capacitación del personal</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r w:rsidR="00F21CF8" w:rsidRPr="00BA156B">
        <w:t xml:space="preserve">Los sistemas de gestión de reclamos deben seguir varios principios que implican desde la sensibilidad en que deben ser tratados estos datos hasta el alcance que debe tener esta información valiosa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commentRangeStart w:id="2011"/>
      <w:r w:rsidRPr="00BA156B">
        <w:t>Resulta en vano contar con un sistema sofisticado de manejo de reclamos si la información no está siendo utiliza</w:t>
      </w:r>
      <w:r w:rsidR="00BD3B0B" w:rsidRPr="00BA156B">
        <w:t>da</w:t>
      </w:r>
      <w:r w:rsidRPr="00BA156B">
        <w:t xml:space="preserve"> para promover e incentivar mejoras dentro de la institución</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commentRangeEnd w:id="2011"/>
      <w:r w:rsidR="005216C4">
        <w:rPr>
          <w:rStyle w:val="Refdecomentario"/>
          <w:rFonts w:cstheme="minorBidi"/>
          <w:lang w:val="es-ES_tradnl"/>
        </w:rPr>
        <w:commentReference w:id="2011"/>
      </w:r>
      <w:r w:rsidR="00BB0CB9" w:rsidRPr="00BA156B">
        <w:t>Según lo estipulado al Decreto Supremo 030-2016-SA</w:t>
      </w:r>
      <w:r w:rsidR="00A9405F"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BB0CB9" w:rsidRPr="00BA156B">
        <w:t>, to</w:t>
      </w:r>
      <w:r w:rsidR="00E04B5A" w:rsidRPr="00BA156B">
        <w:t>das las IPRESS</w:t>
      </w:r>
      <w:r w:rsidR="004006D2" w:rsidRPr="00BA156B">
        <w:t xml:space="preserve"> deben</w:t>
      </w:r>
      <w:r w:rsidR="00BB0CB9" w:rsidRPr="00BA156B">
        <w:t xml:space="preserve"> contar con un Libro de Reclamaciones donde tanto los pacientes como </w:t>
      </w:r>
      <w:r w:rsidR="00F22CCC" w:rsidRPr="00BA156B">
        <w:t>terceros legitimados</w:t>
      </w:r>
      <w:r w:rsidR="00BB0CB9" w:rsidRPr="00BA156B">
        <w:t>, pueden presentar sus reclamos sobre el servicio y la calidad brindada en la</w:t>
      </w:r>
      <w:r w:rsidR="005D25F1" w:rsidRPr="00BA156B">
        <w:t xml:space="preserve"> IPRESS. Sin embargo, este</w:t>
      </w:r>
      <w:r w:rsidR="00BB0CB9" w:rsidRPr="00BA156B">
        <w:t xml:space="preserve"> </w:t>
      </w:r>
      <w:r w:rsidR="00EF1657" w:rsidRPr="00BA156B">
        <w:t xml:space="preserve">medio no brinda las herramientas necesarias para gestionar de forma sistematizada la información proveniente de los reclamos por lo tanto es difícil utilizarla para promover e incentivar proyectos de mejora dentro de las IPRESS. </w:t>
      </w:r>
    </w:p>
    <w:p w14:paraId="343BF8DF" w14:textId="140C811D" w:rsidR="00F97069" w:rsidRPr="00BA156B" w:rsidRDefault="00E04B5A" w:rsidP="00625BCC">
      <w:pPr>
        <w:pStyle w:val="Texto"/>
      </w:pPr>
      <w:r w:rsidRPr="00BA156B">
        <w:t>SUSALUD</w:t>
      </w:r>
      <w:r w:rsidR="00DC394C" w:rsidRPr="00BA156B">
        <w:t xml:space="preserve">, como entidad fiscalizadora del sector Salud en el Perú, cuenta con un </w:t>
      </w:r>
      <w:del w:id="2012" w:author="Regina Casanova" w:date="2018-06-18T17:53:00Z">
        <w:r w:rsidR="00DC394C" w:rsidRPr="00BA156B" w:rsidDel="00E94926">
          <w:delText>sistema informático</w:delText>
        </w:r>
      </w:del>
      <w:ins w:id="2013" w:author="Regina Casanova" w:date="2018-07-22T19:10:00Z">
        <w:r w:rsidR="00212ACA">
          <w:t>aplicativo informático</w:t>
        </w:r>
      </w:ins>
      <w:r w:rsidR="00DC394C" w:rsidRPr="00BA156B">
        <w:t xml:space="preserve"> b</w:t>
      </w:r>
      <w:r w:rsidR="0074773B" w:rsidRPr="00BA156B">
        <w:t>ásico para el manejo de reclamos</w:t>
      </w:r>
      <w:r w:rsidR="004006D2" w:rsidRPr="00BA156B">
        <w:t xml:space="preserve"> en su web y</w:t>
      </w:r>
      <w:r w:rsidR="002479F9" w:rsidRPr="00BA156B">
        <w:t xml:space="preserve"> en algunas IPRESS</w:t>
      </w:r>
      <w:r w:rsidR="004006D2" w:rsidRPr="00BA156B">
        <w:t xml:space="preserve"> cuenta con un equipo especial </w:t>
      </w:r>
      <w:r w:rsidR="002479F9" w:rsidRPr="00BA156B">
        <w:t xml:space="preserve">llamado </w:t>
      </w:r>
      <w:r w:rsidR="002479F9" w:rsidRPr="009E6BE6">
        <w:rPr>
          <w:lang w:val="es-PE"/>
        </w:rPr>
        <w:t>Totem</w:t>
      </w:r>
      <w:r w:rsidR="00F97069"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DC394C" w:rsidRPr="00BA156B">
        <w:t xml:space="preserve">. </w:t>
      </w:r>
      <w:r w:rsidR="002479F9" w:rsidRPr="00BA156B">
        <w:t xml:space="preserve">El </w:t>
      </w:r>
      <w:ins w:id="2014" w:author="Regina Casanova" w:date="2018-07-29T19:44:00Z">
        <w:r w:rsidR="004F498A">
          <w:t>aplicativo informático</w:t>
        </w:r>
      </w:ins>
      <w:del w:id="2015" w:author="Regina Casanova" w:date="2018-07-29T19:44:00Z">
        <w:r w:rsidR="002479F9" w:rsidRPr="00BA156B" w:rsidDel="004F498A">
          <w:delText>sistema</w:delText>
        </w:r>
      </w:del>
      <w:r w:rsidR="002479F9" w:rsidRPr="00BA156B">
        <w:t xml:space="preserve"> de recojo de reclamos en su web consiste en un simple formulario que el </w:t>
      </w:r>
      <w:r w:rsidR="00F97069" w:rsidRPr="00BA156B">
        <w:t>paciente o tercero legitim</w:t>
      </w:r>
      <w:del w:id="2016" w:author="Regina Casanova" w:date="2018-07-22T19:10:00Z">
        <w:r w:rsidR="00F97069" w:rsidRPr="00BA156B" w:rsidDel="00212ACA">
          <w:delText>iz</w:delText>
        </w:r>
      </w:del>
      <w:r w:rsidR="00F97069" w:rsidRPr="00BA156B">
        <w:t>ado</w:t>
      </w:r>
      <w:r w:rsidR="00BB0CB9" w:rsidRPr="00BA156B">
        <w:t xml:space="preserve"> llena para presentar un reclamo</w:t>
      </w:r>
      <w:r w:rsidR="005D5094" w:rsidRPr="00BA156B">
        <w:t>.</w:t>
      </w:r>
      <w:r w:rsidR="00BB0CB9" w:rsidRPr="00BA156B">
        <w:t xml:space="preserve"> </w:t>
      </w:r>
      <w:r w:rsidR="005D5094" w:rsidRPr="00BA156B">
        <w:t>P</w:t>
      </w:r>
      <w:r w:rsidR="00BB0CB9" w:rsidRPr="00BA156B">
        <w:t>osteriormente</w:t>
      </w:r>
      <w:r w:rsidR="005D5094" w:rsidRPr="00BA156B">
        <w:t xml:space="preserve"> el </w:t>
      </w:r>
      <w:r w:rsidR="00BB0CB9" w:rsidRPr="00BA156B">
        <w:t>personal de SUSALUD se contacta con el ciudadano para brindar una solución.</w:t>
      </w:r>
      <w:r w:rsidR="0074773B" w:rsidRPr="00BA156B">
        <w:t xml:space="preserve"> </w:t>
      </w:r>
      <w:r w:rsidR="002479F9" w:rsidRPr="00BA156B">
        <w:t xml:space="preserve">El </w:t>
      </w:r>
      <w:r w:rsidR="002479F9" w:rsidRPr="009E6BE6">
        <w:rPr>
          <w:lang w:val="es-PE"/>
        </w:rPr>
        <w:t>Totem</w:t>
      </w:r>
      <w:r w:rsidR="002479F9" w:rsidRPr="00BA156B">
        <w:t xml:space="preserve"> sirve como un canal adicional a la </w:t>
      </w:r>
      <w:r w:rsidR="00EA6485" w:rsidRPr="00BA156B">
        <w:t>Plataforma de Atención al Usuario (</w:t>
      </w:r>
      <w:r w:rsidR="00F97069" w:rsidRPr="00BA156B">
        <w:t>PAUS</w:t>
      </w:r>
      <w:r w:rsidR="00EA6485" w:rsidRPr="00BA156B">
        <w:t>)</w:t>
      </w:r>
      <w:r w:rsidR="002479F9" w:rsidRPr="00BA156B">
        <w:t xml:space="preserve"> para que los pacientes y </w:t>
      </w:r>
      <w:r w:rsidR="00F22CCC" w:rsidRPr="00BA156B">
        <w:t>terceros legitimados</w:t>
      </w:r>
      <w:r w:rsidR="002479F9" w:rsidRPr="00BA156B">
        <w:t xml:space="preserve"> puedan expresar una </w:t>
      </w:r>
      <w:r w:rsidR="002479F9" w:rsidRPr="00BA156B">
        <w:lastRenderedPageBreak/>
        <w:t xml:space="preserve">inconformidad presentada en dicha IPRESS. </w:t>
      </w:r>
      <w:r w:rsidR="00DC394C" w:rsidRPr="00BA156B">
        <w:t>Sin embargo,</w:t>
      </w:r>
      <w:r w:rsidR="00BB0CB9" w:rsidRPr="00BA156B">
        <w:t xml:space="preserve"> estos</w:t>
      </w:r>
      <w:r w:rsidR="002479F9" w:rsidRPr="00BA156B">
        <w:t xml:space="preserve"> sistema</w:t>
      </w:r>
      <w:r w:rsidR="00BB0CB9" w:rsidRPr="00BA156B">
        <w:t>s</w:t>
      </w:r>
      <w:r w:rsidR="002479F9" w:rsidRPr="00BA156B">
        <w:t xml:space="preserve"> </w:t>
      </w:r>
      <w:r w:rsidR="00F97069" w:rsidRPr="00BA156B">
        <w:t>solo han sido pensados como una forma de acercamiento con el ciudadano mientras que los gestores de IPRESS no contaban con un canal de directo de acceso a esta información. Estas deficiencias limitaban a gestores al momento de buscar información estadística que pudiera sustentar las mejoras prioritarias que requería la IPRESS.</w:t>
      </w:r>
    </w:p>
    <w:p w14:paraId="7BC75402" w14:textId="07649EC5" w:rsidR="004E6160" w:rsidRPr="00BA156B" w:rsidRDefault="00D34911" w:rsidP="00625BCC">
      <w:pPr>
        <w:pStyle w:val="Texto"/>
      </w:pPr>
      <w:r w:rsidRPr="00BA156B">
        <w:t>Si bien es</w:t>
      </w:r>
      <w:r w:rsidR="004E6160" w:rsidRPr="00BA156B">
        <w:t xml:space="preserve"> importante </w:t>
      </w:r>
      <w:r w:rsidRPr="00BA156B">
        <w:t xml:space="preserve">el </w:t>
      </w:r>
      <w:r w:rsidR="004E6160" w:rsidRPr="00BA156B">
        <w:t xml:space="preserve">rol de la gestión de la información proveniente de los reclamos para mejoras en </w:t>
      </w:r>
      <w:r w:rsidR="00E241D8" w:rsidRPr="00BA156B">
        <w:t>el sector salud</w:t>
      </w:r>
      <w:r w:rsidR="00F97069" w:rsidRPr="00BA156B">
        <w:t xml:space="preserve">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w:t>
      </w:r>
      <w:commentRangeStart w:id="2017"/>
      <w:r w:rsidR="008F2FAA" w:rsidRPr="00BA156B">
        <w:t xml:space="preserve">se les brinda </w:t>
      </w:r>
      <w:commentRangeEnd w:id="2017"/>
      <w:r w:rsidR="00AC5970">
        <w:rPr>
          <w:rStyle w:val="Refdecomentario"/>
          <w:rFonts w:cstheme="minorBidi"/>
          <w:lang w:val="es-ES_tradnl"/>
        </w:rPr>
        <w:commentReference w:id="2017"/>
      </w:r>
      <w:r w:rsidRPr="00BA156B">
        <w:t xml:space="preserve">poca atención </w:t>
      </w:r>
      <w:ins w:id="2018" w:author="Regina Casanova" w:date="2018-07-22T19:10:00Z">
        <w:r w:rsidR="000A0C44">
          <w:t xml:space="preserve">a los reclamos </w:t>
        </w:r>
      </w:ins>
      <w:r w:rsidR="008F2FAA" w:rsidRPr="00BA156B">
        <w:t>debido a una pobre comunicación entre pacientes</w:t>
      </w:r>
      <w:r w:rsidR="000802DD" w:rsidRPr="00BA156B">
        <w:t xml:space="preserve"> o </w:t>
      </w:r>
      <w:r w:rsidR="00F22CCC" w:rsidRPr="00BA156B">
        <w:t>terceros legitimados</w:t>
      </w:r>
      <w:r w:rsidR="000D4C8E" w:rsidRPr="00BA156B">
        <w:t xml:space="preserve">, </w:t>
      </w:r>
      <w:r w:rsidR="000802DD" w:rsidRPr="00BA156B">
        <w:t xml:space="preserve">y las </w:t>
      </w:r>
      <w:r w:rsidR="000D4C8E" w:rsidRPr="00BA156B">
        <w:t xml:space="preserve">IPRESS </w:t>
      </w:r>
      <w:r w:rsidR="000802DD" w:rsidRPr="00BA156B">
        <w:t xml:space="preserve">o </w:t>
      </w:r>
      <w:r w:rsidR="000D4C8E" w:rsidRPr="00BA156B">
        <w:t>SUSALUD</w:t>
      </w:r>
      <w:r w:rsidR="000802DD" w:rsidRPr="00BA156B">
        <w:t xml:space="preserve">. </w:t>
      </w:r>
      <w:r w:rsidR="00DE07F4" w:rsidRPr="00BA156B">
        <w:t>Ante la ausencia de un sistema adecuado de manejo de reclamos es</w:t>
      </w:r>
      <w:r w:rsidR="000802DD" w:rsidRPr="00BA156B">
        <w:t xml:space="preserve"> imperativa </w:t>
      </w:r>
      <w:r w:rsidR="008F2FAA" w:rsidRPr="00BA156B">
        <w:t xml:space="preserve">la </w:t>
      </w:r>
      <w:r w:rsidR="00AD5419" w:rsidRPr="00BA156B">
        <w:t xml:space="preserve">existencia </w:t>
      </w:r>
      <w:r w:rsidR="008F2FAA" w:rsidRPr="00BA156B">
        <w:t xml:space="preserve">de un </w:t>
      </w:r>
      <w:ins w:id="2019" w:author="Regina Casanova" w:date="2018-07-29T19:44:00Z">
        <w:r w:rsidR="004F498A">
          <w:t>aplicativo informático</w:t>
        </w:r>
      </w:ins>
      <w:del w:id="2020" w:author="Regina Casanova" w:date="2018-07-29T19:44:00Z">
        <w:r w:rsidR="008F2FAA" w:rsidRPr="00BA156B" w:rsidDel="004F498A">
          <w:delText>sistema de información</w:delText>
        </w:r>
      </w:del>
      <w:r w:rsidR="008F2FAA" w:rsidRPr="00BA156B">
        <w:t xml:space="preserve"> que permita centralizar todos los reclamos del sector para que puedan ser recibidos, gestionados</w:t>
      </w:r>
      <w:r w:rsidR="003438F5" w:rsidRPr="00BA156B">
        <w:t>, monitoreados</w:t>
      </w:r>
      <w:r w:rsidR="008F2FAA" w:rsidRPr="00BA156B">
        <w:t xml:space="preserve">, solucionados y que sirvan para fomentar proyectos de mejora en las distintas </w:t>
      </w:r>
      <w:r w:rsidR="000D4C8E" w:rsidRPr="00BA156B">
        <w:t>IPRESS</w:t>
      </w:r>
      <w:r w:rsidR="008F2FAA" w:rsidRPr="00BA156B">
        <w:t xml:space="preserve">. </w:t>
      </w:r>
    </w:p>
    <w:p w14:paraId="691A96F0" w14:textId="2540457E" w:rsidR="00562533" w:rsidRPr="00625BCC" w:rsidRDefault="00A12DD0" w:rsidP="00625BCC">
      <w:pPr>
        <w:pStyle w:val="Ttulo1"/>
      </w:pPr>
      <w:bookmarkStart w:id="2021" w:name="_Toc520655620"/>
      <w:r w:rsidRPr="00BA156B">
        <w:lastRenderedPageBreak/>
        <w:t>Marco Teórico</w:t>
      </w:r>
      <w:bookmarkEnd w:id="2021"/>
    </w:p>
    <w:p w14:paraId="3C1D63EF" w14:textId="77777777" w:rsidR="00562533" w:rsidRPr="00BA156B" w:rsidRDefault="00562533" w:rsidP="009E44F3">
      <w:pPr>
        <w:pStyle w:val="Ttulo2"/>
        <w:rPr>
          <w:lang w:val="es-PE"/>
        </w:rPr>
      </w:pPr>
      <w:bookmarkStart w:id="2022" w:name="_Toc520655621"/>
      <w:r w:rsidRPr="00BA156B">
        <w:rPr>
          <w:lang w:val="es-PE"/>
        </w:rPr>
        <w:t>Calidad de Atención al usuario y sistemas de gestión para reclamos en el sector salud</w:t>
      </w:r>
      <w:bookmarkEnd w:id="2022"/>
    </w:p>
    <w:p w14:paraId="4E8F8D22" w14:textId="77777777" w:rsidR="00AB21A0" w:rsidRPr="00BA156B" w:rsidRDefault="00AB21A0" w:rsidP="00000899">
      <w:pPr>
        <w:pStyle w:val="Ttulo3"/>
        <w:rPr>
          <w:lang w:val="es-PE"/>
        </w:rPr>
      </w:pPr>
      <w:bookmarkStart w:id="2023" w:name="_Toc520655622"/>
      <w:r w:rsidRPr="00BA156B">
        <w:rPr>
          <w:lang w:val="es-PE"/>
        </w:rPr>
        <w:t>Calidad de Atención en Salud al Usuario</w:t>
      </w:r>
      <w:bookmarkEnd w:id="2023"/>
    </w:p>
    <w:p w14:paraId="74262BDD" w14:textId="3B701262" w:rsidR="00847EAB" w:rsidRPr="00BA156B" w:rsidRDefault="00E81CB2" w:rsidP="00625BCC">
      <w:pPr>
        <w:pStyle w:val="Texto"/>
        <w:rPr>
          <w:rFonts w:eastAsia="Times New Roman"/>
          <w:lang w:eastAsia="es-ES_tradnl"/>
        </w:rPr>
      </w:pPr>
      <w:r w:rsidRPr="00BA156B">
        <w:t xml:space="preserve">Según la </w:t>
      </w:r>
      <w:r w:rsidR="00BF63BC" w:rsidRPr="00BA156B">
        <w:t>Organizació</w:t>
      </w:r>
      <w:r w:rsidR="00DE0595" w:rsidRPr="00BA156B">
        <w:t>n Panamericana de Salud</w:t>
      </w:r>
      <w:r w:rsidR="0038486C" w:rsidRPr="00BA156B">
        <w:t xml:space="preserve"> (OPS)</w:t>
      </w:r>
      <w:r w:rsidR="00DE0595" w:rsidRPr="00BA156B">
        <w:t>, la calidad</w:t>
      </w:r>
      <w:r w:rsidR="009D4A1C" w:rsidRPr="00BA156B">
        <w:t xml:space="preserve"> de atención en salud</w:t>
      </w:r>
      <w:r w:rsidR="00DE0595" w:rsidRPr="00BA156B">
        <w:t xml:space="preserve"> </w:t>
      </w:r>
      <w:r w:rsidR="00530DC7" w:rsidRPr="00BA156B">
        <w:t>se</w:t>
      </w:r>
      <w:r w:rsidR="007A4249" w:rsidRPr="00BA156B">
        <w:t xml:space="preserve"> define como</w:t>
      </w:r>
      <w:r w:rsidR="00530DC7" w:rsidRPr="00BA156B">
        <w:t xml:space="preserve"> “una cualidad de la atención sanitaria esencial para consecución de los objetivos nacionales en salud, la mejora de la salud de la población y el futuro sostenible del sistema de atención en salud”</w:t>
      </w:r>
      <w:r w:rsidR="00847EAB"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3D138E" w:rsidRPr="00BA156B">
        <w:rPr>
          <w:noProof/>
        </w:rPr>
        <w:t>(1)</w:t>
      </w:r>
      <w:r w:rsidR="00EC2BAF" w:rsidRPr="00BA156B">
        <w:fldChar w:fldCharType="end"/>
      </w:r>
      <w:r w:rsidR="00FD7D44" w:rsidRPr="00BA156B">
        <w:t xml:space="preserve">. </w:t>
      </w:r>
      <w:r w:rsidR="00C22AE1" w:rsidRPr="00BA156B">
        <w:t xml:space="preserve">Para el Ministerio de Salud del Perú, la calidad </w:t>
      </w:r>
      <w:r w:rsidR="000A482B" w:rsidRPr="00BA156B">
        <w:t xml:space="preserve">de atención en salud </w:t>
      </w:r>
      <w:r w:rsidR="007A4249" w:rsidRPr="00BA156B">
        <w:t xml:space="preserve">es </w:t>
      </w:r>
      <w:r w:rsidR="00C22AE1" w:rsidRPr="00BA156B">
        <w:t>“</w:t>
      </w:r>
      <w:r w:rsidR="00C22AE1" w:rsidRPr="00BA156B">
        <w:rPr>
          <w:rFonts w:eastAsia="Times New Roman"/>
          <w:lang w:eastAsia="es-ES_tradnl"/>
        </w:rPr>
        <w:t>un principio básico de la atención de salud, estableciendo que calidad de la atención es el conjunto de características técnico-científicas, materiales y humanas que debe tener la atención de salud que se provea a los usuarios en la búsqueda c</w:t>
      </w:r>
      <w:r w:rsidR="00847EAB" w:rsidRPr="00BA156B">
        <w:rPr>
          <w:rFonts w:eastAsia="Times New Roman"/>
          <w:lang w:eastAsia="es-ES_tradnl"/>
        </w:rPr>
        <w:t>onstante de su satisfacción</w:t>
      </w:r>
      <w:r w:rsidR="00C22AE1" w:rsidRPr="00BA156B">
        <w:rPr>
          <w:rFonts w:eastAsia="Times New Roman"/>
          <w:lang w:eastAsia="es-ES_tradnl"/>
        </w:rPr>
        <w:t>”</w:t>
      </w:r>
      <w:r w:rsidR="00847EA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{"citationItems":[{"id":"ITEM-1","itemData":{"author":[{"dropping-particle":"","family":"Salud","given":"D E","non-dropping-particle":"","parse-names":false,"suffix":""}],"id":"ITEM-1","issued":{"date-parts":[["2002"]]},"page":"1-47","title":"ESTÁNDARES DE CALIDAD PARA EL PRIMER NIVEL DE ATENCIÓN EN SALUD. E c p n a s","type":"article-journal"},"uris":["http://www.mendeley.com/documents/?uuid=9240cde8-3e03-3fc3-af77-6d0ed08622c8"]}],"mendeley":{"formattedCitation":"(15)","plainTextFormattedCitation":"(15)","previouslyFormattedCitation":"(15)"},"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(15)</w:t>
      </w:r>
      <w:r w:rsidR="00EC2BAF" w:rsidRPr="00BA156B">
        <w:rPr>
          <w:rFonts w:eastAsia="Times New Roman"/>
          <w:lang w:eastAsia="es-ES_tradnl"/>
        </w:rPr>
        <w:fldChar w:fldCharType="end"/>
      </w:r>
      <w:r w:rsidR="00847EAB" w:rsidRPr="00BA156B">
        <w:rPr>
          <w:rFonts w:eastAsia="Times New Roman"/>
          <w:lang w:eastAsia="es-ES_tradnl"/>
        </w:rPr>
        <w:t xml:space="preserve">. </w:t>
      </w:r>
    </w:p>
    <w:p w14:paraId="776DA74E" w14:textId="72865E5A" w:rsidR="00925FD8" w:rsidRPr="00BA156B" w:rsidRDefault="00E13BEE" w:rsidP="00625BCC">
      <w:pPr>
        <w:pStyle w:val="Texto"/>
        <w:rPr>
          <w:rFonts w:eastAsia="Times New Roman"/>
          <w:lang w:eastAsia="es-ES_tradnl"/>
        </w:rPr>
      </w:pPr>
      <w:r w:rsidRPr="00BA156B">
        <w:rPr>
          <w:rFonts w:eastAsia="Times New Roman"/>
          <w:lang w:eastAsia="es-ES_tradnl"/>
        </w:rPr>
        <w:t xml:space="preserve">Adicionalmente, la OPS </w:t>
      </w:r>
      <w:r w:rsidR="00001807" w:rsidRPr="00BA156B">
        <w:rPr>
          <w:rFonts w:eastAsia="Times New Roman"/>
          <w:lang w:eastAsia="es-ES_tradnl"/>
        </w:rPr>
        <w:t>sostiene</w:t>
      </w:r>
      <w:r w:rsidRPr="00BA156B">
        <w:rPr>
          <w:rFonts w:eastAsia="Times New Roman"/>
          <w:lang w:eastAsia="es-ES_tradnl"/>
        </w:rPr>
        <w:t xml:space="preserve"> que la falta de calidad se traduce en servicios de salud inefectivos, en la presentación injustificada de variabilidad de la </w:t>
      </w:r>
      <w:r w:rsidR="00014D3E" w:rsidRPr="00BA156B">
        <w:rPr>
          <w:rFonts w:eastAsia="Times New Roman"/>
          <w:lang w:eastAsia="es-ES_tradnl"/>
        </w:rPr>
        <w:t>práctica</w:t>
      </w:r>
      <w:r w:rsidRPr="00BA156B">
        <w:rPr>
          <w:rFonts w:eastAsia="Times New Roman"/>
          <w:lang w:eastAsia="es-ES_tradnl"/>
        </w:rPr>
        <w:t xml:space="preserve"> clínica, aplicando cuidados inoportunos o innecesarios que no se encuentren alineados con el conocimiento profesional actual, causa desconfianza</w:t>
      </w:r>
      <w:r w:rsidR="00B51575" w:rsidRPr="00BA156B">
        <w:rPr>
          <w:rFonts w:eastAsia="Times New Roman"/>
          <w:lang w:eastAsia="es-ES_tradnl"/>
        </w:rPr>
        <w:t>, elevados costos</w:t>
      </w:r>
      <w:r w:rsidRPr="00BA156B">
        <w:rPr>
          <w:rFonts w:eastAsia="Times New Roman"/>
          <w:lang w:eastAsia="es-ES_tradnl"/>
        </w:rPr>
        <w:t xml:space="preserve"> y puede llegar a ser inseguro para los pacientes ocasionando daño material o humano</w:t>
      </w:r>
      <w:r w:rsidR="00B51575" w:rsidRPr="00BA156B">
        <w:rPr>
          <w:rFonts w:eastAsia="Times New Roman"/>
          <w:lang w:eastAsia="es-ES_tradnl"/>
        </w:rPr>
        <w:t xml:space="preserve">. </w:t>
      </w:r>
      <w:r w:rsidR="00D11426" w:rsidRPr="00BA156B">
        <w:rPr>
          <w:rFonts w:eastAsia="Times New Roman"/>
          <w:lang w:eastAsia="es-ES_tradnl"/>
        </w:rPr>
        <w:t>Incluso identifica que la baja capacidad resolutiva del primer nivel de atención es una traducció</w:t>
      </w:r>
      <w:r w:rsidR="00D25728" w:rsidRPr="00BA156B">
        <w:rPr>
          <w:rFonts w:eastAsia="Times New Roman"/>
          <w:lang w:eastAsia="es-ES_tradnl"/>
        </w:rPr>
        <w:t>n de la deficiente calidad debido a q</w:t>
      </w:r>
      <w:r w:rsidR="0041407F" w:rsidRPr="00BA156B">
        <w:rPr>
          <w:rFonts w:eastAsia="Times New Roman"/>
          <w:lang w:eastAsia="es-ES_tradnl"/>
        </w:rPr>
        <w:t>ue esto repercute presionando a niveles de atención de mayor complejidad en urgencias hospitalarias o consultas</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41407F" w:rsidRPr="00BA156B">
        <w:rPr>
          <w:rFonts w:eastAsia="Times New Roman"/>
          <w:lang w:eastAsia="es-ES_tradnl"/>
        </w:rPr>
        <w:t xml:space="preserve">. </w:t>
      </w:r>
    </w:p>
    <w:p w14:paraId="44B85C70" w14:textId="76C52AE0" w:rsidR="00BA36A7" w:rsidRPr="00BA156B" w:rsidRDefault="00FA0EBB" w:rsidP="00625BCC">
      <w:pPr>
        <w:pStyle w:val="Texto"/>
        <w:rPr>
          <w:rFonts w:eastAsia="Times New Roman"/>
          <w:lang w:eastAsia="es-ES_tradnl"/>
        </w:rPr>
      </w:pPr>
      <w:r w:rsidRPr="00BA156B">
        <w:rPr>
          <w:rFonts w:eastAsia="Times New Roman"/>
          <w:lang w:eastAsia="es-ES_tradnl"/>
        </w:rPr>
        <w:lastRenderedPageBreak/>
        <w:t xml:space="preserve">Todo esto lleva a que los ciudadanos usuarios de los servicios de salud </w:t>
      </w:r>
      <w:r w:rsidR="00BA36A7" w:rsidRPr="00BA156B">
        <w:rPr>
          <w:rFonts w:eastAsia="Times New Roman"/>
          <w:lang w:eastAsia="es-ES_tradnl"/>
        </w:rPr>
        <w:t>se encuentr</w:t>
      </w:r>
      <w:r w:rsidR="002D1F82" w:rsidRPr="00BA156B">
        <w:rPr>
          <w:rFonts w:eastAsia="Times New Roman"/>
          <w:lang w:eastAsia="es-ES_tradnl"/>
        </w:rPr>
        <w:t>e</w:t>
      </w:r>
      <w:r w:rsidR="00BA36A7" w:rsidRPr="00BA156B">
        <w:rPr>
          <w:rFonts w:eastAsia="Times New Roman"/>
          <w:lang w:eastAsia="es-ES_tradnl"/>
        </w:rPr>
        <w:t xml:space="preserve">n descontentos con la comunicación con profesionales de salud </w:t>
      </w:r>
      <w:r w:rsidR="002D1F82" w:rsidRPr="00BA156B">
        <w:rPr>
          <w:rFonts w:eastAsia="Times New Roman"/>
          <w:lang w:eastAsia="es-ES_tradnl"/>
        </w:rPr>
        <w:t>y con</w:t>
      </w:r>
      <w:r w:rsidR="00BA36A7" w:rsidRPr="00BA156B">
        <w:rPr>
          <w:rFonts w:eastAsia="Times New Roman"/>
          <w:lang w:eastAsia="es-ES_tradnl"/>
        </w:rPr>
        <w:t xml:space="preserve"> inadecuadas instalaciones de la institución, mientras que los profesionales y </w:t>
      </w:r>
      <w:r w:rsidR="00D538A0" w:rsidRPr="00BA156B">
        <w:rPr>
          <w:rFonts w:eastAsia="Times New Roman"/>
          <w:lang w:eastAsia="es-ES_tradnl"/>
        </w:rPr>
        <w:t xml:space="preserve">trabajadores de salud </w:t>
      </w:r>
      <w:r w:rsidR="003C4BE1" w:rsidRPr="00BA156B">
        <w:rPr>
          <w:rFonts w:eastAsia="Times New Roman"/>
          <w:lang w:eastAsia="es-ES_tradnl"/>
        </w:rPr>
        <w:t>sufren desmotivación y sobrecarga de trabajo que contribuye a deteriorar más la calidad del servicio prestado</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3C4BE1" w:rsidRPr="00BA156B">
        <w:rPr>
          <w:rFonts w:eastAsia="Times New Roman"/>
          <w:lang w:eastAsia="es-ES_tradnl"/>
        </w:rPr>
        <w:t>.</w:t>
      </w:r>
    </w:p>
    <w:p w14:paraId="6FBF0D53" w14:textId="7AC9B955" w:rsidR="008B01E4" w:rsidRPr="00BA156B" w:rsidRDefault="008B01E4" w:rsidP="00625BCC">
      <w:pPr>
        <w:pStyle w:val="Texto"/>
        <w:rPr>
          <w:rFonts w:eastAsia="Times New Roman"/>
          <w:lang w:eastAsia="es-ES_tradnl"/>
        </w:rPr>
      </w:pPr>
      <w:r w:rsidRPr="00BA156B">
        <w:rPr>
          <w:rFonts w:eastAsia="Times New Roman"/>
          <w:lang w:eastAsia="es-ES_tradnl"/>
        </w:rPr>
        <w:t xml:space="preserve">Una de las formas de monitorear la calidad de atención en salud que se está brindando a los ciudadanos es observando de cerca la satisfacción del paciente con la atención recibida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{"citationItems":[{"id":"ITEM-1","itemData":{"abstract":"RESUMEN: Se realizó un estudio transversal, para evaluar algunos aspectos de la calidad de la atención médica brindada en los policlínicos principales de urgencia (PPU) del municipio 10 de Octubre. Para ello se aplicó un cuestionario autoadministrado a los usuarios seleccionados. La muestra quedó conformada por 328 pacientes. El comportamiento de los criterios seleccionados para medir la estructura y el proceso arrojó valores no aceptables en casi la totalidad de los criterios y manifestó amplias desviaciones de los valores obtenidos en relación con los establecidos. La calidad de estos servicios es susceptible de mejoras que permitan que estén a la altura de lo esperado por los usuarios y la resolutividad de sus problemas, la cual está determinada en gran medida por la falta de medicamentos en la farmacia. Se recomienda realizar estudios periódicos que permitan evaluar la calidad de la atención médica en los PPU del municipio 10 de octubre; con el fin de conocer cómo estos funcionan y si están en correspondencia con los objetivos para los que fueron creados.","author":[{"dropping-particle":"","family":"Chang","given":"Martha","non-dropping-particle":"","parse-names":false,"suffix":""},{"dropping-particle":"","family":"Alemán","given":"María Carmen","non-dropping-particle":"","parse-names":false,"suffix":""},{"dropping-particle":"","family":"García","given":"René","non-dropping-particle":"","parse-names":false,"suffix":""},{"dropping-particle":"","family":"Miranda","given":"Raúl Jorge","non-dropping-particle":"","parse-names":false,"suffix":""}],"container-title":"Revista Cubana Salud Pública","id":"ITEM-1","issue":"2","issued":{"date-parts":[["2000"]]},"page":"110-116","title":"Evaluación de la calidad de la atención médica en el subsistema de urgencias del municipio 10 de octubre, 1997","type":"article-journal","volume":"24"},"uris":["http://www.mendeley.com/documents/?uuid=cae6df42-fafa-365d-b596-fad263b27200"]}],"mendeley":{"formattedCitation":"(16)","plainTextFormattedCitation":"(16)","previouslyFormattedCitation":"(16)"},"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(16)</w:t>
      </w:r>
      <w:r w:rsidR="00EC2BAF" w:rsidRPr="00BA156B">
        <w:rPr>
          <w:rFonts w:eastAsia="Times New Roman"/>
          <w:lang w:eastAsia="es-ES_tradnl"/>
        </w:rPr>
        <w:fldChar w:fldCharType="end"/>
      </w:r>
      <w:r w:rsidRPr="00BA156B">
        <w:rPr>
          <w:rFonts w:eastAsia="Times New Roman"/>
          <w:lang w:eastAsia="es-ES_tradnl"/>
        </w:rPr>
        <w:t xml:space="preserve">. </w:t>
      </w:r>
    </w:p>
    <w:p w14:paraId="46DDFDE3" w14:textId="77777777" w:rsidR="00562533" w:rsidRPr="00BA156B" w:rsidRDefault="008B01E4" w:rsidP="00000899">
      <w:pPr>
        <w:pStyle w:val="Ttulo3"/>
        <w:rPr>
          <w:lang w:val="es-PE"/>
        </w:rPr>
      </w:pPr>
      <w:bookmarkStart w:id="2024" w:name="_Toc520655623"/>
      <w:r w:rsidRPr="00BA156B">
        <w:rPr>
          <w:lang w:val="es-PE"/>
        </w:rPr>
        <w:t xml:space="preserve">Satisfacción del paciente </w:t>
      </w:r>
      <w:r w:rsidR="00F97CB6" w:rsidRPr="00BA156B">
        <w:rPr>
          <w:lang w:val="es-PE"/>
        </w:rPr>
        <w:t xml:space="preserve">e </w:t>
      </w:r>
      <w:r w:rsidRPr="00BA156B">
        <w:rPr>
          <w:lang w:val="es-PE"/>
        </w:rPr>
        <w:t>importancia de</w:t>
      </w:r>
      <w:r w:rsidR="00562533" w:rsidRPr="00BA156B">
        <w:rPr>
          <w:lang w:val="es-PE"/>
        </w:rPr>
        <w:t xml:space="preserve"> </w:t>
      </w:r>
      <w:r w:rsidR="00F97CB6" w:rsidRPr="00BA156B">
        <w:rPr>
          <w:lang w:val="es-PE"/>
        </w:rPr>
        <w:t>su m</w:t>
      </w:r>
      <w:r w:rsidR="00562533" w:rsidRPr="00BA156B">
        <w:rPr>
          <w:lang w:val="es-PE"/>
        </w:rPr>
        <w:t>onitoreo</w:t>
      </w:r>
      <w:bookmarkEnd w:id="2024"/>
    </w:p>
    <w:p w14:paraId="3C69BE86" w14:textId="1DDC5332" w:rsidR="00B674F0" w:rsidRPr="00625BCC" w:rsidRDefault="00B674F0" w:rsidP="00625BCC">
      <w:pPr>
        <w:pStyle w:val="Texto"/>
      </w:pPr>
      <w:r w:rsidRPr="00BA156B">
        <w:t xml:space="preserve">Actualmente se cuenta con diversas definiciones sobre lo que significa la satisfacción del paciente en centros de atención en salud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mientras algunos resaltan que es principalmente sobre las actitudes hacia el cuidado en salud o los aspectos de estos cuidados </w:t>
      </w:r>
      <w:r w:rsidR="00EC2BAF" w:rsidRPr="00BA156B">
        <w:fldChar w:fldCharType="begin" w:fldLock="1"/>
      </w:r>
      <w:r w:rsidR="00E319D4">
        <w:instrText>ADDIN CSL_CITATION {"citationItems":[{"id":"ITEM-1","itemData":{"DOI":"10.1136/qhc.11.4.335","ISBN":"1475-3898 (Print)\\n1475-3898 (Linking)","ISSN":"14753898","PMID":"12468693","abstract":"Objective: To determine what aspects of healthcare provision are most likely to influence satisfaction with care and willingness to recommend hospital services to others and, secondly, to explore the extent to which satisfaction is a meaningful indicator of patient experience of healthcare services. Design: Postal survey of a sample of patients who underwent a period of inpatient care. Patients were asked to evaluate their overall experience of this episode of care and to complete the Picker Inpatient Survey questionnaire on specific aspects of their care. Sample: Patients aged 18 and over presenting at five hospitals within one NHS trust in Scotland. Method: 3592 questionnaires were mailed to patients' homes within 1 month of discharge from hospital during a 12 month period. Two reminders were sent to non-responders; 2249 (65%) questionnaires were returned. Results: Almost 90% of respondents indicated that they were satisfied with their period of inpatient care. Age and overall self-assessed health were only weakly associated with satisfaction. A multiple linear regression indicated that the major determinants of patient satisfaction were physical comfort, emotional support, and respect for patient preferences. However, many patients who reported their satisfaction with the care they received also indicated problems with their inpatient care as measured on the Picker Inpatient Survey; 55% of respondents who rated their inpatient episode as \"excellent\" indicated problems on 10% of the issues measured on the Picker questionnaire. Discussion: The evidence suggests that patient satisfaction scores present a limited and optimistic picture. Detailed questions about specific aspects of patients' experiences are likely to be more useful for monitoring the performance of various hospital departments and wards and could point to ways in which delivery of health care could be improved.","author":[{"dropping-particle":"","family":"Jenkinson","given":"C","non-dropping-particle":"","parse-names":false,"suffix":""}],"container-title":"Quality and Safety in Health Care","id":"ITEM-1","issue":"4","issued":{"date-parts":[["2002","12"]]},"page":"335-339","title":"Patients' experiences and satisfaction with health care: results of a questionnaire study of specific aspects of care","type":"article-journal","volume":"11"},"uris":["http://www.mendeley.com/documents/?uuid=c316ead0-2101-3472-9755-589dd0650a34"]}],"mendeley":{"formattedCitation":"(17)","plainTextFormattedCitation":"(17)","previouslyFormattedCitation":"(17)"},"properties":{"noteIndex":0},"schema":"https://github.com/citation-style-language/schema/raw/master/csl-citation.json"}</w:instrText>
      </w:r>
      <w:r w:rsidR="00EC2BAF" w:rsidRPr="00BA156B">
        <w:fldChar w:fldCharType="separate"/>
      </w:r>
      <w:r w:rsidR="003F29A5" w:rsidRPr="00BA156B">
        <w:rPr>
          <w:noProof/>
        </w:rPr>
        <w:t>(17)</w:t>
      </w:r>
      <w:r w:rsidR="00EC2BAF" w:rsidRPr="00BA156B">
        <w:fldChar w:fldCharType="end"/>
      </w:r>
      <w:r w:rsidRPr="00BA156B">
        <w:t xml:space="preserve">, otros lo definen como las emociones, sentimientos y percepciones de los pacientes sobre los servicios de cuidado de salud que han recibido </w:t>
      </w:r>
      <w:r w:rsidR="00EC2BAF" w:rsidRPr="00BA156B">
        <w:fldChar w:fldCharType="begin" w:fldLock="1"/>
      </w:r>
      <w:r w:rsidR="00E319D4">
        <w:instrText>ADDIN CSL_CITATION {"citationItems":[{"id":"ITEM-1","itemData":{"DOI":"10.1136/bmjqs-2011-000137","ISSN":"2044-5415","PMID":"21873465","abstract":"BACKGROUND: Patient satisfaction and experiences are important parts of healthcare quality, but patient expectations are seldom included in quality assessments. The objective of this study was to estimate the effects of different predictors of overall patient satisfaction with hospitals, including patient-reported experiences, fulfilment of patient expectations and socio-demographic variables.\\n\\nMETHODS: Data were collected using a national patient-experience survey of 63 hospitals in the five health regions in Norway during the autumn of 2006. Postal questionnaires were mailed to 24 141 patients after their discharge from hospital. Non-respondents were sent a reminder after 4 weeks. Multivariate linear regression analysis including multilevel regression was used to assess the predictors of overall patient satisfaction with hospitals.\\n\\nRESULTS: Thirteen variables were significantly associated with overall patient satisfaction: two variables about fulfilment of expectations, eight about patient-reported experiences and three socio-demographic variables. The regression model explained 59% of the variation in overall patient satisfaction. The most important predictor of patient satisfaction with hospitals was patient-reported experiences with the nursing services (β=0.27, p&lt;0.001), followed by fulfilment of patient expectations (β=0.21, p&lt;0.001), experiences with doctor services (β=0.12, p&lt;0.001) and perceived incorrect treatment (β=-0.12, p&lt;0.001). Multilevel regression analysis confirmed most of the findings, but revealed that age was not a significant predictor of overall patient satisfaction.\\n\\nCONCLUSIONS: The study showed that both fulfilment of expectations and patient-reported experiences are distinct from but related to overall patient satisfaction. The most important predictors for overall patient satisfaction with hospitals are patient-reported experiences and fulfilment of expectations.","author":[{"dropping-particle":"","family":"Bjertnaes","given":"O. a.","non-dropping-particle":"","parse-names":false,"suffix":""},{"dropping-particle":"","family":"Sjetne","given":"I. S.","non-dropping-particle":"","parse-names":false,"suffix":""},{"dropping-particle":"","family":"Iversen","given":"H. H.","non-dropping-particle":"","parse-names":false,"suffix":""}],"container-title":"BMJ Quality &amp; Safety","id":"ITEM-1","issue":"1","issued":{"date-parts":[["2012"]]},"page":"39-46","title":"Overall patient satisfaction with hospitals: effects of patient-reported experiences and fulfilment of expectations","type":"article-journal","volume":"21"},"uris":["http://www.mendeley.com/documents/?uuid=6d636bd0-a880-4e9b-a7b5-432638460574"]}],"mendeley":{"formattedCitation":"(18)","plainTextFormattedCitation":"(18)","previouslyFormattedCitation":"(18)"},"properties":{"noteIndex":0},"schema":"https://github.com/citation-style-language/schema/raw/master/csl-citation.json"}</w:instrText>
      </w:r>
      <w:r w:rsidR="00EC2BAF" w:rsidRPr="00BA156B">
        <w:fldChar w:fldCharType="separate"/>
      </w:r>
      <w:r w:rsidR="003F29A5" w:rsidRPr="00BA156B">
        <w:rPr>
          <w:noProof/>
        </w:rPr>
        <w:t>(18)</w:t>
      </w:r>
      <w:r w:rsidR="00EC2BAF" w:rsidRPr="00BA156B">
        <w:fldChar w:fldCharType="end"/>
      </w:r>
      <w:r w:rsidRPr="00BA156B">
        <w:t xml:space="preserve">, y otros lo explican como el grado de congruencia que se da entre las expectativas ideales del paciente y sus percepciones sobre la atención recibida </w:t>
      </w:r>
      <w:r w:rsidR="00EC2BAF" w:rsidRPr="00BA156B">
        <w:fldChar w:fldCharType="begin" w:fldLock="1"/>
      </w:r>
      <w:r w:rsidR="00E319D4">
        <w:instrText>ADDIN CSL_CITATION {"citationItems":[{"id":"ITEM-1","itemData":{"DOI":"10.1016/S0277-9536(00)00164-7","ISBN":"1532-7361","ISSN":"0277-9536","PMID":"11206657","abstract":"Correlates of patient satisfaction at varying points in time were assessed using a survey with 2-week and 3-month follow-up in a general medicine walk-in clinic, in USA. Five hundred adults presenting with a physical symptom, seen by one of 38 participating clinicians were surveyed and the following measurements were taken into account: patient symptom characteristics, symptom-related expectations, functional status (Medical Outcomes Study Short-Form Health Survey [SF-6]), mental disorders (PRIME-MD), symptom resolution, unmet expectations, satisfaction (RAND 9-item survey), visit costs and health utilization. Physician perception of difficulty (Difficult Doctor–Patient Relationship Questionnaire), and Physician Belief Scale. Immediately after the visit, 260 (52%) patients were fully satisfied with their care, increasing to 59% at 2 weeks and 63% by 3 months. Patients older than 65 and those with better functional status were more likely to be satisfied. At all time points, the presence of unmet expectations markedly decreased satisfaction: immediately post-visit (OR: 0.14, 95% CI: 0.07–0.30), 2-week (OR: 0.07, 95% CI: 0.04–0.13) and 3-month (OR: 0.05, 95% CI: 0.03–0.09). Other independent variables predicting immediate after visit satisfaction included receiving an explanation of the likely cause as well as expected duration of the presenting symptom. At 2 weeks and 3 months, experiencing symptomatic improvement increased satisfaction while additional visits (actual or anticipated) for the same symptom decreased satisfaction. A lack of unmet expectations was a powerful predictor of satisfaction at all time-points. Immediately post-visit, other predictors of satisfaction reflected aspects of patient–doctor communication (receiving an explanation of the symptom cause, likely duration, lack of unmet expectations), while 2- week and 3-month satisfaction reflected aspects of symptom outcome (symptom resolution, need for repeat visits, functional status). Patient satisfaction surveys need to carefully consider the sampling time frame as well as adjust for pertinent patient characteristics.","author":[{"dropping-particle":"","family":"Jackson","given":"J.L.","non-dropping-particle":"","parse-names":false,"suffix":""},{"dropping-particle":"","family":"Chamberlin","given":"Judith","non-dropping-particle":"","parse-names":false,"suffix":""},{"dropping-particle":"","family":"Kroenke","given":"Kurt","non-dropping-particle":"","parse-names":false,"suffix":""}],"container-title":"Social Science &amp; Medicine","id":"ITEM-1","issue":"4","issued":{"date-parts":[["2001"]]},"page":"609–620","title":"Predictors of patient satisfaction","type":"article-journal","volume":"52"},"uris":["http://www.mendeley.com/documents/?uuid=4a486601-859f-35a0-9877-50c855fac2be"]}],"mendeley":{"formattedCitation":"(19)","plainTextFormattedCitation":"(19)","previouslyFormattedCitation":"(19)"},"properties":{"noteIndex":0},"schema":"https://github.com/citation-style-language/schema/raw/master/csl-citation.json"}</w:instrText>
      </w:r>
      <w:r w:rsidR="00EC2BAF" w:rsidRPr="00BA156B">
        <w:fldChar w:fldCharType="separate"/>
      </w:r>
      <w:r w:rsidR="003F29A5" w:rsidRPr="00BA156B">
        <w:rPr>
          <w:noProof/>
        </w:rPr>
        <w:t>(19)</w:t>
      </w:r>
      <w:r w:rsidR="00EC2BAF" w:rsidRPr="00BA156B">
        <w:fldChar w:fldCharType="end"/>
      </w:r>
      <w:r w:rsidR="007B7445" w:rsidRPr="00BA156B">
        <w:t>.</w:t>
      </w:r>
    </w:p>
    <w:p w14:paraId="1B7826D6" w14:textId="3B08FB3F" w:rsidR="00804FEC" w:rsidRPr="00625BCC" w:rsidRDefault="00B674F0" w:rsidP="00625BCC">
      <w:pPr>
        <w:pStyle w:val="Texto"/>
      </w:pPr>
      <w:r w:rsidRPr="00BA156B">
        <w:t xml:space="preserve">Medir la satisfacción del paciente es de suma importancia ya que </w:t>
      </w:r>
      <w:r w:rsidR="00C52C63" w:rsidRPr="00BA156B">
        <w:t>permite</w:t>
      </w:r>
      <w:r w:rsidRPr="00BA156B">
        <w:t xml:space="preserve"> el desarrollo de estrategias con el objetivo de mejorar la calidad de atención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007B7445" w:rsidRPr="00BA156B">
        <w:t>.</w:t>
      </w:r>
    </w:p>
    <w:p w14:paraId="6B76A0B4" w14:textId="25C1EEBE" w:rsidR="00562533" w:rsidRPr="00BA156B" w:rsidRDefault="00562533" w:rsidP="00000899">
      <w:pPr>
        <w:pStyle w:val="Ttulo3"/>
        <w:rPr>
          <w:lang w:val="es-PE"/>
        </w:rPr>
      </w:pPr>
      <w:bookmarkStart w:id="2025" w:name="_Toc520655624"/>
      <w:commentRangeStart w:id="2026"/>
      <w:r w:rsidRPr="00BA156B">
        <w:rPr>
          <w:lang w:val="es-PE"/>
        </w:rPr>
        <w:t xml:space="preserve">Formas de monitoreo </w:t>
      </w:r>
      <w:ins w:id="2027" w:author="Regina Casanova" w:date="2018-07-22T19:11:00Z">
        <w:r w:rsidR="000A0C44">
          <w:rPr>
            <w:lang w:val="es-PE"/>
          </w:rPr>
          <w:t xml:space="preserve">de la atención sanitaria </w:t>
        </w:r>
      </w:ins>
      <w:r w:rsidRPr="00BA156B">
        <w:rPr>
          <w:lang w:val="es-PE"/>
        </w:rPr>
        <w:t>en</w:t>
      </w:r>
      <w:ins w:id="2028" w:author="Regina Casanova" w:date="2018-07-22T19:11:00Z">
        <w:r w:rsidR="000A0C44">
          <w:rPr>
            <w:lang w:val="es-PE"/>
          </w:rPr>
          <w:t xml:space="preserve"> el</w:t>
        </w:r>
      </w:ins>
      <w:r w:rsidRPr="00BA156B">
        <w:rPr>
          <w:lang w:val="es-PE"/>
        </w:rPr>
        <w:t xml:space="preserve"> Perú y el Mundo</w:t>
      </w:r>
      <w:commentRangeEnd w:id="2026"/>
      <w:r w:rsidR="00510903">
        <w:rPr>
          <w:rStyle w:val="Refdecomentario"/>
          <w:rFonts w:eastAsiaTheme="minorHAnsi" w:cstheme="minorBidi"/>
          <w:color w:val="auto"/>
          <w:lang w:val="es-ES_tradnl"/>
        </w:rPr>
        <w:commentReference w:id="2026"/>
      </w:r>
      <w:bookmarkEnd w:id="2025"/>
    </w:p>
    <w:p w14:paraId="38E8F050" w14:textId="16B690CF" w:rsidR="003D138E" w:rsidRPr="00BA156B" w:rsidRDefault="00B674F0" w:rsidP="00625BCC">
      <w:pPr>
        <w:pStyle w:val="Texto"/>
      </w:pPr>
      <w:r w:rsidRPr="00BA156B">
        <w:t xml:space="preserve">Ante la necesidad de colectar datos sobre la calidad de atención en salud, en Estados Unidos se creó el </w:t>
      </w:r>
      <w:r w:rsidRPr="00F916E3">
        <w:t xml:space="preserve">Hospital </w:t>
      </w:r>
      <w:proofErr w:type="spellStart"/>
      <w:r w:rsidRPr="00F916E3">
        <w:t>Consumer</w:t>
      </w:r>
      <w:proofErr w:type="spellEnd"/>
      <w:r w:rsidRPr="00F916E3">
        <w:t xml:space="preserve"> </w:t>
      </w:r>
      <w:proofErr w:type="spellStart"/>
      <w:r w:rsidRPr="00F916E3">
        <w:t>Asse</w:t>
      </w:r>
      <w:r w:rsidR="00C52C63" w:rsidRPr="00F916E3">
        <w:t>s</w:t>
      </w:r>
      <w:r w:rsidRPr="00F916E3">
        <w:t>sment</w:t>
      </w:r>
      <w:proofErr w:type="spellEnd"/>
      <w:r w:rsidRPr="00F916E3">
        <w:t xml:space="preserve"> of </w:t>
      </w:r>
      <w:proofErr w:type="spellStart"/>
      <w:r w:rsidRPr="00F916E3">
        <w:t>Healthcare</w:t>
      </w:r>
      <w:proofErr w:type="spellEnd"/>
      <w:r w:rsidRPr="00F916E3">
        <w:t xml:space="preserve"> </w:t>
      </w:r>
      <w:proofErr w:type="spellStart"/>
      <w:r w:rsidRPr="00F916E3">
        <w:t>Providers</w:t>
      </w:r>
      <w:proofErr w:type="spellEnd"/>
      <w:r w:rsidRPr="00F916E3">
        <w:t xml:space="preserve"> and </w:t>
      </w:r>
      <w:proofErr w:type="spellStart"/>
      <w:r w:rsidRPr="00F916E3">
        <w:lastRenderedPageBreak/>
        <w:t>Systems</w:t>
      </w:r>
      <w:proofErr w:type="spellEnd"/>
      <w:r w:rsidRPr="00BA156B">
        <w:t xml:space="preserve"> en el año 2006, con el fin de medir las perspectivas de los pacientes sobre la atención recibida en los hospitales</w:t>
      </w:r>
      <w:r w:rsidR="007B7445" w:rsidRPr="00BA156B">
        <w:t>.</w:t>
      </w:r>
      <w:r w:rsidRPr="00BA156B">
        <w:t xml:space="preserve"> Esta encuesta se divide en 3 temas (individuales, combinados y globales</w:t>
      </w:r>
      <w:r w:rsidR="00804FEC" w:rsidRPr="00BA156B">
        <w:t>) donde se tratan puntos desde comunicación con el médico, c</w:t>
      </w:r>
      <w:r w:rsidRPr="00BA156B">
        <w:t>omunicación con e</w:t>
      </w:r>
      <w:r w:rsidR="00804FEC" w:rsidRPr="00BA156B">
        <w:t>l personal de enfermería hasta limpieza y t</w:t>
      </w:r>
      <w:r w:rsidRPr="00BA156B">
        <w:t xml:space="preserve">ranquilidad del entorno hospitalario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7B7445" w:rsidRPr="00BA156B">
        <w:t>.</w:t>
      </w:r>
      <w:r w:rsidRPr="00BA156B">
        <w:t xml:space="preserve"> En Francia, desde el año 1996 es obligatoria una evaluación a los pacientes sobre su satisfacción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Pr="00BA156B">
        <w:t xml:space="preserve">; en Alemania se agregó el indicador de satisfacción del paciente a sus reportes de manejo de la calidad desde el 2005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7B7445" w:rsidRPr="00BA156B">
        <w:t>.</w:t>
      </w:r>
      <w:r w:rsidRPr="00BA156B">
        <w:t xml:space="preserve"> En Inglaterra, desde el 2002, el Departamento de Salud lanzó un programa nacional de encuestas en el que cada </w:t>
      </w:r>
      <w:r w:rsidR="00887A03" w:rsidRPr="00BA156B">
        <w:t>establecimiento de salud</w:t>
      </w:r>
      <w:r w:rsidRPr="00BA156B">
        <w:t xml:space="preserve"> (llamados NHS Trust) debe encuestar a sus pacientes una vez al año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7B7445" w:rsidRPr="00BA156B">
        <w:t>.</w:t>
      </w:r>
    </w:p>
    <w:p w14:paraId="79E5F7B6" w14:textId="4345C96E" w:rsidR="003910CB" w:rsidRDefault="00A90C62" w:rsidP="00625BCC">
      <w:pPr>
        <w:pStyle w:val="Texto"/>
        <w:rPr>
          <w:ins w:id="2029" w:author="Regina Casanova" w:date="2018-06-15T15:10:00Z"/>
        </w:rPr>
      </w:pPr>
      <w:r w:rsidRPr="00BA156B">
        <w:t xml:space="preserve">Debido a que la satisfacción refleja un resultado positivo de la interacción entre las </w:t>
      </w:r>
      <w:r w:rsidR="003D7385" w:rsidRPr="00BA156B">
        <w:t xml:space="preserve">instituciones </w:t>
      </w:r>
      <w:r w:rsidRPr="00BA156B">
        <w:t xml:space="preserve">y los usuarios de ella, </w:t>
      </w:r>
      <w:r w:rsidR="00FF6B62" w:rsidRPr="00BA156B">
        <w:t xml:space="preserve">se ha demostrado que </w:t>
      </w:r>
      <w:r w:rsidRPr="00BA156B">
        <w:t>la presentación de reclamos</w:t>
      </w:r>
      <w:r w:rsidR="00FF6B62" w:rsidRPr="00BA156B">
        <w:t xml:space="preserve"> se</w:t>
      </w:r>
      <w:r w:rsidRPr="00BA156B">
        <w:t xml:space="preserve"> relaciona </w:t>
      </w:r>
      <w:r w:rsidR="00FF6B62" w:rsidRPr="00BA156B">
        <w:t xml:space="preserve">a </w:t>
      </w:r>
      <w:r w:rsidRPr="00BA156B">
        <w:t xml:space="preserve">bajos niveles de satisfacción </w:t>
      </w:r>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Pr="00BA156B">
        <w:t xml:space="preserve">. </w:t>
      </w:r>
      <w:ins w:id="2030" w:author="Regina Casanova" w:date="2018-06-15T15:10:00Z">
        <w:r w:rsidR="003910CB">
          <w:t xml:space="preserve">Debido a que los sistemas hospitalarios presentan una compleja </w:t>
        </w:r>
      </w:ins>
      <w:ins w:id="2031" w:author="Regina Casanova" w:date="2018-06-15T15:11:00Z">
        <w:r w:rsidR="003910CB">
          <w:t>interrelación</w:t>
        </w:r>
      </w:ins>
      <w:ins w:id="2032" w:author="Regina Casanova" w:date="2018-06-15T15:10:00Z">
        <w:r w:rsidR="003910CB">
          <w:t xml:space="preserve"> entre diversos procesos, servicios y personal, el monitoreo de calidad de atenció</w:t>
        </w:r>
      </w:ins>
      <w:ins w:id="2033" w:author="Regina Casanova" w:date="2018-06-15T15:11:00Z">
        <w:r w:rsidR="003910CB">
          <w:t>n puede</w:t>
        </w:r>
      </w:ins>
      <w:ins w:id="2034" w:author="Regina Casanova" w:date="2018-06-15T15:13:00Z">
        <w:r w:rsidR="003910CB">
          <w:t xml:space="preserve"> ser</w:t>
        </w:r>
      </w:ins>
      <w:ins w:id="2035" w:author="Regina Casanova" w:date="2018-06-15T15:11:00Z">
        <w:r w:rsidR="003910CB">
          <w:t xml:space="preserve"> realiza</w:t>
        </w:r>
      </w:ins>
      <w:ins w:id="2036" w:author="Regina Casanova" w:date="2018-06-15T15:13:00Z">
        <w:r w:rsidR="003910CB">
          <w:t>da</w:t>
        </w:r>
      </w:ins>
      <w:ins w:id="2037" w:author="Regina Casanova" w:date="2018-06-15T15:11:00Z">
        <w:r w:rsidR="003910CB">
          <w:t xml:space="preserve"> de diversas maneras</w:t>
        </w:r>
      </w:ins>
      <w:ins w:id="2038" w:author="Regina Casanova" w:date="2018-06-15T15:49:00Z">
        <w:r w:rsidR="00CF1D12">
          <w:t xml:space="preserve"> </w:t>
        </w:r>
      </w:ins>
      <w:ins w:id="2039" w:author="Regina Casanova" w:date="2018-06-15T15:50:00Z">
        <w:r w:rsidR="00615A96">
          <w:fldChar w:fldCharType="begin" w:fldLock="1"/>
        </w:r>
      </w:ins>
      <w:r w:rsidR="00B9043C">
        <w:instrText>ADDIN CSL_CITATION {"citationItems":[{"id":"ITEM-1","itemData":{"author":[{"dropping-particle":"","family":"Quality Assurance Project","given":"","non-dropping-particle":"","parse-names":false,"suffix":""}],"id":"ITEM-1","issued":{"date-parts":[["0"]]},"title":"Monitoring the Quality of Hospital Care","type":"article-journal"},"uris":["http://www.mendeley.com/documents/?uuid=5c581ff2-8b9a-331b-a7ea-d3894dfeaecc"]}],"mendeley":{"formattedCitation":"(20)","plainTextFormattedCitation":"(20)","previouslyFormattedCitation":"(20)"},"properties":{"noteIndex":0},"schema":"https://github.com/citation-style-language/schema/raw/master/csl-citation.json"}</w:instrText>
      </w:r>
      <w:r w:rsidR="00615A96">
        <w:fldChar w:fldCharType="separate"/>
      </w:r>
      <w:r w:rsidR="00615A96" w:rsidRPr="00615A96">
        <w:rPr>
          <w:noProof/>
        </w:rPr>
        <w:t>(20)</w:t>
      </w:r>
      <w:ins w:id="2040" w:author="Regina Casanova" w:date="2018-06-15T15:50:00Z">
        <w:r w:rsidR="00615A96">
          <w:fldChar w:fldCharType="end"/>
        </w:r>
      </w:ins>
      <w:ins w:id="2041" w:author="Regina Casanova" w:date="2018-06-15T15:11:00Z">
        <w:r w:rsidR="003910CB">
          <w:t xml:space="preserve"> </w:t>
        </w:r>
      </w:ins>
      <w:ins w:id="2042" w:author="Regina Casanova" w:date="2018-06-15T15:12:00Z">
        <w:r w:rsidR="003910CB">
          <w:t xml:space="preserve">siendo una de </w:t>
        </w:r>
      </w:ins>
      <w:ins w:id="2043" w:author="Regina Casanova" w:date="2018-06-15T15:13:00Z">
        <w:r w:rsidR="003910CB">
          <w:t>estas</w:t>
        </w:r>
      </w:ins>
      <w:ins w:id="2044" w:author="Regina Casanova" w:date="2018-06-15T15:11:00Z">
        <w:r w:rsidR="003910CB">
          <w:t xml:space="preserve"> </w:t>
        </w:r>
      </w:ins>
      <w:ins w:id="2045" w:author="Regina Casanova" w:date="2018-06-15T15:12:00Z">
        <w:r w:rsidR="003910CB">
          <w:t>la</w:t>
        </w:r>
      </w:ins>
      <w:ins w:id="2046" w:author="Regina Casanova" w:date="2018-06-15T15:11:00Z">
        <w:r w:rsidR="003910CB">
          <w:t xml:space="preserve"> correcta gestión y monitoreo de los reclamos</w:t>
        </w:r>
      </w:ins>
      <w:ins w:id="2047" w:author="Regina Casanova" w:date="2018-06-15T15:12:00Z">
        <w:r w:rsidR="003910CB">
          <w:t>, que</w:t>
        </w:r>
      </w:ins>
      <w:ins w:id="2048" w:author="Regina Casanova" w:date="2018-06-15T15:14:00Z">
        <w:r w:rsidR="003910CB">
          <w:t xml:space="preserve"> por ser presentados por los mismos pacientes que reciben el servicio,</w:t>
        </w:r>
      </w:ins>
      <w:ins w:id="2049" w:author="Regina Casanova" w:date="2018-06-15T15:13:00Z">
        <w:r w:rsidR="003910CB">
          <w:t xml:space="preserve"> </w:t>
        </w:r>
      </w:ins>
      <w:ins w:id="2050" w:author="Regina Casanova" w:date="2018-06-15T15:14:00Z">
        <w:r w:rsidR="003910CB">
          <w:t>permitiría</w:t>
        </w:r>
      </w:ins>
      <w:ins w:id="2051" w:author="Regina Casanova" w:date="2018-06-15T15:12:00Z">
        <w:r w:rsidR="003910CB">
          <w:t xml:space="preserve"> obtener una aproximación para el monitoreo de la calidad de atención brindada.</w:t>
        </w:r>
      </w:ins>
    </w:p>
    <w:p w14:paraId="5A02499E" w14:textId="40A8A331" w:rsidR="00FC6B75" w:rsidRPr="00BA156B" w:rsidDel="000A0C44" w:rsidRDefault="00A90C62" w:rsidP="00625BCC">
      <w:pPr>
        <w:pStyle w:val="Texto"/>
        <w:rPr>
          <w:del w:id="2052" w:author="Regina Casanova" w:date="2018-07-22T19:14:00Z"/>
        </w:rPr>
      </w:pPr>
      <w:commentRangeStart w:id="2053"/>
      <w:del w:id="2054" w:author="Regina Casanova" w:date="2018-07-22T19:14:00Z">
        <w:r w:rsidRPr="00BA156B" w:rsidDel="000A0C44">
          <w:delText>Dejando al monitoreo de reclamos como una forma de monitorear la calidad de atención.</w:delText>
        </w:r>
        <w:commentRangeEnd w:id="2053"/>
        <w:r w:rsidR="007A0FFF" w:rsidDel="000A0C44">
          <w:rPr>
            <w:rStyle w:val="Refdecomentario"/>
            <w:rFonts w:cstheme="minorBidi"/>
            <w:lang w:val="es-ES_tradnl"/>
          </w:rPr>
          <w:commentReference w:id="2053"/>
        </w:r>
      </w:del>
    </w:p>
    <w:p w14:paraId="35F5B341" w14:textId="5BE5D881" w:rsidR="000D7A7B" w:rsidRPr="00BA156B" w:rsidRDefault="00FC6B75" w:rsidP="00625BCC">
      <w:pPr>
        <w:pStyle w:val="Texto"/>
      </w:pPr>
      <w:r w:rsidRPr="00BA156B">
        <w:t>En el caso del Perú</w:t>
      </w:r>
      <w:r w:rsidR="00A42C4C" w:rsidRPr="00BA156B">
        <w:t xml:space="preserve">, existen pocas </w:t>
      </w:r>
      <w:r w:rsidR="00A2696A" w:rsidRPr="00BA156B">
        <w:t>IPR</w:t>
      </w:r>
      <w:r w:rsidR="000018DC" w:rsidRPr="00BA156B">
        <w:t>ESS</w:t>
      </w:r>
      <w:r w:rsidR="00A2696A" w:rsidRPr="00BA156B">
        <w:t xml:space="preserve"> q</w:t>
      </w:r>
      <w:r w:rsidR="003D138E" w:rsidRPr="00BA156B">
        <w:t xml:space="preserve">ue monitoreen </w:t>
      </w:r>
      <w:r w:rsidR="00A90C62" w:rsidRPr="00BA156B">
        <w:t>los reclamos</w:t>
      </w:r>
      <w:r w:rsidR="00755F71" w:rsidRPr="00BA156B">
        <w:t xml:space="preserve"> mediante aplicativos dedicados</w:t>
      </w:r>
      <w:r w:rsidR="00A2696A" w:rsidRPr="00BA156B">
        <w:t>. Actualmente, el Decreto Supremo Nº 030-2016-SA</w:t>
      </w:r>
      <w:r w:rsidR="000018DC"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A2696A" w:rsidRPr="00BA156B">
        <w:t xml:space="preserve"> </w:t>
      </w:r>
      <w:r w:rsidR="003D7385" w:rsidRPr="00BA156B">
        <w:t xml:space="preserve">requiere </w:t>
      </w:r>
      <w:r w:rsidR="00755F71" w:rsidRPr="00BA156B">
        <w:t>que toda</w:t>
      </w:r>
      <w:r w:rsidR="000018DC" w:rsidRPr="00BA156B">
        <w:t xml:space="preserve"> entidad, sea una IPRESS</w:t>
      </w:r>
      <w:r w:rsidR="00755F71" w:rsidRPr="00BA156B">
        <w:t xml:space="preserve"> o una Institución Administradora de Fondos de Aseguramiento en Salud (IAFAS) </w:t>
      </w:r>
      <w:r w:rsidR="002F616D" w:rsidRPr="00BA156B">
        <w:t>tenga</w:t>
      </w:r>
      <w:r w:rsidR="00755F71" w:rsidRPr="00BA156B">
        <w:t xml:space="preserve"> el Libro de Reclamaciones en </w:t>
      </w:r>
      <w:r w:rsidR="00755F71" w:rsidRPr="00BA156B">
        <w:lastRenderedPageBreak/>
        <w:t>Salud</w:t>
      </w:r>
      <w:r w:rsidR="002F616D" w:rsidRPr="00BA156B">
        <w:t>,</w:t>
      </w:r>
      <w:r w:rsidR="00755F71" w:rsidRPr="00BA156B">
        <w:t xml:space="preserve"> que es establecido y supervisado por la Superintendencia Nacional de Salud (SUSALUD). En los establecimientos públicos, dicho Libro se encuentra mayoritariamente de forma física </w:t>
      </w:r>
      <w:r w:rsidR="00A367E5" w:rsidRPr="00BA156B">
        <w:t xml:space="preserve">en el establecimiento y se entrega a pedido del usuario. </w:t>
      </w:r>
      <w:r w:rsidR="00FB3C45" w:rsidRPr="00BA156B">
        <w:t xml:space="preserve">En </w:t>
      </w:r>
      <w:r w:rsidR="000119FC" w:rsidRPr="00BA156B">
        <w:t>los principales hospitales de Lima</w:t>
      </w:r>
      <w:r w:rsidR="00FB3C45" w:rsidRPr="00BA156B">
        <w:t xml:space="preserve">, SUSALUD ha implementado un canal digital </w:t>
      </w:r>
      <w:r w:rsidR="000119FC" w:rsidRPr="00BA156B">
        <w:t xml:space="preserve">para la formulación de quejas y acceso a información </w:t>
      </w:r>
      <w:r w:rsidR="00FB3C45" w:rsidRPr="00BA156B">
        <w:t xml:space="preserve">llamada </w:t>
      </w:r>
      <w:r w:rsidR="00FB3C45" w:rsidRPr="009E6BE6">
        <w:rPr>
          <w:lang w:val="es-PE"/>
        </w:rPr>
        <w:t>Totem</w:t>
      </w:r>
      <w:r w:rsidR="00FB3C45" w:rsidRPr="00BA156B">
        <w:t xml:space="preserve"> Digital Multimedia</w:t>
      </w:r>
      <w:r w:rsidR="000119FC"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FB3C45" w:rsidRPr="00BA156B">
        <w:t>, la cual permite a los usuarios que se encuentren dentro de las instalaciones de la IPRESS, ingresar sus reclamos por un medio digital</w:t>
      </w:r>
      <w:r w:rsidR="000119FC" w:rsidRPr="00BA156B">
        <w:t xml:space="preserve"> en una pantalla táctil interactiva.</w:t>
      </w:r>
    </w:p>
    <w:p w14:paraId="1DC7AE90" w14:textId="4EBEB214" w:rsidR="00B674F0" w:rsidRPr="00625BCC" w:rsidRDefault="00E8208A" w:rsidP="00625BCC">
      <w:pPr>
        <w:pStyle w:val="Texto"/>
      </w:pPr>
      <w:r w:rsidRPr="00BA156B">
        <w:t>E</w:t>
      </w:r>
      <w:r w:rsidR="000D7A7B" w:rsidRPr="00BA156B">
        <w:t>l</w:t>
      </w:r>
      <w:r w:rsidR="00FA23DB" w:rsidRPr="00BA156B">
        <w:t xml:space="preserve"> monitoreo de los reclamos,</w:t>
      </w:r>
      <w:r w:rsidR="000D7A7B" w:rsidRPr="00BA156B">
        <w:t xml:space="preserve"> se hace </w:t>
      </w:r>
      <w:r w:rsidR="00F82A77" w:rsidRPr="00BA156B">
        <w:t>de manera individual</w:t>
      </w:r>
      <w:r w:rsidR="000D7A7B" w:rsidRPr="00BA156B">
        <w:t xml:space="preserve"> </w:t>
      </w:r>
      <w:r w:rsidR="00FA23DB" w:rsidRPr="00BA156B">
        <w:t xml:space="preserve">y manual </w:t>
      </w:r>
      <w:r w:rsidR="000D7A7B" w:rsidRPr="00BA156B">
        <w:t xml:space="preserve">en </w:t>
      </w:r>
      <w:r w:rsidR="00F82A77" w:rsidRPr="00BA156B">
        <w:t>cada</w:t>
      </w:r>
      <w:r w:rsidR="000D7A7B" w:rsidRPr="00BA156B">
        <w:t xml:space="preserve"> IPRESS </w:t>
      </w:r>
      <w:r w:rsidRPr="00BA156B">
        <w:t xml:space="preserve">de manera interna con los reclamos </w:t>
      </w:r>
      <w:r w:rsidR="000E3233" w:rsidRPr="00BA156B">
        <w:t xml:space="preserve">que los ciudadanos presentan en sus oficinas de Gestión de Calidad </w:t>
      </w:r>
      <w:r w:rsidR="00FB3C45" w:rsidRPr="00BA156B">
        <w:t>tanto en</w:t>
      </w:r>
      <w:r w:rsidR="00946FA0" w:rsidRPr="00BA156B">
        <w:t xml:space="preserve"> forma</w:t>
      </w:r>
      <w:r w:rsidR="00FB3C45" w:rsidRPr="00BA156B">
        <w:t>to</w:t>
      </w:r>
      <w:r w:rsidR="00946FA0" w:rsidRPr="00BA156B">
        <w:t xml:space="preserve"> </w:t>
      </w:r>
      <w:r w:rsidR="00FB3C45" w:rsidRPr="00BA156B">
        <w:t>físico</w:t>
      </w:r>
      <w:r w:rsidR="00946FA0" w:rsidRPr="00BA156B">
        <w:t xml:space="preserve"> </w:t>
      </w:r>
      <w:r w:rsidR="00FB3C45" w:rsidRPr="00BA156B">
        <w:t>por medio del</w:t>
      </w:r>
      <w:r w:rsidR="00946FA0" w:rsidRPr="00BA156B">
        <w:t xml:space="preserve"> Libro de Reclamaciones</w:t>
      </w:r>
      <w:r w:rsidR="002A7D6F" w:rsidRPr="00BA156B">
        <w:t xml:space="preserve"> o utilizando algún sistema </w:t>
      </w:r>
      <w:r w:rsidR="002F6A56" w:rsidRPr="00BA156B">
        <w:t xml:space="preserve">digital </w:t>
      </w:r>
      <w:r w:rsidR="002A7D6F" w:rsidRPr="00BA156B">
        <w:t xml:space="preserve">propio para el </w:t>
      </w:r>
      <w:r w:rsidR="00FA23DB" w:rsidRPr="00BA156B">
        <w:t>recibimiento y manejo de ellos</w:t>
      </w:r>
      <w:r w:rsidR="002A7D6F" w:rsidRPr="00BA156B">
        <w:t xml:space="preserve">, como el </w:t>
      </w:r>
      <w:del w:id="2055" w:author="Regina Casanova" w:date="2018-07-29T19:45:00Z">
        <w:r w:rsidR="002A7D6F" w:rsidRPr="00BA156B" w:rsidDel="004F498A">
          <w:delText xml:space="preserve">sistema </w:delText>
        </w:r>
      </w:del>
      <w:ins w:id="2056" w:author="Regina Casanova" w:date="2018-07-29T19:45:00Z">
        <w:r w:rsidR="004F498A">
          <w:t>aplicativo informático</w:t>
        </w:r>
        <w:r w:rsidR="004F498A" w:rsidRPr="00BA156B">
          <w:t xml:space="preserve"> </w:t>
        </w:r>
        <w:r w:rsidR="004F498A">
          <w:t>“</w:t>
        </w:r>
      </w:ins>
      <w:r w:rsidR="002A7D6F" w:rsidRPr="00BA156B">
        <w:t>Registro Informático de Atención al Asegurado de EsSalud</w:t>
      </w:r>
      <w:ins w:id="2057" w:author="Regina Casanova" w:date="2018-07-29T19:45:00Z">
        <w:r w:rsidR="004F498A">
          <w:t>”</w:t>
        </w:r>
      </w:ins>
      <w:r w:rsidR="002A7D6F" w:rsidRPr="00BA156B">
        <w:t xml:space="preserve"> </w:t>
      </w:r>
      <w:r w:rsidR="00EC2BAF" w:rsidRPr="00BA156B">
        <w:fldChar w:fldCharType="begin" w:fldLock="1"/>
      </w:r>
      <w:r w:rsidR="00615A96">
        <w:instrText>ADDIN CSL_CITATION {"citationItems":[{"id":"ITEM-1","itemData":{"URL":"http://ww3.essalud.gob.pe:8080/riid/portal.html","accessed":{"date-parts":[["2016","8","16"]]},"author":[{"dropping-particle":"","family":"EsSalud","given":"","non-dropping-particle":"","parse-names":false,"suffix":""}],"id":"ITEM-1","issued":{"date-parts":[["0"]]},"title":"Registro Informático de Atención al Asegurado","type":"webpage"},"uris":["http://www.mendeley.com/documents/?uuid=fc650485-39f9-4297-ae5f-ab01c88c4bc8"]}],"mendeley":{"formattedCitation":"(21)","plainTextFormattedCitation":"(21)","previouslyFormattedCitation":"(21)"},"properties":{"noteIndex":0},"schema":"https://github.com/citation-style-language/schema/raw/master/csl-citation.json"}</w:instrText>
      </w:r>
      <w:r w:rsidR="00EC2BAF" w:rsidRPr="00BA156B">
        <w:fldChar w:fldCharType="separate"/>
      </w:r>
      <w:r w:rsidR="00615A96" w:rsidRPr="00615A96">
        <w:rPr>
          <w:noProof/>
        </w:rPr>
        <w:t>(21)</w:t>
      </w:r>
      <w:r w:rsidR="00EC2BAF" w:rsidRPr="00BA156B">
        <w:fldChar w:fldCharType="end"/>
      </w:r>
      <w:r w:rsidR="009C1FF6" w:rsidRPr="00BA156B">
        <w:t xml:space="preserve">. De esta manera, cada IPRESS maneja de una forma diferente </w:t>
      </w:r>
      <w:r w:rsidR="008962E0" w:rsidRPr="00BA156B">
        <w:t>la inform</w:t>
      </w:r>
      <w:r w:rsidR="00FB3C45" w:rsidRPr="00BA156B">
        <w:t>ación que llega en los</w:t>
      </w:r>
      <w:r w:rsidR="008962E0" w:rsidRPr="00BA156B">
        <w:t xml:space="preserve"> reclamos con el fin de darles una solución </w:t>
      </w:r>
      <w:r w:rsidR="00E15049" w:rsidRPr="00BA156B">
        <w:t>y mantener a los ciudadanos satisfechos con la atención brindada.</w:t>
      </w:r>
      <w:r w:rsidR="00B41EF3" w:rsidRPr="00BA156B">
        <w:t xml:space="preserve"> Cabe destacar que</w:t>
      </w:r>
      <w:r w:rsidR="00FA23DB" w:rsidRPr="00BA156B">
        <w:t xml:space="preserve"> el investigador ha podido ver que la información de los reclamos y su manejo</w:t>
      </w:r>
      <w:r w:rsidR="00B41EF3" w:rsidRPr="00BA156B">
        <w:t xml:space="preserve"> no se hace pública</w:t>
      </w:r>
      <w:r w:rsidR="00FA23DB" w:rsidRPr="00BA156B">
        <w:t xml:space="preserve"> con la ciudadanía ni</w:t>
      </w:r>
      <w:r w:rsidR="00B41EF3" w:rsidRPr="00BA156B">
        <w:t xml:space="preserve"> se comparte entre diversas IPRESS para poder llegar a un acuerdo sobre cómo solucionar ciertos reclamos que pueden ser repetitivos entre </w:t>
      </w:r>
      <w:r w:rsidR="00FA23DB" w:rsidRPr="00BA156B">
        <w:t>ellas</w:t>
      </w:r>
      <w:r w:rsidR="00B41EF3" w:rsidRPr="00BA156B">
        <w:t>.</w:t>
      </w:r>
    </w:p>
    <w:p w14:paraId="10809671" w14:textId="77777777" w:rsidR="00B34BB7" w:rsidRPr="00BA156B" w:rsidRDefault="00562533" w:rsidP="00B34BB7">
      <w:pPr>
        <w:pStyle w:val="Ttulo3"/>
        <w:rPr>
          <w:lang w:val="es-PE"/>
        </w:rPr>
      </w:pPr>
      <w:bookmarkStart w:id="2058" w:name="_Toc520655625"/>
      <w:r w:rsidRPr="00BA156B">
        <w:rPr>
          <w:lang w:val="es-PE"/>
        </w:rPr>
        <w:lastRenderedPageBreak/>
        <w:t>Sistema de gestión de reclamos en el sector salud</w:t>
      </w:r>
      <w:bookmarkEnd w:id="2058"/>
    </w:p>
    <w:p w14:paraId="2BC98881" w14:textId="08DB20E1" w:rsidR="00CE1173" w:rsidRPr="00625BCC" w:rsidRDefault="00E04B5A" w:rsidP="00625BCC">
      <w:pPr>
        <w:pStyle w:val="Texto"/>
      </w:pPr>
      <w:r w:rsidRPr="00BA156B">
        <w:t xml:space="preserve">Dada la importancia probada de </w:t>
      </w:r>
      <w:r w:rsidR="007E4000" w:rsidRPr="00BA156B">
        <w:t xml:space="preserve">los sistemas para gestión de reclamos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7E4000" w:rsidRPr="00BA156B">
        <w:rPr>
          <w:noProof/>
        </w:rPr>
        <w:t>(3)</w:t>
      </w:r>
      <w:r w:rsidR="00EC2BAF" w:rsidRPr="00BA156B">
        <w:fldChar w:fldCharType="end"/>
      </w:r>
      <w:r w:rsidR="007E4000" w:rsidRPr="00BA156B">
        <w:t>, es importante que sean desarrollados para cumplir las siguientes características que permitan que su uso sea el esperado.</w:t>
      </w:r>
    </w:p>
    <w:p w14:paraId="5ECC0F03" w14:textId="30208D93" w:rsidR="00B34BB7" w:rsidRPr="00BD5A50" w:rsidRDefault="00562533" w:rsidP="00BD5A50">
      <w:pPr>
        <w:pStyle w:val="Ttulo4"/>
      </w:pPr>
      <w:r w:rsidRPr="00BD5A50">
        <w:t>Importancia</w:t>
      </w:r>
    </w:p>
    <w:p w14:paraId="2E3063CA" w14:textId="3BDBDAFF" w:rsidR="005D31DC" w:rsidRPr="00625BCC" w:rsidRDefault="00B674F0" w:rsidP="00625BCC">
      <w:pPr>
        <w:pStyle w:val="Texto"/>
      </w:pPr>
      <w:r w:rsidRPr="00BA156B">
        <w:t>El manejo correcto de los reclamos es una de las estrategias que debe</w:t>
      </w:r>
      <w:r w:rsidR="003000D2" w:rsidRPr="00BA156B">
        <w:t>n</w:t>
      </w:r>
      <w:r w:rsidRPr="00BA156B">
        <w:t xml:space="preserve"> utilizarse para la mejora de calidad en atención al usuario</w:t>
      </w:r>
      <w:r w:rsidR="007B7445" w:rsidRPr="00BA156B">
        <w:t>.</w:t>
      </w:r>
      <w:r w:rsidRPr="00BA156B">
        <w:t xml:space="preserve"> Es usual ver los reclamos de forma </w:t>
      </w:r>
      <w:r w:rsidR="00465CE9" w:rsidRPr="00BA156B">
        <w:t>negativa,</w:t>
      </w:r>
      <w:r w:rsidRPr="00BA156B">
        <w:t xml:space="preserve"> pero éstos deben ser vistos como oportunidades de mejora y sirven mucho para identificar los problemas que ocurren en procesos internos que antes no se tenían en consideración</w:t>
      </w:r>
      <w:r w:rsidR="007B7445" w:rsidRPr="00BA156B">
        <w:t>.</w:t>
      </w:r>
      <w:r w:rsidR="00B34BB7" w:rsidRPr="00BA156B">
        <w:t xml:space="preserve"> Es por eso que las deficiencias en el manejo de reclamos significa</w:t>
      </w:r>
      <w:r w:rsidR="00325484" w:rsidRPr="00BA156B">
        <w:t>n</w:t>
      </w:r>
      <w:r w:rsidR="00B34BB7" w:rsidRPr="00BA156B">
        <w:t xml:space="preserve"> que las señales de advertencia están siendo pasadas por alto.</w:t>
      </w:r>
      <w:r w:rsidRPr="00BA156B">
        <w:t xml:space="preserve"> En el caso de salud, ocurre exactamente lo mismo, ya que los reclamos presentados por los pacientes y familiares pueden proveer información importante sobre cómo mejorar la atención al paciente y sirven para que los </w:t>
      </w:r>
      <w:r w:rsidR="00887A03" w:rsidRPr="00BA156B">
        <w:t>establecimientos de salud</w:t>
      </w:r>
      <w:r w:rsidRPr="00BA156B">
        <w:t xml:space="preserve"> puedan detectar problemas sistemáticos en la atención que brindan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p>
    <w:p w14:paraId="3999A3F3" w14:textId="537444FA" w:rsidR="00B674F0" w:rsidRPr="00BD5A50" w:rsidRDefault="00562533" w:rsidP="00BD5A50">
      <w:pPr>
        <w:pStyle w:val="Ttulo4"/>
      </w:pPr>
      <w:r w:rsidRPr="00BD5A50">
        <w:t>Utilidad</w:t>
      </w:r>
    </w:p>
    <w:p w14:paraId="0FAB03B6" w14:textId="55D6C71F" w:rsidR="004C0E7C" w:rsidRPr="00625BCC" w:rsidRDefault="00B674F0" w:rsidP="00625BCC">
      <w:pPr>
        <w:pStyle w:val="Texto"/>
      </w:pPr>
      <w:r w:rsidRPr="00BA156B">
        <w:t xml:space="preserve">El análisis de los reclamos de los pacientes tiene 2 funciones principales dentro de un </w:t>
      </w:r>
      <w:r w:rsidR="00887A03" w:rsidRPr="00BA156B">
        <w:t>establecimiento de salud</w:t>
      </w:r>
      <w:r w:rsidR="007B7445" w:rsidRPr="00BA156B">
        <w:t>.</w:t>
      </w:r>
      <w:r w:rsidRPr="00BA156B">
        <w:t xml:space="preserve"> Primero,</w:t>
      </w:r>
      <w:r w:rsidR="004C0E7C" w:rsidRPr="00BA156B">
        <w:t xml:space="preserve"> permite que las inquietudes de pacientes se recojan y resuelvan</w:t>
      </w:r>
      <w:r w:rsidRPr="00BA156B">
        <w:t>, y con esto se creen soluciones para enfrentar l</w:t>
      </w:r>
      <w:r w:rsidR="004C0E7C" w:rsidRPr="00BA156B">
        <w:t>os futuros problemas</w:t>
      </w:r>
      <w:r w:rsidRPr="00BA156B">
        <w:t xml:space="preserve"> que puedan surgir</w:t>
      </w:r>
      <w:r w:rsidR="007B7445" w:rsidRPr="00BA156B">
        <w:t>.</w:t>
      </w:r>
      <w:r w:rsidRPr="00BA156B">
        <w:t xml:space="preserve"> Segundo, puede proveer una idea de los problemas que ocurren en todo el sistema de atención al paciente y permite que se puedan hacer comparaciones entre </w:t>
      </w:r>
      <w:r w:rsidR="00887A03" w:rsidRPr="00BA156B">
        <w:t>establecimientos de salud</w:t>
      </w:r>
      <w:r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r w:rsidRPr="00BA156B">
        <w:t xml:space="preserve"> </w:t>
      </w:r>
    </w:p>
    <w:p w14:paraId="358E0CB3" w14:textId="55B7AD30" w:rsidR="00B674F0" w:rsidRPr="00625BCC" w:rsidRDefault="00B674F0" w:rsidP="00625BCC">
      <w:pPr>
        <w:pStyle w:val="Texto"/>
      </w:pPr>
      <w:r w:rsidRPr="00BA156B">
        <w:lastRenderedPageBreak/>
        <w:t xml:space="preserve">Además, debería encontrarse integrado con el trabajo que se realiza en toda la organización, ya que la información tiene que ser compartida entre diferentes equipos administrativos </w:t>
      </w:r>
      <w:r w:rsidR="004C0E7C" w:rsidRPr="00BA156B">
        <w:t xml:space="preserve">dentro de la misma IPRESS </w:t>
      </w:r>
      <w:r w:rsidRPr="00BA156B">
        <w:t xml:space="preserve">porque servirá para identificar posibles brechas existentes en el servicio brindado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007B7445" w:rsidRPr="00BA156B">
        <w:t>.</w:t>
      </w:r>
    </w:p>
    <w:p w14:paraId="390A9AC6" w14:textId="1ACA8C03" w:rsidR="00B674F0" w:rsidRPr="00BD5A50" w:rsidRDefault="00562533" w:rsidP="00BD5A50">
      <w:pPr>
        <w:pStyle w:val="Ttulo4"/>
      </w:pPr>
      <w:r w:rsidRPr="00BD5A50">
        <w:t>Principios</w:t>
      </w:r>
    </w:p>
    <w:p w14:paraId="4A31EB54" w14:textId="4BBCB238" w:rsidR="00B674F0" w:rsidRPr="00C128AA" w:rsidRDefault="00B674F0" w:rsidP="00C128AA">
      <w:pPr>
        <w:pStyle w:val="Texto"/>
      </w:pPr>
      <w:r w:rsidRPr="00BA156B">
        <w:t>En Australia se considera necesario que un sistema de atención de</w:t>
      </w:r>
      <w:r w:rsidR="004C0E7C" w:rsidRPr="00BA156B">
        <w:t xml:space="preserve"> reclamos, deba cumplir</w:t>
      </w:r>
      <w:r w:rsidRPr="00BA156B">
        <w:t xml:space="preserve"> en cuenta los siguientes 7 principios que garanticen una buena recolección de reclamos, su manejo y el uso que se le dé a la información colectada; esos principios son los siguientes</w:t>
      </w:r>
      <w:r w:rsidR="004C0E7C" w:rsidRPr="00BA156B">
        <w:t xml:space="preserve">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p>
    <w:p w14:paraId="204F21F3" w14:textId="77777777" w:rsidR="00BD5A50" w:rsidRPr="00BD5A50" w:rsidRDefault="00B674F0" w:rsidP="00BD5A50">
      <w:pPr>
        <w:pStyle w:val="Ttulo5"/>
      </w:pPr>
      <w:r w:rsidRPr="00BD5A50">
        <w:t>Mejora de la calidad</w:t>
      </w:r>
      <w:del w:id="2059" w:author="Regina Casanova" w:date="2018-07-29T13:33:00Z">
        <w:r w:rsidRPr="00BD5A50" w:rsidDel="00CD33CC">
          <w:delText>:</w:delText>
        </w:r>
      </w:del>
      <w:r w:rsidRPr="00BD5A50">
        <w:t xml:space="preserve"> </w:t>
      </w:r>
    </w:p>
    <w:p w14:paraId="29ABB31D" w14:textId="16D6198F" w:rsidR="00B674F0" w:rsidRPr="00C128AA" w:rsidRDefault="00F44F99" w:rsidP="00BD5A50">
      <w:pPr>
        <w:pStyle w:val="Texto"/>
      </w:pPr>
      <w:r w:rsidRPr="00BA156B">
        <w:t>El nexo entre los reclamos presentados por los ciudadanos y la mejora de la calidad de atención en salud debe identificarse como una forma de protección de riesgos futuros.</w:t>
      </w:r>
      <w:r w:rsidR="00B674F0" w:rsidRPr="00BA156B">
        <w:t xml:space="preserve"> Las lecciones aprendidas de los reclamos deben ser usadas para identificar cambios necesarios para evitar ocurran los mismos problemas</w:t>
      </w:r>
      <w:r w:rsidR="007B7445" w:rsidRPr="00BA156B">
        <w:t>.</w:t>
      </w:r>
      <w:r w:rsidR="00B674F0" w:rsidRPr="00BA156B">
        <w:t xml:space="preserve"> Esta colección de datos no debe limitarse solamente a ser proporcionada por pacientes, sino debe difundirse entre el personal (administrativos y personal de salud) ya que ellos también pueden proveer información valiosa</w:t>
      </w:r>
      <w:r w:rsidR="007B7445" w:rsidRPr="00BA156B">
        <w:t>.</w:t>
      </w:r>
    </w:p>
    <w:p w14:paraId="2560003C" w14:textId="77777777" w:rsidR="00BD5A50" w:rsidRDefault="00B674F0" w:rsidP="00BD5A50">
      <w:pPr>
        <w:pStyle w:val="Ttulo5"/>
      </w:pPr>
      <w:r w:rsidRPr="00BA156B">
        <w:t>Divulgación pública</w:t>
      </w:r>
      <w:del w:id="2060" w:author="Regina Casanova" w:date="2018-07-29T13:33:00Z">
        <w:r w:rsidRPr="00BA156B" w:rsidDel="00CD33CC">
          <w:delText>:</w:delText>
        </w:r>
      </w:del>
      <w:r w:rsidRPr="00BA156B">
        <w:t xml:space="preserve"> </w:t>
      </w:r>
    </w:p>
    <w:p w14:paraId="028C8E48" w14:textId="6EF5BC96" w:rsidR="00320234" w:rsidRPr="00C128AA" w:rsidRDefault="00B674F0" w:rsidP="00BD5A50">
      <w:pPr>
        <w:pStyle w:val="Texto"/>
      </w:pPr>
      <w:r w:rsidRPr="00BA156B">
        <w:t>Ante una queja, debe tenerse una política de divulgación pública sobre el tema, se da una expresión de pesar de lo sucedido, se explica con hechos lo que sucedió, las posibles consecuencias y los pasos que se están siguiendo para manejar el evento y prevenir que vuelva a ocurrir</w:t>
      </w:r>
      <w:r w:rsidR="007B7445" w:rsidRPr="00BA156B">
        <w:t>.</w:t>
      </w:r>
    </w:p>
    <w:p w14:paraId="6450A892" w14:textId="77777777" w:rsidR="00BD5A50" w:rsidRDefault="00B674F0" w:rsidP="00BD5A50">
      <w:pPr>
        <w:pStyle w:val="Ttulo5"/>
      </w:pPr>
      <w:r w:rsidRPr="00BA156B">
        <w:lastRenderedPageBreak/>
        <w:t>Compromiso</w:t>
      </w:r>
      <w:del w:id="2061" w:author="Regina Casanova" w:date="2018-07-29T13:33:00Z">
        <w:r w:rsidRPr="00BA156B" w:rsidDel="00CD33CC">
          <w:delText>:</w:delText>
        </w:r>
      </w:del>
      <w:r w:rsidRPr="00BA156B">
        <w:t xml:space="preserve"> </w:t>
      </w:r>
    </w:p>
    <w:p w14:paraId="238760E5" w14:textId="055FE067" w:rsidR="00B674F0" w:rsidRPr="00C128AA" w:rsidRDefault="00B674F0" w:rsidP="00BD5A50">
      <w:pPr>
        <w:pStyle w:val="Texto"/>
      </w:pPr>
      <w:r w:rsidRPr="00BA156B">
        <w:t xml:space="preserve">Todo </w:t>
      </w:r>
      <w:r w:rsidR="00887A03" w:rsidRPr="00BA156B">
        <w:t>establecimiento de salud</w:t>
      </w:r>
      <w:r w:rsidRPr="00BA156B">
        <w:t xml:space="preserve"> </w:t>
      </w:r>
      <w:r w:rsidR="00000DBF" w:rsidRPr="00BA156B">
        <w:t>debe contar</w:t>
      </w:r>
      <w:r w:rsidRPr="00BA156B">
        <w:t xml:space="preserve"> con un proceso claro de administración de reclamos, el cual debe ser coordinado por un miembro del personal que se asegura que todos los reclamos se evalúen de manera rápida y efectiva</w:t>
      </w:r>
      <w:r w:rsidR="007B7445" w:rsidRPr="00BA156B">
        <w:t>.</w:t>
      </w:r>
      <w:r w:rsidRPr="00BA156B">
        <w:t xml:space="preserve">  Todo el personal debe estar dispuesto a participar activamente en la resolución de reclamos como parte de su trabajo diario y a implementar una solución, de ser necesaria</w:t>
      </w:r>
      <w:r w:rsidR="007B7445" w:rsidRPr="00BA156B">
        <w:t>.</w:t>
      </w:r>
    </w:p>
    <w:p w14:paraId="4A309075" w14:textId="77777777" w:rsidR="00BD5A50" w:rsidRDefault="00B674F0" w:rsidP="00BD5A50">
      <w:pPr>
        <w:pStyle w:val="Ttulo5"/>
      </w:pPr>
      <w:r w:rsidRPr="00BA156B">
        <w:t>Accesibilidad</w:t>
      </w:r>
      <w:del w:id="2062" w:author="Regina Casanova" w:date="2018-07-29T13:33:00Z">
        <w:r w:rsidRPr="00BA156B" w:rsidDel="00CD33CC">
          <w:delText>:</w:delText>
        </w:r>
      </w:del>
      <w:r w:rsidRPr="00BA156B">
        <w:t xml:space="preserve"> </w:t>
      </w:r>
    </w:p>
    <w:p w14:paraId="6EBAD1BF" w14:textId="4422A575" w:rsidR="00B674F0" w:rsidRPr="00C128AA" w:rsidRDefault="00B674F0" w:rsidP="00BD5A50">
      <w:pPr>
        <w:pStyle w:val="Texto"/>
      </w:pPr>
      <w:r w:rsidRPr="00BA156B">
        <w:t xml:space="preserve">El sistema de manejo de reclamos debe ser accesible y promovido en todo el </w:t>
      </w:r>
      <w:r w:rsidR="008C1724" w:rsidRPr="00BA156B">
        <w:t xml:space="preserve">establecimiento </w:t>
      </w:r>
      <w:r w:rsidRPr="00BA156B">
        <w:t>de salud, tanto para pacientes como para los empleados</w:t>
      </w:r>
      <w:r w:rsidR="007B7445" w:rsidRPr="00BA156B">
        <w:t>.</w:t>
      </w:r>
      <w:r w:rsidRPr="00BA156B">
        <w:t xml:space="preserve"> El material promocional del sistema debe dejar en claro que todos los comentarios son bienvenidos</w:t>
      </w:r>
      <w:r w:rsidR="007B7445" w:rsidRPr="00BA156B">
        <w:t>.</w:t>
      </w:r>
      <w:r w:rsidRPr="00BA156B">
        <w:t xml:space="preserve"> Además, todos los empleados deben estar al tanto de la existencia de dicho sistema y de cómo funciona en la organización</w:t>
      </w:r>
      <w:r w:rsidR="007B7445" w:rsidRPr="00BA156B">
        <w:t>.</w:t>
      </w:r>
    </w:p>
    <w:p w14:paraId="003241E4" w14:textId="77777777" w:rsidR="00BD5A50" w:rsidRDefault="00B674F0" w:rsidP="00BD5A50">
      <w:pPr>
        <w:pStyle w:val="Ttulo5"/>
      </w:pPr>
      <w:r w:rsidRPr="00BA156B">
        <w:t>Sensibilidad</w:t>
      </w:r>
      <w:del w:id="2063" w:author="Regina Casanova" w:date="2018-07-29T13:33:00Z">
        <w:r w:rsidRPr="00BA156B" w:rsidDel="00CD33CC">
          <w:delText>:</w:delText>
        </w:r>
      </w:del>
      <w:r w:rsidRPr="00BA156B">
        <w:t xml:space="preserve"> </w:t>
      </w:r>
    </w:p>
    <w:p w14:paraId="6F08DA5E" w14:textId="231666C7" w:rsidR="00B674F0" w:rsidRPr="00C128AA" w:rsidRDefault="00B674F0" w:rsidP="00BD5A50">
      <w:pPr>
        <w:pStyle w:val="Texto"/>
      </w:pPr>
      <w:r w:rsidRPr="00BA156B">
        <w:t>Deben tomarse todos los reclamos como una fuente importante de retroalimentación y deben ser tratados con carácter prioritario</w:t>
      </w:r>
      <w:r w:rsidR="007B7445" w:rsidRPr="00BA156B">
        <w:t>.</w:t>
      </w:r>
    </w:p>
    <w:p w14:paraId="2D719472" w14:textId="77777777" w:rsidR="00BD5A50" w:rsidRDefault="00B674F0" w:rsidP="00BD5A50">
      <w:pPr>
        <w:pStyle w:val="Ttulo5"/>
      </w:pPr>
      <w:r w:rsidRPr="00BA156B">
        <w:t>Transparencia y Responsabilidad</w:t>
      </w:r>
      <w:del w:id="2064" w:author="Regina Casanova" w:date="2018-07-29T13:32:00Z">
        <w:r w:rsidRPr="00BA156B" w:rsidDel="00CD33CC">
          <w:delText>:</w:delText>
        </w:r>
      </w:del>
      <w:r w:rsidRPr="00BA156B">
        <w:t xml:space="preserve"> </w:t>
      </w:r>
    </w:p>
    <w:p w14:paraId="52ADBDF6" w14:textId="7958AB75" w:rsidR="00B674F0" w:rsidRPr="00C128AA" w:rsidRDefault="00B674F0" w:rsidP="00BD5A50">
      <w:pPr>
        <w:pStyle w:val="Texto"/>
      </w:pPr>
      <w:r w:rsidRPr="00BA156B">
        <w:t>El sistema de manejo de reclamos debe ser aplicado consistentemente, abierto y equitativo</w:t>
      </w:r>
      <w:r w:rsidR="007B7445" w:rsidRPr="00BA156B">
        <w:t>.</w:t>
      </w:r>
      <w:r w:rsidRPr="00BA156B">
        <w:t xml:space="preserve"> La persona que ha presentado el reclamo debe ser informada sobre el estado en que se encuentra su reclamo a lo largo del proceso, y también se le debería dar información sobre los pasos seguidos por el centro para darle una solución</w:t>
      </w:r>
      <w:r w:rsidR="007B7445" w:rsidRPr="00BA156B">
        <w:t>.</w:t>
      </w:r>
      <w:r w:rsidRPr="00BA156B">
        <w:t xml:space="preserve"> </w:t>
      </w:r>
      <w:r w:rsidRPr="00BA156B">
        <w:lastRenderedPageBreak/>
        <w:t>Todos los tipos de reclamos y los pasos que se siguieron para solucionarlos deben encontrarse disponibles al público en general</w:t>
      </w:r>
      <w:r w:rsidR="007B7445" w:rsidRPr="00BA156B">
        <w:t>.</w:t>
      </w:r>
    </w:p>
    <w:p w14:paraId="59B6A3BC" w14:textId="77777777" w:rsidR="00BD5A50" w:rsidRDefault="00B674F0" w:rsidP="00BD5A50">
      <w:pPr>
        <w:pStyle w:val="Ttulo5"/>
      </w:pPr>
      <w:r w:rsidRPr="00BA156B">
        <w:t>Privacidad y Confidencialidad</w:t>
      </w:r>
      <w:del w:id="2065" w:author="Regina Casanova" w:date="2018-07-29T13:32:00Z">
        <w:r w:rsidRPr="00BA156B" w:rsidDel="00CD33CC">
          <w:delText xml:space="preserve">: </w:delText>
        </w:r>
      </w:del>
    </w:p>
    <w:p w14:paraId="0FEA3B4C" w14:textId="4EB4436E" w:rsidR="0025023D" w:rsidRPr="00C128AA" w:rsidRDefault="00B674F0" w:rsidP="00BD5A50">
      <w:pPr>
        <w:pStyle w:val="Texto"/>
      </w:pPr>
      <w:r w:rsidRPr="00BA156B">
        <w:t>Todos los reclamos deben manejarse de manera confidencial, para protección del paciente y de los empleados</w:t>
      </w:r>
      <w:r w:rsidR="007B7445" w:rsidRPr="00BA156B">
        <w:t>.</w:t>
      </w:r>
      <w:r w:rsidRPr="00BA156B">
        <w:t xml:space="preserve"> La información sobre los reclamos presentados debe almacenarse de forma separada al historial médico y no puede, bajo ninguna forma, ser parte del historial médico</w:t>
      </w:r>
      <w:r w:rsidR="007B7445" w:rsidRPr="00BA156B">
        <w:t>.</w:t>
      </w:r>
    </w:p>
    <w:p w14:paraId="7B71E077" w14:textId="272E03A5" w:rsidR="00ED563C" w:rsidRPr="00BD5A50" w:rsidDel="002310C3" w:rsidRDefault="007C273E" w:rsidP="000A0C44">
      <w:pPr>
        <w:pStyle w:val="Ttulo4"/>
        <w:rPr>
          <w:del w:id="2066" w:author="Regina Casanova" w:date="2018-07-29T21:31:00Z"/>
        </w:rPr>
      </w:pPr>
      <w:commentRangeStart w:id="2067"/>
      <w:del w:id="2068" w:author="Regina Casanova" w:date="2018-07-22T19:22:00Z">
        <w:r w:rsidRPr="00BD5A50" w:rsidDel="00CC0FCF">
          <w:delText>Softwa</w:delText>
        </w:r>
      </w:del>
      <w:del w:id="2069" w:author="Regina Casanova" w:date="2018-07-22T19:23:00Z">
        <w:r w:rsidRPr="00BD5A50" w:rsidDel="00CC0FCF">
          <w:delText>re comercial de</w:delText>
        </w:r>
      </w:del>
      <w:del w:id="2070" w:author="Regina Casanova" w:date="2018-07-29T21:31:00Z">
        <w:r w:rsidRPr="00BD5A50" w:rsidDel="002310C3">
          <w:delText xml:space="preserve"> </w:delText>
        </w:r>
        <w:r w:rsidR="00B75533" w:rsidRPr="00BD5A50" w:rsidDel="002310C3">
          <w:delText>Sistema de Gestión de Recl</w:delText>
        </w:r>
        <w:r w:rsidR="00BD5A50" w:rsidDel="002310C3">
          <w:delText xml:space="preserve">amos </w:delText>
        </w:r>
        <w:commentRangeEnd w:id="2067"/>
        <w:r w:rsidR="007A0FFF" w:rsidDel="002310C3">
          <w:rPr>
            <w:rStyle w:val="Refdecomentario"/>
            <w:rFonts w:eastAsiaTheme="minorHAnsi" w:cstheme="minorBidi"/>
            <w:i w:val="0"/>
            <w:iCs w:val="0"/>
            <w:color w:val="auto"/>
          </w:rPr>
          <w:commentReference w:id="2067"/>
        </w:r>
      </w:del>
    </w:p>
    <w:p w14:paraId="5ABD39A1" w14:textId="5900A2DC" w:rsidR="00D963F6" w:rsidRPr="00C128AA" w:rsidDel="002310C3" w:rsidRDefault="007A53DE" w:rsidP="00C128AA">
      <w:pPr>
        <w:pStyle w:val="Texto"/>
        <w:rPr>
          <w:del w:id="2071" w:author="Regina Casanova" w:date="2018-07-29T21:31:00Z"/>
        </w:rPr>
      </w:pPr>
      <w:del w:id="2072" w:author="Regina Casanova" w:date="2018-07-29T21:31:00Z">
        <w:r w:rsidRPr="00C128AA" w:rsidDel="002310C3">
          <w:delText>Actualme</w:delText>
        </w:r>
        <w:r w:rsidR="007B6188" w:rsidRPr="00C128AA" w:rsidDel="002310C3">
          <w:delText>nte existe</w:delText>
        </w:r>
      </w:del>
      <w:del w:id="2073" w:author="Regina Casanova" w:date="2018-07-22T19:26:00Z">
        <w:r w:rsidR="001306F6" w:rsidRPr="00C128AA" w:rsidDel="00CC0FCF">
          <w:delText xml:space="preserve"> software</w:delText>
        </w:r>
      </w:del>
      <w:del w:id="2074" w:author="Regina Casanova" w:date="2018-07-29T21:31:00Z">
        <w:r w:rsidRPr="00C128AA" w:rsidDel="002310C3">
          <w:delText xml:space="preserve"> </w:delText>
        </w:r>
        <w:r w:rsidR="007B6188" w:rsidRPr="00C128AA" w:rsidDel="002310C3">
          <w:delText xml:space="preserve">comercial llamados </w:delText>
        </w:r>
        <w:r w:rsidR="007B6188" w:rsidRPr="009E6BE6" w:rsidDel="002310C3">
          <w:rPr>
            <w:lang w:val="es-PE"/>
          </w:rPr>
          <w:delText>Customer Relationship Manager</w:delText>
        </w:r>
        <w:r w:rsidR="007B6188" w:rsidRPr="00C128AA" w:rsidDel="002310C3">
          <w:delText xml:space="preserve"> (CRM) </w:delText>
        </w:r>
        <w:r w:rsidRPr="00C128AA" w:rsidDel="002310C3">
          <w:delText xml:space="preserve">para </w:delText>
        </w:r>
        <w:r w:rsidR="007B6188" w:rsidRPr="00C128AA" w:rsidDel="002310C3">
          <w:delText xml:space="preserve">la </w:delText>
        </w:r>
        <w:r w:rsidRPr="00C128AA" w:rsidDel="002310C3">
          <w:delText>gestió</w:delText>
        </w:r>
        <w:r w:rsidR="00B35196" w:rsidRPr="00C128AA" w:rsidDel="002310C3">
          <w:delText xml:space="preserve">n de reclamos </w:delText>
        </w:r>
        <w:r w:rsidR="007B6188" w:rsidRPr="00C128AA" w:rsidDel="002310C3">
          <w:delText xml:space="preserve">especializadas en </w:delText>
        </w:r>
        <w:r w:rsidR="00920626" w:rsidRPr="00C128AA" w:rsidDel="002310C3">
          <w:delText>la relación con clientes o usuarios</w:delText>
        </w:r>
        <w:r w:rsidR="00A4596C" w:rsidRPr="00C128AA" w:rsidDel="002310C3">
          <w:delText>. E</w:delText>
        </w:r>
        <w:r w:rsidR="0063061D" w:rsidRPr="00C128AA" w:rsidDel="002310C3">
          <w:delText xml:space="preserve">ste tipo de </w:delText>
        </w:r>
      </w:del>
      <w:del w:id="2075" w:author="Regina Casanova" w:date="2018-07-22T19:26:00Z">
        <w:r w:rsidR="0063061D" w:rsidRPr="00C128AA" w:rsidDel="00CC0FCF">
          <w:delText xml:space="preserve">software </w:delText>
        </w:r>
      </w:del>
      <w:del w:id="2076" w:author="Regina Casanova" w:date="2018-07-29T21:31:00Z">
        <w:r w:rsidR="0063061D" w:rsidRPr="00C128AA" w:rsidDel="002310C3">
          <w:delText>se caracteriza</w:delText>
        </w:r>
        <w:r w:rsidR="00A4596C" w:rsidRPr="00C128AA" w:rsidDel="002310C3">
          <w:delText xml:space="preserve"> por manejar la interacción de la empresa o institución con los actuales y/o potenciales usuarios </w:delText>
        </w:r>
        <w:r w:rsidR="007B6188" w:rsidRPr="00C128AA" w:rsidDel="002310C3">
          <w:delText>reco</w:delText>
        </w:r>
        <w:r w:rsidR="00A4596C" w:rsidRPr="00C128AA" w:rsidDel="002310C3">
          <w:delText xml:space="preserve">pilando información </w:delText>
        </w:r>
        <w:r w:rsidR="0079638F" w:rsidRPr="00C128AA" w:rsidDel="002310C3">
          <w:delText>de</w:delText>
        </w:r>
        <w:r w:rsidR="00A4596C" w:rsidRPr="00C128AA" w:rsidDel="002310C3">
          <w:delText xml:space="preserve"> las comunicaciones en los diversos canales de comunicación que pueda tener la institución como su </w:delText>
        </w:r>
        <w:r w:rsidR="00984134" w:rsidRPr="00C128AA" w:rsidDel="002310C3">
          <w:delText>página</w:delText>
        </w:r>
        <w:r w:rsidR="00A4596C" w:rsidRPr="00C128AA" w:rsidDel="002310C3">
          <w:delText xml:space="preserve"> web, consultas telefónicas,</w:delText>
        </w:r>
        <w:r w:rsidR="00561C11" w:rsidRPr="00C128AA" w:rsidDel="002310C3">
          <w:delText xml:space="preserve"> chat en</w:delText>
        </w:r>
        <w:r w:rsidR="00984134" w:rsidRPr="00C128AA" w:rsidDel="002310C3">
          <w:delText xml:space="preserve"> vivo, etc. Gracias a </w:delText>
        </w:r>
        <w:r w:rsidR="00561C11" w:rsidRPr="00C128AA" w:rsidDel="002310C3">
          <w:delText xml:space="preserve">este tipo de </w:delText>
        </w:r>
      </w:del>
      <w:del w:id="2077" w:author="Regina Casanova" w:date="2018-07-22T19:27:00Z">
        <w:r w:rsidR="00561C11" w:rsidRPr="00C128AA" w:rsidDel="00CC0FCF">
          <w:delText>software</w:delText>
        </w:r>
      </w:del>
      <w:del w:id="2078" w:author="Regina Casanova" w:date="2018-07-29T21:31:00Z">
        <w:r w:rsidR="00561C11" w:rsidRPr="00C128AA" w:rsidDel="002310C3">
          <w:delText xml:space="preserve">, las instituciones pueden </w:delText>
        </w:r>
        <w:r w:rsidR="00984134" w:rsidRPr="00C128AA" w:rsidDel="002310C3">
          <w:delText>encontrar c</w:delText>
        </w:r>
        <w:r w:rsidR="00B67F2D" w:rsidRPr="00C128AA" w:rsidDel="002310C3">
          <w:delText>ó</w:delText>
        </w:r>
        <w:r w:rsidR="00984134" w:rsidRPr="00C128AA" w:rsidDel="002310C3">
          <w:delText>mo acercarse más hacia sus usuarios y c</w:delText>
        </w:r>
        <w:r w:rsidR="00B67F2D" w:rsidRPr="00C128AA" w:rsidDel="002310C3">
          <w:delText>ó</w:delText>
        </w:r>
        <w:r w:rsidR="00984134" w:rsidRPr="00C128AA" w:rsidDel="002310C3">
          <w:delText xml:space="preserve">mo atender mejor sus necesidades potenciando sus </w:delText>
        </w:r>
        <w:r w:rsidR="00141275" w:rsidRPr="00C128AA" w:rsidDel="002310C3">
          <w:delText>servicios</w:delText>
        </w:r>
        <w:r w:rsidR="007B6188" w:rsidRPr="00C128AA" w:rsidDel="002310C3">
          <w:delText xml:space="preserve"> </w:delText>
        </w:r>
        <w:r w:rsidR="00EC2BAF" w:rsidRPr="00C128AA" w:rsidDel="002310C3">
          <w:fldChar w:fldCharType="begin" w:fldLock="1"/>
        </w:r>
        <w:r w:rsidR="00615A96" w:rsidRPr="002310C3" w:rsidDel="002310C3">
          <w:delInstrText>ADDIN CSL_CITATION {"citationItems":[{"id":"ITEM-1","itemData":{"URL":"https://www.act.com/","accessed":{"date-parts":[["2018","2","4"]]},"id":"ITEM-1","issued":{"date-parts":[["0"]]},"title":"CRM for Small Business - Customer Relationship Management - Act!","type":"webpage"},"uris":["http://www.mendeley.com/documents/?uuid=820a4b41-c5a6-36ce-a4cd-93369dc8002e"]},{"id":"ITEM-2","itemData":{"URL":"https://www.sumacrm.com/soporte/customer-relationship-management","accessed":{"date-parts":[["2018","2","4"]]},"id":"ITEM-2","issued":{"date-parts":[["0"]]},"title":"Qué es CRM: Customer Relationship Management y Software CRM","type":"webpage"},"uris":["http://www.mendeley.com/documents/?uuid=07da3dc4-50a1-3745-b5f3-ba8a74054f60"]}],"mendeley":{"formattedCitation":"(22,23)","manualFormatting":"(17)","plainTextFormattedCitation":"(22,23)","previouslyFormattedCitation":"(22,23)"},"properties":{"noteIndex":0},"schema":"https://github.com/citation-style-language/schema/raw/master/csl-citation.json"}</w:delInstrText>
        </w:r>
        <w:r w:rsidR="00EC2BAF" w:rsidRPr="00C128AA" w:rsidDel="002310C3">
          <w:fldChar w:fldCharType="separate"/>
        </w:r>
        <w:r w:rsidR="007B6188" w:rsidRPr="002310C3" w:rsidDel="002310C3">
          <w:rPr>
            <w:noProof/>
          </w:rPr>
          <w:delText>(17)</w:delText>
        </w:r>
        <w:r w:rsidR="00EC2BAF" w:rsidRPr="00C128AA" w:rsidDel="002310C3">
          <w:fldChar w:fldCharType="end"/>
        </w:r>
        <w:r w:rsidR="00984134" w:rsidRPr="00C128AA" w:rsidDel="002310C3">
          <w:delText xml:space="preserve">. </w:delText>
        </w:r>
        <w:r w:rsidR="00D963F6" w:rsidRPr="00C128AA" w:rsidDel="002310C3">
          <w:delText xml:space="preserve"> </w:delText>
        </w:r>
      </w:del>
    </w:p>
    <w:p w14:paraId="048B59D7" w14:textId="6FE2F436" w:rsidR="00A60A6F" w:rsidDel="00CC0FCF" w:rsidRDefault="007C273E" w:rsidP="00C128AA">
      <w:pPr>
        <w:pStyle w:val="Texto"/>
        <w:rPr>
          <w:ins w:id="2079" w:author="Luis Fernando Llanos Zavalaga" w:date="2018-07-10T13:29:00Z"/>
          <w:del w:id="2080" w:author="Regina Casanova" w:date="2018-07-22T19:23:00Z"/>
        </w:rPr>
      </w:pPr>
      <w:del w:id="2081" w:author="Regina Casanova" w:date="2018-07-29T21:31:00Z">
        <w:r w:rsidRPr="00C128AA" w:rsidDel="002310C3">
          <w:delText xml:space="preserve">En el caso de la industria de salud, en España el uso de CRM sanitario ha demostrado durante pandemias y alertas sanitarias que es útil para entablar una comunicación permanente con pacientes, evitando el posible desbordamiento de centros de urgencias por población con sintomatología leve que buscaban atención médica </w:delText>
        </w:r>
        <w:r w:rsidR="00EC2BAF" w:rsidRPr="00C128AA" w:rsidDel="002310C3">
          <w:fldChar w:fldCharType="begin" w:fldLock="1"/>
        </w:r>
        <w:r w:rsidR="00E319D4" w:rsidDel="002310C3">
          <w:del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delInstrText>
        </w:r>
        <w:r w:rsidR="00EC2BAF" w:rsidRPr="00C128AA" w:rsidDel="002310C3">
          <w:fldChar w:fldCharType="separate"/>
        </w:r>
        <w:r w:rsidR="00465DBE" w:rsidRPr="00C128AA" w:rsidDel="002310C3">
          <w:rPr>
            <w:noProof/>
          </w:rPr>
          <w:delText>(8)</w:delText>
        </w:r>
        <w:r w:rsidR="00EC2BAF" w:rsidRPr="00C128AA" w:rsidDel="002310C3">
          <w:fldChar w:fldCharType="end"/>
        </w:r>
        <w:r w:rsidRPr="00C128AA" w:rsidDel="002310C3">
          <w:delText xml:space="preserve">. </w:delText>
        </w:r>
        <w:r w:rsidR="00D963F6" w:rsidRPr="00C128AA" w:rsidDel="002310C3">
          <w:delText>En Es</w:delText>
        </w:r>
        <w:r w:rsidR="00EE62F8" w:rsidDel="002310C3">
          <w:delText>tados Unidos se ha demostrado có</w:delText>
        </w:r>
        <w:r w:rsidR="00D963F6" w:rsidRPr="00C128AA" w:rsidDel="002310C3">
          <w:delText xml:space="preserve">mo utilizando un </w:delText>
        </w:r>
      </w:del>
      <w:del w:id="2082" w:author="Regina Casanova" w:date="2018-07-29T19:16:00Z">
        <w:r w:rsidR="00D963F6" w:rsidRPr="00C128AA" w:rsidDel="00F95B03">
          <w:delText>software</w:delText>
        </w:r>
      </w:del>
      <w:del w:id="2083" w:author="Regina Casanova" w:date="2018-07-29T21:31:00Z">
        <w:r w:rsidR="00D963F6" w:rsidRPr="00C128AA" w:rsidDel="002310C3">
          <w:delText xml:space="preserve"> CRM se puede evitar conflictos y puede promover mejor servicio de atención en salud a los pacientes </w:delText>
        </w:r>
        <w:r w:rsidR="00EC2BAF" w:rsidRPr="00C128AA" w:rsidDel="002310C3">
          <w:fldChar w:fldCharType="begin" w:fldLock="1"/>
        </w:r>
        <w:r w:rsidR="00615A96" w:rsidDel="002310C3">
          <w:delInstrText>ADDIN CSL_CITATION {"citationItems":[{"id":"ITEM-1","itemData":{"ISBN":"978-981-08-8869-5","ISSN":"2010-4626","abstract":"Recently, many healthcare organizations arc adopting CRM as a strategy,\\nwhich involves using technology to organize, automate, and coordinate\\nbusiness processes, in managing interactions with their patients.\\nCRM with the Web technology provides healthcare providers the ability\\nto broaden their services beyond usual practices, and thus offers\\nsuitable environment using latest technology to achieve superb patient\\ncare. This paper discusses and demonstrates how a new approach in\\nCRM based on Web 2.0 will help the healthcare providers improving\\ntheir customer support, avoiding conflict, and promoting better health\\nto patient. With this new approach patients will benefit from the\\ncustomized personal service with full information access to perform\\nself managed their own health. It also helps healthcare providers\\nretaining the right customer. A conceptual framework of the new approach\\nwill be discussed.","author":[{"dropping-particle":"","family":"Anshari","given":"Muhammad","non-dropping-particle":"","parse-names":false,"suffix":""},{"dropping-particle":"","family":"Almunawar","given":"Mohammad Nabil","non-dropping-particle":"","parse-names":false,"suffix":""}],"container-title":"Proceedings of 2011 International Conference on Economics and Business Information (OCEBI 2011)","id":"ITEM-1","issue":"Icebi","issued":{"date-parts":[["2011"]]},"page":"7-9","title":"Evaluating CRM Implementation in Healthcare Organization","type":"article-journal","volume":"2009"},"uris":["http://www.mendeley.com/documents/?uuid=65e7a70b-bb6a-382b-acb3-499951d99369"]}],"mendeley":{"formattedCitation":"(24)","plainTextFormattedCitation":"(24)","previouslyFormattedCitation":"(24)"},"properties":{"noteIndex":0},"schema":"https://github.com/citation-style-language/schema/raw/master/csl-citation.json"}</w:delInstrText>
        </w:r>
        <w:r w:rsidR="00EC2BAF" w:rsidRPr="00C128AA" w:rsidDel="002310C3">
          <w:fldChar w:fldCharType="separate"/>
        </w:r>
        <w:r w:rsidR="00615A96" w:rsidRPr="00615A96" w:rsidDel="002310C3">
          <w:rPr>
            <w:noProof/>
          </w:rPr>
          <w:delText>(24)</w:delText>
        </w:r>
        <w:r w:rsidR="00EC2BAF" w:rsidRPr="00C128AA" w:rsidDel="002310C3">
          <w:fldChar w:fldCharType="end"/>
        </w:r>
        <w:r w:rsidR="00D963F6" w:rsidRPr="00C128AA" w:rsidDel="002310C3">
          <w:delText>.</w:delText>
        </w:r>
        <w:r w:rsidR="00F95233" w:rsidRPr="00C128AA" w:rsidDel="002310C3">
          <w:delText xml:space="preserve">El requerimiento de que </w:delText>
        </w:r>
        <w:r w:rsidR="00D963F6" w:rsidRPr="00C128AA" w:rsidDel="002310C3">
          <w:delText xml:space="preserve">estas comunicaciones con pacientes </w:delText>
        </w:r>
        <w:r w:rsidR="00F95233" w:rsidRPr="00C128AA" w:rsidDel="002310C3">
          <w:delText>sean</w:delText>
        </w:r>
        <w:r w:rsidR="00D963F6" w:rsidRPr="00C128AA" w:rsidDel="002310C3">
          <w:delText xml:space="preserve"> cargadas a un servidor de Internet, hace que su uso en Perú sea dificultoso ya que muchas IPRESS públicas no cuentan con conectividad estable de Internet e incluso hay IPRESS que se encuentran en zonas donde no existe conectividad. Esto hace que el uso de este tipo de </w:delText>
        </w:r>
      </w:del>
      <w:del w:id="2084" w:author="Regina Casanova" w:date="2018-07-22T19:28:00Z">
        <w:r w:rsidR="00D963F6" w:rsidRPr="00C128AA" w:rsidDel="00CC0FCF">
          <w:delText>software</w:delText>
        </w:r>
      </w:del>
      <w:del w:id="2085" w:author="Regina Casanova" w:date="2018-07-29T21:31:00Z">
        <w:r w:rsidR="00D963F6" w:rsidRPr="00C128AA" w:rsidDel="002310C3">
          <w:delText xml:space="preserve"> no sea viable </w:delText>
        </w:r>
        <w:r w:rsidR="00BA1222" w:rsidRPr="00C128AA" w:rsidDel="002310C3">
          <w:delText xml:space="preserve">como </w:delText>
        </w:r>
        <w:r w:rsidR="00D963F6" w:rsidRPr="00C128AA" w:rsidDel="002310C3">
          <w:delText>una solución informática interconectada a nivel nacional.</w:delText>
        </w:r>
      </w:del>
      <w:bookmarkStart w:id="2086" w:name="_Toc520655231"/>
      <w:bookmarkStart w:id="2087" w:name="_Toc520655626"/>
      <w:bookmarkEnd w:id="2086"/>
      <w:bookmarkEnd w:id="2087"/>
    </w:p>
    <w:p w14:paraId="0347CC5F" w14:textId="2761E2CC" w:rsidR="007A0FFF" w:rsidRPr="00C128AA" w:rsidDel="00CC0FCF" w:rsidRDefault="007A0FFF" w:rsidP="00C128AA">
      <w:pPr>
        <w:pStyle w:val="Texto"/>
        <w:rPr>
          <w:del w:id="2088" w:author="Regina Casanova" w:date="2018-07-22T19:21:00Z"/>
        </w:rPr>
      </w:pPr>
      <w:bookmarkStart w:id="2089" w:name="_Toc520655232"/>
      <w:bookmarkStart w:id="2090" w:name="_Toc520655627"/>
      <w:bookmarkEnd w:id="2089"/>
      <w:bookmarkEnd w:id="2090"/>
    </w:p>
    <w:p w14:paraId="5312F403" w14:textId="77777777" w:rsidR="00562533" w:rsidRPr="00BA156B" w:rsidRDefault="00562533" w:rsidP="009E44F3">
      <w:pPr>
        <w:pStyle w:val="Ttulo2"/>
        <w:rPr>
          <w:lang w:val="es-PE"/>
        </w:rPr>
      </w:pPr>
      <w:bookmarkStart w:id="2091" w:name="_Toc520655628"/>
      <w:r w:rsidRPr="00BA156B">
        <w:rPr>
          <w:lang w:val="es-PE"/>
        </w:rPr>
        <w:t>Dis</w:t>
      </w:r>
      <w:r w:rsidR="00DA152E" w:rsidRPr="00BA156B">
        <w:rPr>
          <w:lang w:val="es-PE"/>
        </w:rPr>
        <w:t>eño Centrado en el Usuario</w:t>
      </w:r>
      <w:r w:rsidRPr="00BA156B">
        <w:rPr>
          <w:lang w:val="es-PE"/>
        </w:rPr>
        <w:t xml:space="preserve"> </w:t>
      </w:r>
      <w:r w:rsidR="009C38A3" w:rsidRPr="00BA156B">
        <w:rPr>
          <w:lang w:val="es-PE"/>
        </w:rPr>
        <w:t>y su importancia en el sector salud</w:t>
      </w:r>
      <w:bookmarkEnd w:id="2091"/>
    </w:p>
    <w:p w14:paraId="19280443" w14:textId="77777777" w:rsidR="00B674F0" w:rsidRPr="00BA156B" w:rsidRDefault="00562533" w:rsidP="00465DBE">
      <w:pPr>
        <w:pStyle w:val="Ttulo3"/>
        <w:rPr>
          <w:lang w:val="es-PE"/>
        </w:rPr>
      </w:pPr>
      <w:bookmarkStart w:id="2092" w:name="_Toc520655629"/>
      <w:r w:rsidRPr="00BA156B">
        <w:rPr>
          <w:lang w:val="es-PE"/>
        </w:rPr>
        <w:t>Descripción e Importancia</w:t>
      </w:r>
      <w:bookmarkEnd w:id="2092"/>
    </w:p>
    <w:p w14:paraId="2F384AC5" w14:textId="2C38326A" w:rsidR="00B674F0" w:rsidRPr="00BA156B" w:rsidRDefault="00B674F0" w:rsidP="00C618AF">
      <w:pPr>
        <w:pStyle w:val="Texto"/>
        <w:rPr>
          <w:lang w:val="es-PE"/>
        </w:rPr>
      </w:pPr>
      <w:r w:rsidRPr="00BA156B">
        <w:rPr>
          <w:lang w:val="es-PE"/>
        </w:rPr>
        <w:t>El diseño centrado en el usuario</w:t>
      </w:r>
      <w:r w:rsidR="00DA152E" w:rsidRPr="00BA156B">
        <w:rPr>
          <w:lang w:val="es-PE"/>
        </w:rPr>
        <w:t xml:space="preserve"> (</w:t>
      </w:r>
      <w:r w:rsidR="00DA152E" w:rsidRPr="00160297">
        <w:rPr>
          <w:lang w:val="es-PE"/>
        </w:rPr>
        <w:t>User Centered Design</w:t>
      </w:r>
      <w:r w:rsidR="00DA152E" w:rsidRPr="00BA156B">
        <w:rPr>
          <w:lang w:val="es-PE"/>
        </w:rPr>
        <w:t>, UCD)</w:t>
      </w:r>
      <w:r w:rsidRPr="00BA156B">
        <w:rPr>
          <w:lang w:val="es-PE"/>
        </w:rPr>
        <w:t xml:space="preserve"> es un enfoque de diseño </w:t>
      </w:r>
      <w:r w:rsidR="00BA45B9" w:rsidRPr="00BA156B">
        <w:rPr>
          <w:lang w:val="es-PE"/>
        </w:rPr>
        <w:t>utilizado en el</w:t>
      </w:r>
      <w:r w:rsidRPr="00BA156B">
        <w:rPr>
          <w:lang w:val="es-PE"/>
        </w:rPr>
        <w:t xml:space="preserve"> desarrollo de </w:t>
      </w:r>
      <w:ins w:id="2093" w:author="Regina Casanova" w:date="2018-07-22T19:28:00Z">
        <w:r w:rsidR="00CC0FCF">
          <w:rPr>
            <w:lang w:val="es-PE"/>
          </w:rPr>
          <w:t>aplicativos informáticos</w:t>
        </w:r>
      </w:ins>
      <w:r w:rsidR="00BA45B9" w:rsidRPr="00BA156B">
        <w:rPr>
          <w:lang w:val="es-PE"/>
        </w:rPr>
        <w:t xml:space="preserve"> con el propósito de hacer</w:t>
      </w:r>
      <w:ins w:id="2094" w:author="Regina Casanova" w:date="2018-06-18T17:57:00Z">
        <w:r w:rsidR="007E1695">
          <w:rPr>
            <w:lang w:val="es-PE"/>
          </w:rPr>
          <w:t xml:space="preserve"> </w:t>
        </w:r>
      </w:ins>
      <w:ins w:id="2095" w:author="Regina Casanova" w:date="2018-07-22T19:28:00Z">
        <w:r w:rsidR="00CC0FCF">
          <w:rPr>
            <w:lang w:val="es-PE"/>
          </w:rPr>
          <w:t>aplicativos</w:t>
        </w:r>
      </w:ins>
      <w:r w:rsidR="00BA45B9" w:rsidRPr="00BA156B">
        <w:rPr>
          <w:lang w:val="es-PE"/>
        </w:rPr>
        <w:t xml:space="preserve"> </w:t>
      </w:r>
      <w:r w:rsidRPr="00BA156B">
        <w:rPr>
          <w:lang w:val="es-PE"/>
        </w:rPr>
        <w:t xml:space="preserve">más usables enfocándose en </w:t>
      </w:r>
      <w:r w:rsidR="007E1695">
        <w:rPr>
          <w:lang w:val="es-PE"/>
        </w:rPr>
        <w:t>su</w:t>
      </w:r>
      <w:r w:rsidRPr="00BA156B">
        <w:rPr>
          <w:lang w:val="es-PE"/>
        </w:rPr>
        <w:t xml:space="preserve"> uso</w:t>
      </w:r>
      <w:r w:rsidR="00030212">
        <w:rPr>
          <w:lang w:val="es-PE"/>
        </w:rPr>
        <w:t>,</w:t>
      </w:r>
      <w:r w:rsidRPr="00BA156B">
        <w:rPr>
          <w:lang w:val="es-PE"/>
        </w:rPr>
        <w:t xml:space="preserve"> aplicando factores humanos y técnicas de usabilidad </w:t>
      </w:r>
      <w:r w:rsidR="00EC2BAF" w:rsidRPr="00BA156B">
        <w:rPr>
          <w:lang w:val="es-PE"/>
        </w:rPr>
        <w:fldChar w:fldCharType="begin" w:fldLock="1"/>
      </w:r>
      <w:r w:rsidR="00E319D4">
        <w:rPr>
          <w:lang w:val="es-PE"/>
        </w:rPr>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rPr>
          <w:lang w:val="es-PE"/>
        </w:rPr>
        <w:fldChar w:fldCharType="separate"/>
      </w:r>
      <w:r w:rsidR="003F29A5" w:rsidRPr="00BA156B">
        <w:rPr>
          <w:noProof/>
          <w:lang w:val="es-PE"/>
        </w:rPr>
        <w:t>(10)</w:t>
      </w:r>
      <w:r w:rsidR="00EC2BAF" w:rsidRPr="00BA156B">
        <w:rPr>
          <w:lang w:val="es-PE"/>
        </w:rPr>
        <w:fldChar w:fldCharType="end"/>
      </w:r>
      <w:r w:rsidR="007B7445" w:rsidRPr="00BA156B">
        <w:rPr>
          <w:lang w:val="es-PE"/>
        </w:rPr>
        <w:t>.</w:t>
      </w:r>
      <w:r w:rsidRPr="00BA156B">
        <w:rPr>
          <w:lang w:val="es-PE"/>
        </w:rPr>
        <w:t xml:space="preserve"> Puede ser </w:t>
      </w:r>
      <w:r w:rsidR="000411F6" w:rsidRPr="00BA156B">
        <w:rPr>
          <w:lang w:val="es-PE"/>
        </w:rPr>
        <w:t xml:space="preserve">usado con varios propósitos, entre ellos </w:t>
      </w:r>
      <w:r w:rsidRPr="00BA156B">
        <w:rPr>
          <w:lang w:val="es-PE"/>
        </w:rPr>
        <w:t xml:space="preserve">para </w:t>
      </w:r>
      <w:r w:rsidR="00EC2BAF" w:rsidRPr="00BA156B">
        <w:rPr>
          <w:lang w:val="es-PE"/>
        </w:rPr>
        <w:fldChar w:fldCharType="begin" w:fldLock="1"/>
      </w:r>
      <w:r w:rsidR="00615A96">
        <w:rPr>
          <w:lang w:val="es-PE"/>
        </w:rPr>
        <w:instrText>ADDIN CSL_CITATION {"citationItems":[{"id":"ITEM-1","itemData":{"abstract":"Most information professionals would agree that user-centered design makes an important contribution to high quality information systems. However, there is no general agreement about how to define the term \"user-centered design,\" or how best to implement user-centered design strategies in the development of systems and services. This paper describes a wide range of meanings associated with user-centered design in information studies and in other cognate disciplines, and argues for a more coherent and widely accepted definition. It proposes that a general definition of user-centered design drawn from the literature of human-computer interaction (HCI) could serve as a basic framework for system design and support interdisciplinary work. It also describes some useful methods of implementing this framework in the development of user-centered information.","author":[{"dropping-particle":"","family":"Noakes Schulze","given":"Anna","non-dropping-particle":"","parse-names":false,"suffix":""}],"container-title":"Association for Library and Information Science Education (ALISE)","id":"ITEM-1","issued":{"date-parts":[["0"]]},"title":"User-Centered Design for Information Professionals","type":"article-journal"},"uris":["http://www.mendeley.com/documents/?uuid=784d1b7f-deff-3b5a-a5dc-a611102a0b77"]}],"mendeley":{"formattedCitation":"(25)","plainTextFormattedCitation":"(25)","previouslyFormattedCitation":"(25)"},"properties":{"noteIndex":0},"schema":"https://github.com/citation-style-language/schema/raw/master/csl-citation.json"}</w:instrText>
      </w:r>
      <w:r w:rsidR="00EC2BAF" w:rsidRPr="00BA156B">
        <w:rPr>
          <w:lang w:val="es-PE"/>
        </w:rPr>
        <w:fldChar w:fldCharType="separate"/>
      </w:r>
      <w:r w:rsidR="00615A96" w:rsidRPr="00615A96">
        <w:rPr>
          <w:noProof/>
          <w:lang w:val="es-PE"/>
        </w:rPr>
        <w:t>(25)</w:t>
      </w:r>
      <w:r w:rsidR="00EC2BAF" w:rsidRPr="00BA156B">
        <w:rPr>
          <w:lang w:val="es-PE"/>
        </w:rPr>
        <w:fldChar w:fldCharType="end"/>
      </w:r>
      <w:r w:rsidRPr="00BA156B">
        <w:rPr>
          <w:lang w:val="es-PE"/>
        </w:rPr>
        <w:t>:</w:t>
      </w:r>
    </w:p>
    <w:p w14:paraId="1D992589" w14:textId="2F0AC8CC" w:rsidR="00B674F0" w:rsidRPr="00BA156B" w:rsidRDefault="00B674F0" w:rsidP="00A50DD7">
      <w:pPr>
        <w:pStyle w:val="Texto"/>
        <w:numPr>
          <w:ilvl w:val="0"/>
          <w:numId w:val="23"/>
        </w:numPr>
      </w:pPr>
      <w:r w:rsidRPr="00BA156B">
        <w:t>Mejorar el rendimiento de un</w:t>
      </w:r>
      <w:ins w:id="2096" w:author="Regina Casanova" w:date="2018-07-22T19:28:00Z">
        <w:r w:rsidR="00CC0FCF">
          <w:t xml:space="preserve"> aplicativo informático</w:t>
        </w:r>
      </w:ins>
      <w:del w:id="2097" w:author="Regina Casanova" w:date="2018-07-22T19:28:00Z">
        <w:r w:rsidRPr="00BA156B" w:rsidDel="00CC0FCF">
          <w:delText xml:space="preserve"> </w:delText>
        </w:r>
      </w:del>
      <w:del w:id="2098" w:author="Regina Casanova" w:date="2018-06-18T17:53:00Z">
        <w:r w:rsidRPr="00BA156B" w:rsidDel="00E94926">
          <w:delText>sistema</w:delText>
        </w:r>
        <w:r w:rsidR="00BA45B9" w:rsidRPr="00BA156B" w:rsidDel="00E94926">
          <w:delText xml:space="preserve"> informático</w:delText>
        </w:r>
      </w:del>
      <w:r w:rsidR="007B7445" w:rsidRPr="00BA156B">
        <w:t>.</w:t>
      </w:r>
    </w:p>
    <w:p w14:paraId="1741B491" w14:textId="77777777" w:rsidR="00B674F0" w:rsidRPr="00BA156B" w:rsidRDefault="00B674F0" w:rsidP="00A50DD7">
      <w:pPr>
        <w:pStyle w:val="Texto"/>
        <w:numPr>
          <w:ilvl w:val="0"/>
          <w:numId w:val="23"/>
        </w:numPr>
      </w:pPr>
      <w:r w:rsidRPr="00BA156B">
        <w:t xml:space="preserve">Crear diseños </w:t>
      </w:r>
      <w:r w:rsidR="000C5578" w:rsidRPr="00BA156B">
        <w:t>usables y útiles para diversos</w:t>
      </w:r>
      <w:r w:rsidRPr="00BA156B">
        <w:t xml:space="preserve"> </w:t>
      </w:r>
      <w:r w:rsidR="00BA45B9" w:rsidRPr="00BA156B">
        <w:t xml:space="preserve">tipos de </w:t>
      </w:r>
      <w:r w:rsidR="000C5578" w:rsidRPr="00BA156B">
        <w:t>usuarios</w:t>
      </w:r>
      <w:r w:rsidR="007B7445" w:rsidRPr="00BA156B">
        <w:t>.</w:t>
      </w:r>
    </w:p>
    <w:p w14:paraId="23183734" w14:textId="55FAD8C2" w:rsidR="00B674F0" w:rsidRPr="00C128AA" w:rsidRDefault="00BA45B9" w:rsidP="00A50DD7">
      <w:pPr>
        <w:pStyle w:val="Texto"/>
        <w:numPr>
          <w:ilvl w:val="0"/>
          <w:numId w:val="23"/>
        </w:numPr>
      </w:pPr>
      <w:r w:rsidRPr="00BA156B">
        <w:t xml:space="preserve">Comprender </w:t>
      </w:r>
      <w:r w:rsidR="000C5578" w:rsidRPr="00BA156B">
        <w:t>los objetivos y</w:t>
      </w:r>
      <w:r w:rsidRPr="00BA156B">
        <w:t xml:space="preserve"> necesidades de cada tipo de usuario tomando en cuenta sus conocimientos y </w:t>
      </w:r>
      <w:r w:rsidR="000C5578" w:rsidRPr="00BA156B">
        <w:t>experiencias previas</w:t>
      </w:r>
      <w:r w:rsidRPr="00BA156B">
        <w:t>.</w:t>
      </w:r>
    </w:p>
    <w:p w14:paraId="785CA916" w14:textId="77D2C5C6" w:rsidR="00B674F0" w:rsidRPr="00C128AA" w:rsidRDefault="00B674F0" w:rsidP="00C128AA">
      <w:pPr>
        <w:pStyle w:val="Texto"/>
      </w:pPr>
      <w:r w:rsidRPr="00BA156B">
        <w:t>Lo característico de un diseño centrado en el usuario o humano es que se enfoca tempranamente en los requ</w:t>
      </w:r>
      <w:r w:rsidR="0058348B" w:rsidRPr="00BA156B">
        <w:t>erimientos, objetivos y experiencia</w:t>
      </w:r>
      <w:r w:rsidRPr="00BA156B">
        <w:t xml:space="preserve"> de los diversos</w:t>
      </w:r>
      <w:r w:rsidR="0058348B" w:rsidRPr="00BA156B">
        <w:t xml:space="preserve"> tipos </w:t>
      </w:r>
      <w:r w:rsidR="0058348B" w:rsidRPr="00BA156B">
        <w:lastRenderedPageBreak/>
        <w:t>de</w:t>
      </w:r>
      <w:r w:rsidRPr="00BA156B">
        <w:t xml:space="preserve"> usuarios a tra</w:t>
      </w:r>
      <w:r w:rsidR="0058348B" w:rsidRPr="00BA156B">
        <w:t>vés de contacto directo y utiliza</w:t>
      </w:r>
      <w:r w:rsidRPr="00BA156B">
        <w:t xml:space="preserve"> metodología </w:t>
      </w:r>
      <w:r w:rsidR="0058348B" w:rsidRPr="00BA156B">
        <w:t>iterativa en donde los diseño</w:t>
      </w:r>
      <w:r w:rsidRPr="00BA156B">
        <w:t>s son</w:t>
      </w:r>
      <w:r w:rsidR="0058348B" w:rsidRPr="00BA156B">
        <w:t xml:space="preserve"> mejorados luego de haber sido</w:t>
      </w:r>
      <w:r w:rsidRPr="00BA156B">
        <w:t xml:space="preserve"> probados por los mismos usuarios </w:t>
      </w:r>
      <w:r w:rsidR="00EC2BAF" w:rsidRPr="00BA156B">
        <w:fldChar w:fldCharType="begin" w:fldLock="1"/>
      </w:r>
      <w:r w:rsidR="00615A96">
        <w:instrText>ADDIN CSL_CITATION {"citationItems":[{"id":"ITEM-1","itemData":{"ISBN":"9780444818621","abstract":"2nd, completely rev. ed. This completely revised edition, of the &lt;IT&gt;Handbook of Human-Computer Interaction&lt;/IT&gt;, of which 80% of the content is new, reflects the developments in the field since the publication of the first edition in 1988. The handbook is concerned with principles for design of the Human-Computer Interface, and has both academic and practical purposes. It is intended to summarize the research and provide recommendations for how the information can be used by designers of computer systems. The volume may also be used as a reference for teaching and research. Professionals who are involved in design of HCI will find this volume indispensable, including: computer scientists, cognitive scientists, experimental psychologists, human factors professionals, interface designers, systems engineers, managers and executives working with systems development. Much of the information in the handbook may also be generalized to apply to areas outside the traditional field of HCI. pt. 1. Issues, theories, models and methods in HCI -- pt. 2. Design and development of software systems -- pt. 3. User interface design -- pt. 4. Evaluation of HCI -- pt. 5. Individual differences and training -- pt. 6. Multimedia, video and voice -- pt. 7. Programming, intelligent interface design and knowledge-based systems -- pt. 8. Input devices and design of work stations -- pt. 9. CSCW and organizational issues in HCI.","author":[{"dropping-particle":"","family":"Helander","given":"Martin","non-dropping-particle":"","parse-names":false,"suffix":""},{"dropping-particle":"","family":"Landauer","given":"Thomas K.","non-dropping-particle":"","parse-names":false,"suffix":""},{"dropping-particle":"V.","family":"Prabhu","given":"Prasad","non-dropping-particle":"","parse-names":false,"suffix":""}],"id":"ITEM-1","issued":{"date-parts":[["1997"]]},"number-of-pages":"1582","title":"Handbook of human-computer interaction","type":"book"},"uris":["http://www.mendeley.com/documents/?uuid=73fd8da4-1bdb-40d8-9580-09b0389a7a20"]}],"mendeley":{"formattedCitation":"(26)","plainTextFormattedCitation":"(26)","previouslyFormattedCitation":"(26)"},"properties":{"noteIndex":0},"schema":"https://github.com/citation-style-language/schema/raw/master/csl-citation.json"}</w:instrText>
      </w:r>
      <w:r w:rsidR="00EC2BAF" w:rsidRPr="00BA156B">
        <w:fldChar w:fldCharType="separate"/>
      </w:r>
      <w:r w:rsidR="00615A96" w:rsidRPr="00615A96">
        <w:rPr>
          <w:noProof/>
        </w:rPr>
        <w:t>(26)</w:t>
      </w:r>
      <w:r w:rsidR="00EC2BAF" w:rsidRPr="00BA156B">
        <w:fldChar w:fldCharType="end"/>
      </w:r>
      <w:r w:rsidR="007B7445" w:rsidRPr="00BA156B">
        <w:t>.</w:t>
      </w:r>
      <w:r w:rsidRPr="00BA156B">
        <w:t xml:space="preserve"> Se suele decir que en el diseño centrado en el usuario, el usuario se encuentra en el c</w:t>
      </w:r>
      <w:r w:rsidR="00EE62F8">
        <w:t>entro de 2 círculos, donde el cí</w:t>
      </w:r>
      <w:r w:rsidRPr="00BA156B">
        <w:t>rculo interno contiene el contexto, objetiv</w:t>
      </w:r>
      <w:r w:rsidR="00EE62F8">
        <w:t>os y entorno; mientras que el cí</w:t>
      </w:r>
      <w:r w:rsidRPr="00BA156B">
        <w:t>rculo externo contiene detalles, contenido, organización y flujo de la tarea</w:t>
      </w:r>
      <w:r w:rsidR="0058348B"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B7445" w:rsidRPr="00BA156B">
        <w:t>.</w:t>
      </w:r>
      <w:r w:rsidRPr="00BA156B">
        <w:t xml:space="preserve">  </w:t>
      </w:r>
    </w:p>
    <w:p w14:paraId="5BF01B5C" w14:textId="16852556" w:rsidR="00B674F0" w:rsidRPr="00C128AA" w:rsidRDefault="00B674F0" w:rsidP="00C128AA">
      <w:pPr>
        <w:pStyle w:val="Texto"/>
      </w:pPr>
      <w:r w:rsidRPr="00BA156B">
        <w:t xml:space="preserve">Los resultados de un diseño centrado en el usuario se perciben en un </w:t>
      </w:r>
      <w:ins w:id="2099" w:author="Regina Casanova" w:date="2018-07-22T19:30:00Z">
        <w:r w:rsidR="00CC0FCF">
          <w:t>aplicativo informático</w:t>
        </w:r>
      </w:ins>
      <w:del w:id="2100" w:author="Regina Casanova" w:date="2018-06-18T17:53:00Z">
        <w:r w:rsidRPr="00BA156B" w:rsidDel="00E94926">
          <w:delText>sistema</w:delText>
        </w:r>
      </w:del>
      <w:r w:rsidRPr="00BA156B">
        <w:t xml:space="preserve"> altamente usable con las siguientes capacidades</w:t>
      </w:r>
      <w:r w:rsidR="00A9791B" w:rsidRPr="00BA156B">
        <w:t xml:space="preserve"> </w:t>
      </w:r>
      <w:r w:rsidR="00EC2BAF" w:rsidRPr="00BA156B">
        <w:fldChar w:fldCharType="begin" w:fldLock="1"/>
      </w:r>
      <w:r w:rsidR="00615A96">
        <w:instrText>ADDIN CSL_CITATION {"citationItems":[{"id":"ITEM-1","itemData":{"DOI":"10.4018/978-1-59140-562-7","ISBN":"9781591407980","ISSN":"09535438","PMID":"20389675","abstract":"TEAM DDU","author":[{"dropping-particle":"","family":"Ghaoui","given":"Claude","non-dropping-particle":"","parse-names":false,"suffix":""}],"id":"ITEM-1","issued":{"date-parts":[["2006"]]},"number-of-pages":"1-757","title":"Encyclopedia Of Human Computer Interaction","type":"book"},"uris":["http://www.mendeley.com/documents/?uuid=b01bf895-0412-44c6-8f18-eb0909204697"]}],"mendeley":{"formattedCitation":"(27)","plainTextFormattedCitation":"(27)","previouslyFormattedCitation":"(27)"},"properties":{"noteIndex":0},"schema":"https://github.com/citation-style-language/schema/raw/master/csl-citation.json"}</w:instrText>
      </w:r>
      <w:r w:rsidR="00EC2BAF" w:rsidRPr="00BA156B">
        <w:fldChar w:fldCharType="separate"/>
      </w:r>
      <w:r w:rsidR="00615A96" w:rsidRPr="00615A96">
        <w:rPr>
          <w:noProof/>
        </w:rPr>
        <w:t>(27)</w:t>
      </w:r>
      <w:r w:rsidR="00EC2BAF" w:rsidRPr="00BA156B">
        <w:fldChar w:fldCharType="end"/>
      </w:r>
      <w:r w:rsidRPr="00BA156B">
        <w:t>:</w:t>
      </w:r>
    </w:p>
    <w:p w14:paraId="25566DB1" w14:textId="1437D26F" w:rsidR="00B674F0" w:rsidRPr="00BA156B" w:rsidRDefault="00B674F0" w:rsidP="00A50DD7">
      <w:pPr>
        <w:pStyle w:val="Texto"/>
        <w:numPr>
          <w:ilvl w:val="0"/>
          <w:numId w:val="24"/>
        </w:numPr>
      </w:pPr>
      <w:r w:rsidRPr="00BA156B">
        <w:t xml:space="preserve">De Aprendizaje: La medida en que </w:t>
      </w:r>
      <w:r w:rsidR="00030212">
        <w:t xml:space="preserve">la estructura de </w:t>
      </w:r>
      <w:r w:rsidRPr="00BA156B">
        <w:t xml:space="preserve">un </w:t>
      </w:r>
      <w:del w:id="2101" w:author="Regina Casanova" w:date="2018-06-18T17:53:00Z">
        <w:r w:rsidRPr="00BA156B" w:rsidDel="00E94926">
          <w:delText>sistema informático</w:delText>
        </w:r>
      </w:del>
      <w:ins w:id="2102" w:author="Regina Casanova" w:date="2018-07-22T19:31:00Z">
        <w:r w:rsidR="00CC0FCF">
          <w:t>aplicativo informático</w:t>
        </w:r>
      </w:ins>
      <w:r w:rsidRPr="00BA156B">
        <w:t xml:space="preserve"> puede ser fácilmente aprendido por el usuario</w:t>
      </w:r>
      <w:r w:rsidR="007B7445" w:rsidRPr="00BA156B">
        <w:t>.</w:t>
      </w:r>
    </w:p>
    <w:p w14:paraId="7FBAEDE6" w14:textId="77777777" w:rsidR="00B674F0" w:rsidRPr="00BA156B" w:rsidRDefault="00B674F0" w:rsidP="00A50DD7">
      <w:pPr>
        <w:pStyle w:val="Texto"/>
        <w:numPr>
          <w:ilvl w:val="0"/>
          <w:numId w:val="24"/>
        </w:numPr>
      </w:pPr>
      <w:r w:rsidRPr="00BA156B">
        <w:t>Eficiencia: es la capacidad de uso eficiente, permitiendo alta productividad</w:t>
      </w:r>
      <w:r w:rsidR="007B7445" w:rsidRPr="00BA156B">
        <w:t>.</w:t>
      </w:r>
    </w:p>
    <w:p w14:paraId="41457F26" w14:textId="0761AB23" w:rsidR="00B674F0" w:rsidRPr="00BA156B" w:rsidRDefault="00B674F0" w:rsidP="00A50DD7">
      <w:pPr>
        <w:pStyle w:val="Texto"/>
        <w:numPr>
          <w:ilvl w:val="0"/>
          <w:numId w:val="24"/>
        </w:numPr>
      </w:pPr>
      <w:r w:rsidRPr="00BA156B">
        <w:t xml:space="preserve">De Memoria: que se refiera a la facilidad con la que el usuario recuerda </w:t>
      </w:r>
      <w:r w:rsidR="00030212">
        <w:t>cómo utilizar el</w:t>
      </w:r>
      <w:del w:id="2103" w:author="Regina Casanova" w:date="2018-06-18T17:58:00Z">
        <w:r w:rsidRPr="00BA156B" w:rsidDel="00030212">
          <w:delText>el</w:delText>
        </w:r>
      </w:del>
      <w:r w:rsidRPr="00BA156B">
        <w:t xml:space="preserve"> </w:t>
      </w:r>
      <w:del w:id="2104" w:author="Regina Casanova" w:date="2018-06-18T17:53:00Z">
        <w:r w:rsidRPr="00BA156B" w:rsidDel="00E94926">
          <w:delText>sistema</w:delText>
        </w:r>
      </w:del>
      <w:ins w:id="2105" w:author="Regina Casanova" w:date="2018-07-22T19:31:00Z">
        <w:r w:rsidR="00CC0FCF">
          <w:t>aplicativo informático</w:t>
        </w:r>
      </w:ins>
      <w:r w:rsidRPr="00BA156B">
        <w:t>, sin tener que re-aprender cada vez que lo utiliza</w:t>
      </w:r>
      <w:r w:rsidR="007B7445" w:rsidRPr="00BA156B">
        <w:t>.</w:t>
      </w:r>
    </w:p>
    <w:p w14:paraId="222BB28B" w14:textId="77777777" w:rsidR="00B674F0" w:rsidRPr="00BA156B" w:rsidRDefault="00B674F0" w:rsidP="00A50DD7">
      <w:pPr>
        <w:pStyle w:val="Texto"/>
        <w:numPr>
          <w:ilvl w:val="0"/>
          <w:numId w:val="24"/>
        </w:numPr>
      </w:pPr>
      <w:r w:rsidRPr="00BA156B">
        <w:t>Manejo de errores: consistente en una baja tasa de errores y una fácil recuperación ante errores producidos por el usuario</w:t>
      </w:r>
      <w:r w:rsidR="007B7445" w:rsidRPr="00BA156B">
        <w:t>.</w:t>
      </w:r>
    </w:p>
    <w:p w14:paraId="5678FFBD" w14:textId="15A948F8" w:rsidR="00B674F0" w:rsidRPr="00C128AA" w:rsidRDefault="00B674F0" w:rsidP="00A50DD7">
      <w:pPr>
        <w:pStyle w:val="Texto"/>
        <w:numPr>
          <w:ilvl w:val="0"/>
          <w:numId w:val="24"/>
        </w:numPr>
      </w:pPr>
      <w:r w:rsidRPr="00BA156B">
        <w:t>Satisfacci</w:t>
      </w:r>
      <w:r w:rsidR="00EE62F8">
        <w:t>ón: que mide qué</w:t>
      </w:r>
      <w:r w:rsidRPr="00BA156B">
        <w:t xml:space="preserve"> tan placentero es el uso del </w:t>
      </w:r>
      <w:ins w:id="2106" w:author="Regina Casanova" w:date="2018-07-22T19:32:00Z">
        <w:r w:rsidR="00CC0FCF">
          <w:t>aplicativo informático</w:t>
        </w:r>
      </w:ins>
      <w:del w:id="2107" w:author="Regina Casanova" w:date="2018-06-18T17:53:00Z">
        <w:r w:rsidRPr="00BA156B" w:rsidDel="00E94926">
          <w:delText>sistema</w:delText>
        </w:r>
      </w:del>
      <w:r w:rsidR="007B7445" w:rsidRPr="00BA156B">
        <w:t>.</w:t>
      </w:r>
    </w:p>
    <w:p w14:paraId="110E110F" w14:textId="0985892A" w:rsidR="00CE40F8" w:rsidRPr="00017896" w:rsidRDefault="00CE40F8" w:rsidP="00017896">
      <w:pPr>
        <w:pStyle w:val="Texto"/>
      </w:pPr>
      <w:r w:rsidRPr="00BA156B">
        <w:t xml:space="preserve">Cuando se diseña un </w:t>
      </w:r>
      <w:ins w:id="2108" w:author="Regina Casanova" w:date="2018-07-22T19:32:00Z">
        <w:r w:rsidR="00CC0FCF">
          <w:t>aplicativo informático</w:t>
        </w:r>
      </w:ins>
      <w:del w:id="2109" w:author="Regina Casanova" w:date="2018-06-18T17:53:00Z">
        <w:r w:rsidRPr="00BA156B" w:rsidDel="00E94926">
          <w:delText>sistema informático</w:delText>
        </w:r>
      </w:del>
      <w:r w:rsidRPr="00BA156B">
        <w:t xml:space="preserve"> sin considerar a los usuarios finales de este, puede resultar en </w:t>
      </w:r>
      <w:ins w:id="2110" w:author="Regina Casanova" w:date="2018-07-22T19:32:00Z">
        <w:r w:rsidR="00CC0FCF">
          <w:t>aplicativos informáticos</w:t>
        </w:r>
      </w:ins>
      <w:del w:id="2111" w:author="Regina Casanova" w:date="2018-06-18T17:53:00Z">
        <w:r w:rsidRPr="00BA156B" w:rsidDel="00E94926">
          <w:delText>sistemas informáticos</w:delText>
        </w:r>
      </w:del>
      <w:r w:rsidRPr="00BA156B">
        <w:t xml:space="preserve"> costosos, confusos, no-intuitivos y poco útiles para los usuarios finales </w:t>
      </w:r>
      <w:r w:rsidR="00EC2BAF" w:rsidRPr="00BA156B">
        <w:fldChar w:fldCharType="begin" w:fldLock="1"/>
      </w:r>
      <w:r w:rsidR="00615A96">
        <w:instrText>ADDIN CSL_CITATION {"citationItems":[{"id":"ITEM-1","itemData":{"DOI":"10.3233/WOR-2010-1109","ISBN":"0974309125","ISSN":"10519815","PMID":"21099019","abstract":"Research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improved.","author":[{"dropping-particle":"","family":"McLoone","given":"Hugh E.","non-dropping-particle":"","parse-names":false,"suffix":""},{"dropping-particle":"","family":"Jacobson","given":"Melissa","non-dropping-particle":"","parse-names":false,"suffix":""},{"dropping-particle":"","family":"Hegg","given":"Chau","non-dropping-particle":"","parse-names":false,"suffix":""},{"dropping-particle":"","family":"Johnson","given":"Peter W.","non-dropping-particle":"","parse-names":false,"suffix":""}],"container-title":"Work","id":"ITEM-1","issue":"4","issued":{"date-parts":[["2010"]]},"page":"445-456","publisher":"Sage Publications","title":"User-centered design","type":"article-journal","volume":"37"},"uris":["http://www.mendeley.com/documents/?uuid=36d03dc6-f929-36f7-9770-6f2481e5eb6a"]}],"mendeley":{"formattedCitation":"(28)","plainTextFormattedCitation":"(28)","previouslyFormattedCitation":"(28)"},"properties":{"noteIndex":0},"schema":"https://github.com/citation-style-language/schema/raw/master/csl-citation.json"}</w:instrText>
      </w:r>
      <w:r w:rsidR="00EC2BAF" w:rsidRPr="00BA156B">
        <w:fldChar w:fldCharType="separate"/>
      </w:r>
      <w:r w:rsidR="00615A96" w:rsidRPr="00615A96">
        <w:rPr>
          <w:noProof/>
        </w:rPr>
        <w:t>(28)</w:t>
      </w:r>
      <w:r w:rsidR="00EC2BAF" w:rsidRPr="00BA156B">
        <w:fldChar w:fldCharType="end"/>
      </w:r>
      <w:r w:rsidRPr="00BA156B">
        <w:t xml:space="preserve">. </w:t>
      </w:r>
    </w:p>
    <w:p w14:paraId="63B1331B" w14:textId="77777777" w:rsidR="00B674F0" w:rsidRPr="00BA156B" w:rsidRDefault="00B674F0" w:rsidP="00D62806">
      <w:pPr>
        <w:pStyle w:val="Ttulo3"/>
        <w:rPr>
          <w:lang w:val="es-PE"/>
        </w:rPr>
      </w:pPr>
      <w:bookmarkStart w:id="2112" w:name="_Toc520655630"/>
      <w:commentRangeStart w:id="2113"/>
      <w:r w:rsidRPr="00BA156B">
        <w:rPr>
          <w:lang w:val="es-PE"/>
        </w:rPr>
        <w:lastRenderedPageBreak/>
        <w:t>Metodología</w:t>
      </w:r>
      <w:r w:rsidR="002553D9" w:rsidRPr="00BA156B">
        <w:rPr>
          <w:lang w:val="es-PE"/>
        </w:rPr>
        <w:t xml:space="preserve"> del diseño centrado en el usuario</w:t>
      </w:r>
      <w:commentRangeEnd w:id="2113"/>
      <w:r w:rsidR="007A0FFF">
        <w:rPr>
          <w:rStyle w:val="Refdecomentario"/>
          <w:rFonts w:eastAsiaTheme="minorHAnsi" w:cstheme="minorBidi"/>
          <w:color w:val="auto"/>
          <w:lang w:val="es-ES_tradnl"/>
        </w:rPr>
        <w:commentReference w:id="2113"/>
      </w:r>
      <w:bookmarkEnd w:id="2112"/>
    </w:p>
    <w:p w14:paraId="64C8EB82" w14:textId="77777777" w:rsidR="00021605" w:rsidRDefault="00D62806" w:rsidP="00017896">
      <w:pPr>
        <w:pStyle w:val="Texto"/>
        <w:rPr>
          <w:ins w:id="2114" w:author="Regina Casanova" w:date="2018-07-22T19:59:00Z"/>
        </w:rPr>
      </w:pPr>
      <w:r w:rsidRPr="00BA156B">
        <w:t xml:space="preserve">Según el </w:t>
      </w:r>
      <w:proofErr w:type="spellStart"/>
      <w:r w:rsidR="0038486C" w:rsidRPr="00F916E3">
        <w:t>World</w:t>
      </w:r>
      <w:proofErr w:type="spellEnd"/>
      <w:r w:rsidR="0038486C" w:rsidRPr="00F916E3">
        <w:t xml:space="preserve"> Wide Web </w:t>
      </w:r>
      <w:proofErr w:type="spellStart"/>
      <w:r w:rsidR="0038486C" w:rsidRPr="00F916E3">
        <w:t>Consortium</w:t>
      </w:r>
      <w:proofErr w:type="spellEnd"/>
      <w:r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Pr="00BA156B">
        <w:t>, la comunidad internacional que desarrolla estándares que garantizan el crecimiento sostenible del Internet, la metodología utilizada en el diseño centrado en el usuario</w:t>
      </w:r>
      <w:ins w:id="2115" w:author="Regina Casanova" w:date="2018-07-22T19:48:00Z">
        <w:r w:rsidR="00021605">
          <w:t>,</w:t>
        </w:r>
      </w:ins>
      <w:r w:rsidRPr="00BA156B">
        <w:t xml:space="preserve"> </w:t>
      </w:r>
      <w:ins w:id="2116" w:author="Regina Casanova" w:date="2018-07-22T19:48:00Z">
        <w:r w:rsidR="00021605">
          <w:t xml:space="preserve">aunque los principios básicos y técnicas son iguales, puede </w:t>
        </w:r>
      </w:ins>
      <w:ins w:id="2117" w:author="Regina Casanova" w:date="2018-07-22T19:46:00Z">
        <w:r w:rsidR="00021605">
          <w:t>p</w:t>
        </w:r>
      </w:ins>
      <w:ins w:id="2118" w:author="Regina Casanova" w:date="2018-07-22T19:47:00Z">
        <w:r w:rsidR="00021605">
          <w:t>resenta</w:t>
        </w:r>
      </w:ins>
      <w:ins w:id="2119" w:author="Regina Casanova" w:date="2018-07-22T19:48:00Z">
        <w:r w:rsidR="00021605">
          <w:t>r</w:t>
        </w:r>
      </w:ins>
      <w:ins w:id="2120" w:author="Regina Casanova" w:date="2018-07-22T19:47:00Z">
        <w:r w:rsidR="00021605">
          <w:t xml:space="preserve"> diversas variaciones. </w:t>
        </w:r>
      </w:ins>
      <w:ins w:id="2121" w:author="Regina Casanova" w:date="2018-07-22T19:49:00Z">
        <w:r w:rsidR="00021605">
          <w:t xml:space="preserve">La siguiente imagen </w:t>
        </w:r>
      </w:ins>
      <w:ins w:id="2122" w:author="Regina Casanova" w:date="2018-07-22T19:50:00Z">
        <w:r w:rsidR="00021605">
          <w:t>gráfica</w:t>
        </w:r>
      </w:ins>
      <w:ins w:id="2123" w:author="Regina Casanova" w:date="2018-07-22T19:48:00Z">
        <w:r w:rsidR="00021605">
          <w:t xml:space="preserve"> el proceso usualmente utilizad</w:t>
        </w:r>
      </w:ins>
      <w:ins w:id="2124" w:author="Regina Casanova" w:date="2018-07-22T19:49:00Z">
        <w:r w:rsidR="00021605">
          <w:t>o</w:t>
        </w:r>
      </w:ins>
      <w:ins w:id="2125" w:author="Regina Casanova" w:date="2018-07-22T19:48:00Z">
        <w:r w:rsidR="00021605">
          <w:t xml:space="preserve"> para la creación de aplicaciones Web</w:t>
        </w:r>
      </w:ins>
      <w:ins w:id="2126" w:author="Regina Casanova" w:date="2018-07-22T19:50:00Z">
        <w:r w:rsidR="00021605">
          <w:t>.</w:t>
        </w:r>
      </w:ins>
    </w:p>
    <w:p w14:paraId="0D8B5ED8" w14:textId="1489278F" w:rsidR="00021605" w:rsidRPr="00C126C6" w:rsidRDefault="00021605">
      <w:pPr>
        <w:pStyle w:val="Texto"/>
        <w:jc w:val="center"/>
        <w:rPr>
          <w:ins w:id="2127" w:author="Regina Casanova" w:date="2018-07-22T19:50:00Z"/>
          <w:sz w:val="20"/>
          <w:szCs w:val="20"/>
          <w:rPrChange w:id="2128" w:author="Regina Casanova" w:date="2018-07-22T19:59:00Z">
            <w:rPr>
              <w:ins w:id="2129" w:author="Regina Casanova" w:date="2018-07-22T19:50:00Z"/>
            </w:rPr>
          </w:rPrChange>
        </w:rPr>
        <w:pPrChange w:id="2130" w:author="Regina Casanova" w:date="2018-07-22T19:59:00Z">
          <w:pPr>
            <w:pStyle w:val="Texto"/>
          </w:pPr>
        </w:pPrChange>
      </w:pPr>
      <w:ins w:id="2131" w:author="Regina Casanova" w:date="2018-07-22T19:51:00Z">
        <w:r>
          <w:rPr>
            <w:noProof/>
          </w:rPr>
          <w:drawing>
            <wp:anchor distT="0" distB="0" distL="114300" distR="114300" simplePos="0" relativeHeight="251667456" behindDoc="0" locked="0" layoutInCell="1" allowOverlap="1" wp14:anchorId="2991E293" wp14:editId="7CF14F88">
              <wp:simplePos x="0" y="0"/>
              <wp:positionH relativeFrom="column">
                <wp:posOffset>0</wp:posOffset>
              </wp:positionH>
              <wp:positionV relativeFrom="paragraph">
                <wp:posOffset>0</wp:posOffset>
              </wp:positionV>
              <wp:extent cx="5036185" cy="1377315"/>
              <wp:effectExtent l="0" t="0" r="5715" b="0"/>
              <wp:wrapThrough wrapText="bothSides">
                <wp:wrapPolygon edited="0">
                  <wp:start x="0" y="0"/>
                  <wp:lineTo x="0" y="21311"/>
                  <wp:lineTo x="21570" y="21311"/>
                  <wp:lineTo x="215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d.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377315"/>
                      </a:xfrm>
                      <a:prstGeom prst="rect">
                        <a:avLst/>
                      </a:prstGeom>
                    </pic:spPr>
                  </pic:pic>
                </a:graphicData>
              </a:graphic>
              <wp14:sizeRelH relativeFrom="page">
                <wp14:pctWidth>0</wp14:pctWidth>
              </wp14:sizeRelH>
              <wp14:sizeRelV relativeFrom="page">
                <wp14:pctHeight>0</wp14:pctHeight>
              </wp14:sizeRelV>
            </wp:anchor>
          </w:drawing>
        </w:r>
      </w:ins>
      <w:ins w:id="2132" w:author="Regina Casanova" w:date="2018-07-22T19:52:00Z">
        <w:r w:rsidRPr="00C126C6">
          <w:rPr>
            <w:sz w:val="20"/>
            <w:szCs w:val="20"/>
            <w:rPrChange w:id="2133" w:author="Regina Casanova" w:date="2018-07-22T19:59:00Z">
              <w:rPr/>
            </w:rPrChange>
          </w:rPr>
          <w:t>Fuente: Usabilla.com</w:t>
        </w:r>
      </w:ins>
      <w:ins w:id="2134" w:author="Regina Casanova" w:date="2018-07-22T19:57:00Z">
        <w:r w:rsidRPr="00C126C6">
          <w:rPr>
            <w:sz w:val="20"/>
            <w:szCs w:val="20"/>
            <w:rPrChange w:id="2135" w:author="Regina Casanova" w:date="2018-07-22T19:59:00Z">
              <w:rPr/>
            </w:rPrChange>
          </w:rPr>
          <w:t xml:space="preserve"> </w:t>
        </w:r>
      </w:ins>
      <w:ins w:id="2136" w:author="Regina Casanova" w:date="2018-07-22T19:58:00Z">
        <w:r w:rsidR="00C126C6" w:rsidRPr="00C126C6">
          <w:rPr>
            <w:sz w:val="20"/>
            <w:szCs w:val="20"/>
            <w:rPrChange w:id="2137" w:author="Regina Casanova" w:date="2018-07-22T19:59:00Z">
              <w:rPr/>
            </w:rPrChange>
          </w:rPr>
          <w:fldChar w:fldCharType="begin" w:fldLock="1"/>
        </w:r>
      </w:ins>
      <w:r w:rsidR="00C126C6" w:rsidRPr="00C126C6">
        <w:rPr>
          <w:sz w:val="20"/>
          <w:szCs w:val="20"/>
          <w:rPrChange w:id="2138" w:author="Regina Casanova" w:date="2018-07-22T19:59:00Z">
            <w:rPr/>
          </w:rPrChange>
        </w:rPr>
        <w:instrText>ADDIN CSL_CITATION {"citationItems":[{"id":"ITEM-1","itemData":{"URL":"https://usabilla.com/blog/a-cry-for-looking-to-other-methods-for-user-centered-design/","accessed":{"date-parts":[["2018","7","22"]]},"id":"ITEM-1","issued":{"date-parts":[["0"]]},"title":"A Cry For Looking To Other Methods For User Centered Design - Usabilla Blog","type":"webpage"},"uris":["http://www.mendeley.com/documents/?uuid=f86f0b54-03a4-38a9-8c0a-e7107c002baa"]}],"mendeley":{"formattedCitation":"(29)","plainTextFormattedCitation":"(29)"},"properties":{"noteIndex":0},"schema":"https://github.com/citation-style-language/schema/raw/master/csl-citation.json"}</w:instrText>
      </w:r>
      <w:r w:rsidR="00C126C6" w:rsidRPr="00C126C6">
        <w:rPr>
          <w:sz w:val="20"/>
          <w:szCs w:val="20"/>
          <w:rPrChange w:id="2139" w:author="Regina Casanova" w:date="2018-07-22T19:59:00Z">
            <w:rPr/>
          </w:rPrChange>
        </w:rPr>
        <w:fldChar w:fldCharType="separate"/>
      </w:r>
      <w:r w:rsidR="00C126C6" w:rsidRPr="00C126C6">
        <w:rPr>
          <w:noProof/>
          <w:sz w:val="20"/>
          <w:szCs w:val="20"/>
          <w:rPrChange w:id="2140" w:author="Regina Casanova" w:date="2018-07-22T19:59:00Z">
            <w:rPr>
              <w:noProof/>
            </w:rPr>
          </w:rPrChange>
        </w:rPr>
        <w:t>(29)</w:t>
      </w:r>
      <w:ins w:id="2141" w:author="Regina Casanova" w:date="2018-07-22T19:58:00Z">
        <w:r w:rsidR="00C126C6" w:rsidRPr="00C126C6">
          <w:rPr>
            <w:sz w:val="20"/>
            <w:szCs w:val="20"/>
            <w:rPrChange w:id="2142" w:author="Regina Casanova" w:date="2018-07-22T19:59:00Z">
              <w:rPr/>
            </w:rPrChange>
          </w:rPr>
          <w:fldChar w:fldCharType="end"/>
        </w:r>
      </w:ins>
    </w:p>
    <w:p w14:paraId="19B57AF8" w14:textId="00A02FE7" w:rsidR="00B674F0" w:rsidRPr="00017896" w:rsidRDefault="00021605" w:rsidP="00017896">
      <w:pPr>
        <w:pStyle w:val="Texto"/>
      </w:pPr>
      <w:ins w:id="2143" w:author="Regina Casanova" w:date="2018-07-22T19:50:00Z">
        <w:r>
          <w:t>De las fases mostradas en la imagen</w:t>
        </w:r>
      </w:ins>
      <w:ins w:id="2144" w:author="Regina Casanova" w:date="2018-07-22T20:00:00Z">
        <w:r w:rsidR="00563A8A">
          <w:t xml:space="preserve"> anterior</w:t>
        </w:r>
      </w:ins>
      <w:ins w:id="2145" w:author="Regina Casanova" w:date="2018-07-22T19:50:00Z">
        <w:r w:rsidR="00563A8A">
          <w:t xml:space="preserve">, </w:t>
        </w:r>
      </w:ins>
      <w:ins w:id="2146" w:author="Regina Casanova" w:date="2018-07-22T20:00:00Z">
        <w:r w:rsidR="00563A8A">
          <w:t xml:space="preserve">se hace mucha incidencia en </w:t>
        </w:r>
      </w:ins>
      <w:ins w:id="2147" w:author="Regina Casanova" w:date="2018-07-22T20:01:00Z">
        <w:r w:rsidR="00563A8A">
          <w:t>la estructura de</w:t>
        </w:r>
      </w:ins>
      <w:ins w:id="2148" w:author="Regina Casanova" w:date="2018-07-22T20:00:00Z">
        <w:r w:rsidR="00563A8A">
          <w:t xml:space="preserve"> las 3 primeras fases</w:t>
        </w:r>
      </w:ins>
      <w:ins w:id="2149" w:author="Regina Casanova" w:date="2018-07-22T20:01:00Z">
        <w:r w:rsidR="00563A8A">
          <w:t>:</w:t>
        </w:r>
      </w:ins>
      <w:del w:id="2150" w:author="Regina Casanova" w:date="2018-07-22T19:45:00Z">
        <w:r w:rsidR="00D62806" w:rsidRPr="00BA156B" w:rsidDel="00021605">
          <w:delText>tiene 3</w:delText>
        </w:r>
      </w:del>
      <w:del w:id="2151" w:author="Regina Casanova" w:date="2018-07-22T19:48:00Z">
        <w:r w:rsidR="00D62806" w:rsidRPr="00BA156B" w:rsidDel="00021605">
          <w:delText xml:space="preserve"> componentes principales:</w:delText>
        </w:r>
      </w:del>
    </w:p>
    <w:p w14:paraId="748B4028" w14:textId="77777777" w:rsidR="007046F5" w:rsidRDefault="00B674F0" w:rsidP="00A50DD7">
      <w:pPr>
        <w:pStyle w:val="Ttulo4"/>
        <w:numPr>
          <w:ilvl w:val="0"/>
          <w:numId w:val="15"/>
        </w:numPr>
      </w:pPr>
      <w:r w:rsidRPr="007046F5">
        <w:t>Análisis</w:t>
      </w:r>
      <w:r w:rsidR="00D62806" w:rsidRPr="007046F5">
        <w:t xml:space="preserve"> o fase exploratoria</w:t>
      </w:r>
      <w:del w:id="2152" w:author="Regina Casanova" w:date="2018-07-29T13:32:00Z">
        <w:r w:rsidRPr="00BA156B" w:rsidDel="00CD33CC">
          <w:delText>:</w:delText>
        </w:r>
      </w:del>
      <w:r w:rsidRPr="00BA156B">
        <w:t xml:space="preserve"> </w:t>
      </w:r>
    </w:p>
    <w:p w14:paraId="623B3723" w14:textId="0E1D45B3" w:rsidR="00B674F0" w:rsidRPr="00BA156B" w:rsidRDefault="00B674F0" w:rsidP="007046F5">
      <w:pPr>
        <w:pStyle w:val="Texto"/>
      </w:pPr>
      <w:r w:rsidRPr="00BA156B">
        <w:t xml:space="preserve">Se recopila información sobre el contexto de uso y los requerimientos específicos para el </w:t>
      </w:r>
      <w:ins w:id="2153" w:author="Regina Casanova" w:date="2018-07-22T20:01:00Z">
        <w:r w:rsidR="00563A8A">
          <w:t>aplicativo informático</w:t>
        </w:r>
      </w:ins>
      <w:del w:id="2154" w:author="Regina Casanova" w:date="2018-06-18T17:53:00Z">
        <w:r w:rsidRPr="00BA156B" w:rsidDel="00E94926">
          <w:delText>sistema</w:delText>
        </w:r>
      </w:del>
      <w:r w:rsidR="007B7445" w:rsidRPr="00BA156B">
        <w:t>.</w:t>
      </w:r>
      <w:r w:rsidRPr="00BA156B">
        <w:t xml:space="preserve"> Tiene a su vez 3 componentes:</w:t>
      </w:r>
    </w:p>
    <w:p w14:paraId="14BF18A7" w14:textId="77777777" w:rsidR="00B674F0" w:rsidRPr="00466892" w:rsidRDefault="00B674F0" w:rsidP="00A50DD7">
      <w:pPr>
        <w:pStyle w:val="Ttulo5"/>
        <w:numPr>
          <w:ilvl w:val="0"/>
          <w:numId w:val="16"/>
        </w:numPr>
        <w:rPr>
          <w:lang w:val="es-PE"/>
        </w:rPr>
      </w:pPr>
      <w:r w:rsidRPr="00017896">
        <w:rPr>
          <w:rStyle w:val="TextoCar"/>
        </w:rPr>
        <w:t>Análisis corporativo</w:t>
      </w:r>
      <w:r w:rsidRPr="00466892">
        <w:rPr>
          <w:rStyle w:val="TextoCar"/>
        </w:rPr>
        <w:t>, que permite identificar</w:t>
      </w:r>
      <w:del w:id="2155" w:author="Regina Casanova" w:date="2018-07-29T13:32:00Z">
        <w:r w:rsidRPr="00017896" w:rsidDel="00CD33CC">
          <w:rPr>
            <w:rStyle w:val="TextoCar"/>
          </w:rPr>
          <w:delText>:</w:delText>
        </w:r>
      </w:del>
    </w:p>
    <w:p w14:paraId="02217778" w14:textId="77777777" w:rsidR="00B674F0" w:rsidRPr="00BA156B" w:rsidRDefault="00B674F0" w:rsidP="00A50DD7">
      <w:pPr>
        <w:pStyle w:val="Texto"/>
        <w:numPr>
          <w:ilvl w:val="3"/>
          <w:numId w:val="17"/>
        </w:numPr>
      </w:pPr>
      <w:r w:rsidRPr="00BA156B">
        <w:t>Objetivos corporativos</w:t>
      </w:r>
      <w:r w:rsidR="007B7445" w:rsidRPr="00BA156B">
        <w:t>.</w:t>
      </w:r>
    </w:p>
    <w:p w14:paraId="58F0DDEE" w14:textId="77777777" w:rsidR="00B674F0" w:rsidRPr="00BA156B" w:rsidRDefault="00B674F0" w:rsidP="00A50DD7">
      <w:pPr>
        <w:pStyle w:val="Texto"/>
        <w:numPr>
          <w:ilvl w:val="3"/>
          <w:numId w:val="17"/>
        </w:numPr>
      </w:pPr>
      <w:r w:rsidRPr="00BA156B">
        <w:t>Requerimientos corporativos</w:t>
      </w:r>
      <w:r w:rsidR="007B7445" w:rsidRPr="00BA156B">
        <w:t>.</w:t>
      </w:r>
    </w:p>
    <w:p w14:paraId="2B7EDB2A" w14:textId="091EE387" w:rsidR="00B674F0" w:rsidRPr="00BA156B" w:rsidRDefault="00B674F0" w:rsidP="00A50DD7">
      <w:pPr>
        <w:pStyle w:val="Texto"/>
        <w:numPr>
          <w:ilvl w:val="3"/>
          <w:numId w:val="17"/>
        </w:numPr>
      </w:pPr>
      <w:r w:rsidRPr="00BA156B">
        <w:lastRenderedPageBreak/>
        <w:t xml:space="preserve">Imagen que la </w:t>
      </w:r>
      <w:r w:rsidR="00E65793" w:rsidRPr="00BA156B">
        <w:t xml:space="preserve">institución </w:t>
      </w:r>
      <w:r w:rsidRPr="00BA156B">
        <w:t xml:space="preserve">desea proyectar a través del </w:t>
      </w:r>
      <w:del w:id="2156" w:author="Regina Casanova" w:date="2018-06-18T17:53:00Z">
        <w:r w:rsidRPr="00BA156B" w:rsidDel="00E94926">
          <w:delText>sistema</w:delText>
        </w:r>
      </w:del>
      <w:ins w:id="2157" w:author="Regina Casanova" w:date="2018-07-22T20:01:00Z">
        <w:r w:rsidR="00563A8A">
          <w:t>aplicativo informático</w:t>
        </w:r>
      </w:ins>
      <w:r w:rsidR="007B7445" w:rsidRPr="00BA156B">
        <w:t>.</w:t>
      </w:r>
    </w:p>
    <w:p w14:paraId="3CAAB3B9" w14:textId="5E33E0A2" w:rsidR="00B674F0" w:rsidRPr="00BA156B" w:rsidRDefault="00B674F0" w:rsidP="00A50DD7">
      <w:pPr>
        <w:pStyle w:val="Texto"/>
        <w:numPr>
          <w:ilvl w:val="3"/>
          <w:numId w:val="17"/>
        </w:numPr>
      </w:pPr>
      <w:r w:rsidRPr="00BA156B">
        <w:t xml:space="preserve">Desafíos y Limitaciones que enfrentará el </w:t>
      </w:r>
      <w:ins w:id="2158" w:author="Regina Casanova" w:date="2018-07-22T20:02:00Z">
        <w:r w:rsidR="00563A8A">
          <w:t>aplicativo informático</w:t>
        </w:r>
      </w:ins>
      <w:del w:id="2159" w:author="Regina Casanova" w:date="2018-06-18T17:53:00Z">
        <w:r w:rsidRPr="00BA156B" w:rsidDel="00E94926">
          <w:delText>sistema</w:delText>
        </w:r>
      </w:del>
      <w:r w:rsidR="007B7445" w:rsidRPr="00BA156B">
        <w:t>.</w:t>
      </w:r>
    </w:p>
    <w:p w14:paraId="7BBD9566" w14:textId="77777777" w:rsidR="00B674F0" w:rsidRPr="00BA156B" w:rsidRDefault="00B674F0" w:rsidP="00466892">
      <w:pPr>
        <w:pStyle w:val="Ttulo5"/>
        <w:rPr>
          <w:lang w:val="es-PE"/>
        </w:rPr>
      </w:pPr>
      <w:r w:rsidRPr="00BA156B">
        <w:rPr>
          <w:lang w:val="es-PE"/>
        </w:rPr>
        <w:t>Análisis del usuario, para identificar</w:t>
      </w:r>
      <w:del w:id="2160" w:author="Regina Casanova" w:date="2018-07-29T13:32:00Z">
        <w:r w:rsidRPr="00BA156B" w:rsidDel="00CD33CC">
          <w:rPr>
            <w:lang w:val="es-PE"/>
          </w:rPr>
          <w:delText>:</w:delText>
        </w:r>
      </w:del>
    </w:p>
    <w:p w14:paraId="3319580D" w14:textId="77777777" w:rsidR="00B674F0" w:rsidRPr="00BA156B" w:rsidRDefault="00B674F0" w:rsidP="00A50DD7">
      <w:pPr>
        <w:pStyle w:val="Texto"/>
        <w:numPr>
          <w:ilvl w:val="0"/>
          <w:numId w:val="18"/>
        </w:numPr>
      </w:pPr>
      <w:r w:rsidRPr="00BA156B">
        <w:t>Usuarios finales</w:t>
      </w:r>
      <w:r w:rsidR="007B7445" w:rsidRPr="00BA156B">
        <w:t>.</w:t>
      </w:r>
    </w:p>
    <w:p w14:paraId="6E53B712" w14:textId="75D6686F" w:rsidR="00B674F0" w:rsidRPr="00BA156B" w:rsidRDefault="00B674F0" w:rsidP="00A50DD7">
      <w:pPr>
        <w:pStyle w:val="Texto"/>
        <w:numPr>
          <w:ilvl w:val="0"/>
          <w:numId w:val="18"/>
        </w:numPr>
      </w:pPr>
      <w:r w:rsidRPr="00BA156B">
        <w:t xml:space="preserve">Objetivos de los usuarios finales en el </w:t>
      </w:r>
      <w:ins w:id="2161" w:author="Regina Casanova" w:date="2018-07-22T20:02:00Z">
        <w:r w:rsidR="00563A8A">
          <w:t>aplicativo informático</w:t>
        </w:r>
      </w:ins>
      <w:del w:id="2162" w:author="Regina Casanova" w:date="2018-06-18T17:53:00Z">
        <w:r w:rsidRPr="00BA156B" w:rsidDel="00E94926">
          <w:delText>sistema</w:delText>
        </w:r>
      </w:del>
      <w:r w:rsidR="007B7445" w:rsidRPr="00BA156B">
        <w:t>.</w:t>
      </w:r>
    </w:p>
    <w:p w14:paraId="1CA33144" w14:textId="6EFC1D99" w:rsidR="00B674F0" w:rsidRPr="00BA156B" w:rsidRDefault="00B674F0" w:rsidP="00A50DD7">
      <w:pPr>
        <w:pStyle w:val="Texto"/>
        <w:numPr>
          <w:ilvl w:val="0"/>
          <w:numId w:val="18"/>
        </w:numPr>
      </w:pPr>
      <w:r w:rsidRPr="00BA156B">
        <w:t>Conocimientos previos, experiencia y entorno de los usuarios</w:t>
      </w:r>
      <w:ins w:id="2163" w:author="Regina Casanova" w:date="2018-06-18T17:47:00Z">
        <w:r w:rsidR="00E94926">
          <w:t>.</w:t>
        </w:r>
      </w:ins>
    </w:p>
    <w:p w14:paraId="3BA5BDC4" w14:textId="1BCED01F" w:rsidR="00B674F0" w:rsidRPr="00BA156B" w:rsidRDefault="00B674F0" w:rsidP="00466892">
      <w:pPr>
        <w:pStyle w:val="Ttulo5"/>
        <w:rPr>
          <w:lang w:val="es-PE"/>
        </w:rPr>
      </w:pPr>
      <w:r w:rsidRPr="00BA156B">
        <w:rPr>
          <w:lang w:val="es-PE"/>
        </w:rPr>
        <w:t xml:space="preserve">Análisis del </w:t>
      </w:r>
      <w:ins w:id="2164" w:author="Regina Casanova" w:date="2018-07-22T20:02:00Z">
        <w:r w:rsidR="00563A8A">
          <w:rPr>
            <w:lang w:val="es-PE"/>
          </w:rPr>
          <w:t>alplicativo informático</w:t>
        </w:r>
      </w:ins>
      <w:del w:id="2165" w:author="Regina Casanova" w:date="2018-06-18T17:53:00Z">
        <w:r w:rsidRPr="00BA156B" w:rsidDel="00E94926">
          <w:rPr>
            <w:lang w:val="es-PE"/>
          </w:rPr>
          <w:delText>sistema</w:delText>
        </w:r>
      </w:del>
      <w:del w:id="2166" w:author="Regina Casanova" w:date="2018-07-29T13:32:00Z">
        <w:r w:rsidRPr="00BA156B" w:rsidDel="00CD33CC">
          <w:rPr>
            <w:lang w:val="es-PE"/>
          </w:rPr>
          <w:delText>:</w:delText>
        </w:r>
      </w:del>
    </w:p>
    <w:p w14:paraId="606DEDA8" w14:textId="3C53B948" w:rsidR="00B674F0" w:rsidRPr="00BA156B" w:rsidRDefault="00B674F0" w:rsidP="00A50DD7">
      <w:pPr>
        <w:pStyle w:val="Texto"/>
        <w:numPr>
          <w:ilvl w:val="0"/>
          <w:numId w:val="19"/>
        </w:numPr>
      </w:pPr>
      <w:r w:rsidRPr="00BA156B">
        <w:t>Arquitectura de la Informaci</w:t>
      </w:r>
      <w:r w:rsidR="00D62806" w:rsidRPr="00BA156B">
        <w:t xml:space="preserve">ón: Identificar el contenido </w:t>
      </w:r>
      <w:r w:rsidR="00A240B1">
        <w:t>dentro</w:t>
      </w:r>
      <w:del w:id="2167" w:author="Regina Casanova" w:date="2018-06-18T18:00:00Z">
        <w:r w:rsidR="00D62806" w:rsidRPr="00BA156B" w:rsidDel="00A240B1">
          <w:delText>en</w:delText>
        </w:r>
      </w:del>
      <w:r w:rsidR="00D62806" w:rsidRPr="00BA156B">
        <w:t xml:space="preserve"> </w:t>
      </w:r>
      <w:r w:rsidR="00A240B1">
        <w:t>d</w:t>
      </w:r>
      <w:r w:rsidR="00D62806" w:rsidRPr="00BA156B">
        <w:t>el</w:t>
      </w:r>
      <w:r w:rsidRPr="00BA156B">
        <w:t xml:space="preserve"> </w:t>
      </w:r>
      <w:ins w:id="2168" w:author="Regina Casanova" w:date="2018-07-22T20:02:00Z">
        <w:r w:rsidR="00563A8A">
          <w:t>aplicativo informático</w:t>
        </w:r>
      </w:ins>
      <w:del w:id="2169" w:author="Regina Casanova" w:date="2018-06-18T17:53:00Z">
        <w:r w:rsidRPr="00BA156B" w:rsidDel="00E94926">
          <w:delText>sistema</w:delText>
        </w:r>
      </w:del>
      <w:r w:rsidRPr="00BA156B">
        <w:t>, su agrupación y jerarquía</w:t>
      </w:r>
      <w:r w:rsidR="007B7445" w:rsidRPr="00BA156B">
        <w:t>.</w:t>
      </w:r>
    </w:p>
    <w:p w14:paraId="4DD44390" w14:textId="48ED3E25" w:rsidR="00107D89" w:rsidRPr="00017896" w:rsidRDefault="00B674F0" w:rsidP="00A50DD7">
      <w:pPr>
        <w:pStyle w:val="Texto"/>
        <w:numPr>
          <w:ilvl w:val="0"/>
          <w:numId w:val="19"/>
        </w:numPr>
      </w:pPr>
      <w:r w:rsidRPr="00BA156B">
        <w:t xml:space="preserve">Flujo: Identificar el flujo que tendrá el </w:t>
      </w:r>
      <w:ins w:id="2170" w:author="Regina Casanova" w:date="2018-07-22T20:02:00Z">
        <w:r w:rsidR="00563A8A">
          <w:t>aplicativo informático</w:t>
        </w:r>
      </w:ins>
      <w:del w:id="2171" w:author="Regina Casanova" w:date="2018-06-18T18:00:00Z">
        <w:r w:rsidRPr="00BA156B" w:rsidDel="00A240B1">
          <w:delText>sistema</w:delText>
        </w:r>
      </w:del>
      <w:r w:rsidR="007B7445" w:rsidRPr="00BA156B">
        <w:t>.</w:t>
      </w:r>
      <w:r w:rsidRPr="00BA156B">
        <w:t xml:space="preserve"> Es decir, </w:t>
      </w:r>
      <w:r w:rsidR="00107D89" w:rsidRPr="00BA156B">
        <w:t>cuál</w:t>
      </w:r>
      <w:r w:rsidRPr="00BA156B">
        <w:t xml:space="preserve"> será el orden de las pantallas que verá el usuario final cuando utilice el </w:t>
      </w:r>
      <w:ins w:id="2172" w:author="Regina Casanova" w:date="2018-07-22T20:02:00Z">
        <w:r w:rsidR="00563A8A">
          <w:t>aplicativo inform</w:t>
        </w:r>
      </w:ins>
      <w:ins w:id="2173" w:author="Regina Casanova" w:date="2018-07-22T20:03:00Z">
        <w:r w:rsidR="00563A8A">
          <w:t>ático</w:t>
        </w:r>
      </w:ins>
      <w:del w:id="2174" w:author="Regina Casanova" w:date="2018-06-18T17:53:00Z">
        <w:r w:rsidRPr="00BA156B" w:rsidDel="00E94926">
          <w:delText>sistema</w:delText>
        </w:r>
      </w:del>
      <w:r w:rsidR="007B7445" w:rsidRPr="00BA156B">
        <w:t>.</w:t>
      </w:r>
      <w:ins w:id="2175" w:author="Regina Casanova" w:date="2018-06-18T17:47:00Z">
        <w:r w:rsidR="00E94926">
          <w:t xml:space="preserve"> </w:t>
        </w:r>
      </w:ins>
    </w:p>
    <w:p w14:paraId="20E6A333" w14:textId="77777777" w:rsidR="00466892" w:rsidRDefault="00B674F0" w:rsidP="00466892">
      <w:pPr>
        <w:pStyle w:val="Ttulo4"/>
      </w:pPr>
      <w:r w:rsidRPr="00BA156B">
        <w:lastRenderedPageBreak/>
        <w:t>Diseño</w:t>
      </w:r>
      <w:del w:id="2176" w:author="Regina Casanova" w:date="2018-07-29T13:32:00Z">
        <w:r w:rsidRPr="00BA156B" w:rsidDel="00CD33CC">
          <w:delText>:</w:delText>
        </w:r>
      </w:del>
      <w:r w:rsidRPr="00BA156B">
        <w:t xml:space="preserve"> </w:t>
      </w:r>
    </w:p>
    <w:p w14:paraId="6330CD3E" w14:textId="4B0F8D48" w:rsidR="00B674F0" w:rsidRPr="00BA156B" w:rsidRDefault="00B674F0" w:rsidP="00466892">
      <w:pPr>
        <w:pStyle w:val="Texto"/>
      </w:pPr>
      <w:r w:rsidRPr="00BA156B">
        <w:t>Con toda la información recolectada se procede a la fase de diseño que consiste en realizar lo siguiente:</w:t>
      </w:r>
    </w:p>
    <w:p w14:paraId="2EABCE03" w14:textId="77777777" w:rsidR="00466892" w:rsidRDefault="00107D89" w:rsidP="00A50DD7">
      <w:pPr>
        <w:pStyle w:val="Ttulo5"/>
        <w:numPr>
          <w:ilvl w:val="0"/>
          <w:numId w:val="20"/>
        </w:numPr>
      </w:pPr>
      <w:r w:rsidRPr="00BA156B">
        <w:t>Prototipos de baja fidelidad (</w:t>
      </w:r>
      <w:proofErr w:type="spellStart"/>
      <w:r w:rsidR="00B674F0" w:rsidRPr="00F916E3">
        <w:rPr>
          <w:lang w:val="es-ES"/>
        </w:rPr>
        <w:t>Wireframes</w:t>
      </w:r>
      <w:proofErr w:type="spellEnd"/>
      <w:r w:rsidRPr="00BA156B">
        <w:t>)</w:t>
      </w:r>
      <w:del w:id="2177" w:author="Regina Casanova" w:date="2018-07-29T13:32:00Z">
        <w:r w:rsidR="00B674F0" w:rsidRPr="00BA156B" w:rsidDel="00CD33CC">
          <w:delText>:</w:delText>
        </w:r>
      </w:del>
      <w:r w:rsidR="00B674F0" w:rsidRPr="00BA156B">
        <w:t xml:space="preserve"> </w:t>
      </w:r>
    </w:p>
    <w:p w14:paraId="623EACDF" w14:textId="7AFD3E70" w:rsidR="00B674F0" w:rsidRPr="00BA156B" w:rsidRDefault="00B674F0" w:rsidP="00466892">
      <w:pPr>
        <w:pStyle w:val="Texto"/>
      </w:pPr>
      <w:r w:rsidRPr="00BA156B">
        <w:t xml:space="preserve">Se utiliza para la diagramación del </w:t>
      </w:r>
      <w:ins w:id="2178" w:author="Regina Casanova" w:date="2018-07-22T20:03:00Z">
        <w:r w:rsidR="00563A8A">
          <w:t>aplicativo informático</w:t>
        </w:r>
      </w:ins>
      <w:del w:id="2179" w:author="Regina Casanova" w:date="2018-06-18T17:53:00Z">
        <w:r w:rsidRPr="00BA156B" w:rsidDel="00E94926">
          <w:delText>sistema</w:delText>
        </w:r>
      </w:del>
      <w:r w:rsidRPr="00BA156B">
        <w:t>, con esto se puede uno enfocar en cuáles serán los bloques de información y cómo funciona la interacción del usuario</w:t>
      </w:r>
      <w:r w:rsidR="00107D89" w:rsidRPr="00BA156B">
        <w:t xml:space="preserve"> para llegar a cumplir su objetivo</w:t>
      </w:r>
      <w:r w:rsidR="007B7445" w:rsidRPr="00BA156B">
        <w:t>.</w:t>
      </w:r>
      <w:r w:rsidRPr="00BA156B">
        <w:t xml:space="preserve"> Pueden hacerse tanto </w:t>
      </w:r>
      <w:proofErr w:type="spellStart"/>
      <w:r w:rsidRPr="00F916E3">
        <w:t>wireframes</w:t>
      </w:r>
      <w:proofErr w:type="spellEnd"/>
      <w:r w:rsidRPr="00BA156B">
        <w:t xml:space="preserve"> en lápiz y papel y/o </w:t>
      </w:r>
      <w:proofErr w:type="spellStart"/>
      <w:r w:rsidRPr="00F916E3">
        <w:t>wirefra</w:t>
      </w:r>
      <w:r w:rsidR="00107D89" w:rsidRPr="00F916E3">
        <w:t>mes</w:t>
      </w:r>
      <w:proofErr w:type="spellEnd"/>
      <w:r w:rsidR="00107D89" w:rsidRPr="00BA156B">
        <w:t xml:space="preserve"> en programas especializados.</w:t>
      </w:r>
    </w:p>
    <w:p w14:paraId="70CA40A5" w14:textId="77777777" w:rsidR="00466892" w:rsidRDefault="00107D89" w:rsidP="00466892">
      <w:pPr>
        <w:pStyle w:val="Ttulo5"/>
      </w:pPr>
      <w:r w:rsidRPr="00BA156B">
        <w:t>Prototipos de alta fidelidad (</w:t>
      </w:r>
      <w:proofErr w:type="spellStart"/>
      <w:r w:rsidR="00B674F0" w:rsidRPr="00F916E3">
        <w:rPr>
          <w:lang w:val="es-ES"/>
        </w:rPr>
        <w:t>Mockup</w:t>
      </w:r>
      <w:proofErr w:type="spellEnd"/>
      <w:r w:rsidRPr="00BA156B">
        <w:t>)</w:t>
      </w:r>
      <w:del w:id="2180" w:author="Regina Casanova" w:date="2018-07-29T13:32:00Z">
        <w:r w:rsidRPr="00BA156B" w:rsidDel="00CD33CC">
          <w:delText>:</w:delText>
        </w:r>
      </w:del>
      <w:r w:rsidRPr="00BA156B">
        <w:t xml:space="preserve"> </w:t>
      </w:r>
    </w:p>
    <w:p w14:paraId="197ACFB0" w14:textId="00E9026F" w:rsidR="00B674F0" w:rsidRPr="00BA156B" w:rsidRDefault="00107D89" w:rsidP="00466892">
      <w:pPr>
        <w:pStyle w:val="Texto"/>
      </w:pPr>
      <w:r w:rsidRPr="00BA156B">
        <w:t>M</w:t>
      </w:r>
      <w:r w:rsidR="00B674F0" w:rsidRPr="00BA156B">
        <w:t>aqueta</w:t>
      </w:r>
      <w:r w:rsidRPr="00BA156B">
        <w:t>s</w:t>
      </w:r>
      <w:r w:rsidR="00B674F0" w:rsidRPr="00BA156B">
        <w:t xml:space="preserve"> realizada</w:t>
      </w:r>
      <w:r w:rsidRPr="00BA156B">
        <w:t>s</w:t>
      </w:r>
      <w:r w:rsidR="00B674F0" w:rsidRPr="00BA156B">
        <w:t xml:space="preserve"> para demostración y evaluación del diseño</w:t>
      </w:r>
      <w:r w:rsidR="007B7445" w:rsidRPr="00BA156B">
        <w:t>.</w:t>
      </w:r>
      <w:r w:rsidR="00B674F0" w:rsidRPr="00BA156B">
        <w:t xml:space="preserve"> Este proceso debe hacerse para cada una de las pantallas que tenga el </w:t>
      </w:r>
      <w:ins w:id="2181" w:author="Regina Casanova" w:date="2018-07-22T20:03:00Z">
        <w:r w:rsidR="001C1FCB">
          <w:t>aplicativo informático</w:t>
        </w:r>
      </w:ins>
      <w:del w:id="2182" w:author="Regina Casanova" w:date="2018-06-18T17:53:00Z">
        <w:r w:rsidR="00B674F0" w:rsidRPr="00BA156B" w:rsidDel="00E94926">
          <w:delText>sistema</w:delText>
        </w:r>
      </w:del>
      <w:r w:rsidRPr="00BA156B">
        <w:t xml:space="preserve"> y posterior a la realización de </w:t>
      </w:r>
      <w:proofErr w:type="spellStart"/>
      <w:r w:rsidRPr="00F916E3">
        <w:t>wireframes</w:t>
      </w:r>
      <w:proofErr w:type="spellEnd"/>
      <w:r w:rsidR="007B7445" w:rsidRPr="00BA156B">
        <w:t>.</w:t>
      </w:r>
    </w:p>
    <w:p w14:paraId="2F7B05B1" w14:textId="77777777" w:rsidR="00466892" w:rsidRDefault="00107D89" w:rsidP="00466892">
      <w:pPr>
        <w:pStyle w:val="Ttulo5"/>
      </w:pPr>
      <w:proofErr w:type="spellStart"/>
      <w:r w:rsidRPr="00BA156B">
        <w:t>Prototipado</w:t>
      </w:r>
      <w:proofErr w:type="spellEnd"/>
      <w:r w:rsidRPr="00BA156B">
        <w:t xml:space="preserve"> funcional</w:t>
      </w:r>
      <w:del w:id="2183" w:author="Regina Casanova" w:date="2018-07-29T13:32:00Z">
        <w:r w:rsidR="00B674F0" w:rsidRPr="00BA156B" w:rsidDel="00CD33CC">
          <w:delText>:</w:delText>
        </w:r>
      </w:del>
      <w:r w:rsidR="00B674F0" w:rsidRPr="00BA156B">
        <w:t xml:space="preserve"> </w:t>
      </w:r>
    </w:p>
    <w:p w14:paraId="66B2D063" w14:textId="54252049" w:rsidR="00107D89" w:rsidRPr="00017896" w:rsidRDefault="00B674F0" w:rsidP="00466892">
      <w:pPr>
        <w:pStyle w:val="Texto"/>
      </w:pPr>
      <w:r w:rsidRPr="00BA156B">
        <w:t xml:space="preserve">Es la forma de darle interacción a los </w:t>
      </w:r>
      <w:proofErr w:type="spellStart"/>
      <w:r w:rsidRPr="00F916E3">
        <w:t>mockups</w:t>
      </w:r>
      <w:proofErr w:type="spellEnd"/>
      <w:r w:rsidRPr="00BA156B">
        <w:t xml:space="preserve"> de las diversas pantallas para tener un resultado final unificado en el que se aprecie tanto la distribución, detalles y flujo del</w:t>
      </w:r>
      <w:ins w:id="2184" w:author="Regina Casanova" w:date="2018-07-22T20:03:00Z">
        <w:r w:rsidR="001C1FCB">
          <w:t xml:space="preserve"> aplicativo informático</w:t>
        </w:r>
      </w:ins>
      <w:del w:id="2185" w:author="Regina Casanova" w:date="2018-07-22T20:03:00Z">
        <w:r w:rsidRPr="00BA156B" w:rsidDel="001C1FCB">
          <w:delText xml:space="preserve"> </w:delText>
        </w:r>
      </w:del>
      <w:del w:id="2186" w:author="Regina Casanova" w:date="2018-06-18T17:53:00Z">
        <w:r w:rsidRPr="00BA156B" w:rsidDel="00E94926">
          <w:delText>sistema</w:delText>
        </w:r>
      </w:del>
      <w:r w:rsidR="007B7445" w:rsidRPr="00BA156B">
        <w:t>.</w:t>
      </w:r>
    </w:p>
    <w:p w14:paraId="251BECEF" w14:textId="77777777" w:rsidR="00466892" w:rsidRDefault="00B674F0" w:rsidP="00466892">
      <w:pPr>
        <w:pStyle w:val="Ttulo4"/>
      </w:pPr>
      <w:r w:rsidRPr="00BA156B">
        <w:t>Evaluación</w:t>
      </w:r>
      <w:del w:id="2187" w:author="Regina Casanova" w:date="2018-07-29T13:32:00Z">
        <w:r w:rsidRPr="00BA156B" w:rsidDel="00CD33CC">
          <w:delText>:</w:delText>
        </w:r>
      </w:del>
      <w:r w:rsidRPr="00BA156B">
        <w:t xml:space="preserve"> </w:t>
      </w:r>
    </w:p>
    <w:p w14:paraId="74F15801" w14:textId="3B5D57E7" w:rsidR="00B674F0" w:rsidRPr="00BA156B" w:rsidRDefault="00B674F0" w:rsidP="00466892">
      <w:pPr>
        <w:pStyle w:val="Texto"/>
      </w:pPr>
      <w:r w:rsidRPr="00BA156B">
        <w:t>Consiste en la evaluación de un prototipo funcional con diversos tipos de</w:t>
      </w:r>
      <w:r w:rsidR="00107D89" w:rsidRPr="00BA156B">
        <w:t xml:space="preserve"> técnicas para</w:t>
      </w:r>
      <w:r w:rsidRPr="00BA156B">
        <w:t xml:space="preserve"> pruebas, siendo las más comunes:</w:t>
      </w:r>
    </w:p>
    <w:p w14:paraId="070212E9" w14:textId="77777777" w:rsidR="00466892" w:rsidRDefault="00B674F0" w:rsidP="00A50DD7">
      <w:pPr>
        <w:pStyle w:val="Ttulo5"/>
        <w:numPr>
          <w:ilvl w:val="0"/>
          <w:numId w:val="21"/>
        </w:numPr>
      </w:pPr>
      <w:r w:rsidRPr="00BA156B">
        <w:lastRenderedPageBreak/>
        <w:t xml:space="preserve">Evaluación </w:t>
      </w:r>
      <w:r w:rsidR="00B137E1" w:rsidRPr="00BA156B">
        <w:t>Heurística</w:t>
      </w:r>
      <w:del w:id="2188" w:author="Regina Casanova" w:date="2018-07-29T13:31:00Z">
        <w:r w:rsidRPr="00BA156B" w:rsidDel="00CD33CC">
          <w:delText xml:space="preserve">: </w:delText>
        </w:r>
      </w:del>
    </w:p>
    <w:p w14:paraId="69CA09BC" w14:textId="5994142C" w:rsidR="00B674F0" w:rsidRPr="00BA156B" w:rsidRDefault="00B674F0" w:rsidP="00466892">
      <w:pPr>
        <w:pStyle w:val="Texto"/>
      </w:pPr>
      <w:r w:rsidRPr="00BA156B">
        <w:t xml:space="preserve">Test realizado por el mismo diseñador para encontrar posibles errores de usabilidad, es una prueba rápida y efectiva donde se revisa que se cumplan los 10 principios de heurística de </w:t>
      </w:r>
      <w:proofErr w:type="spellStart"/>
      <w:r w:rsidRPr="00BA156B">
        <w:t>Molich</w:t>
      </w:r>
      <w:proofErr w:type="spellEnd"/>
      <w:r w:rsidRPr="00BA156B">
        <w:t xml:space="preserve"> y </w:t>
      </w:r>
      <w:proofErr w:type="spellStart"/>
      <w:r w:rsidRPr="00BA156B">
        <w:t>Nielsen</w:t>
      </w:r>
      <w:proofErr w:type="spellEnd"/>
      <w:r w:rsidR="00107D89" w:rsidRPr="00BA156B">
        <w:t xml:space="preserve"> </w:t>
      </w:r>
      <w:r w:rsidR="00EC2BAF" w:rsidRPr="00BA156B">
        <w:fldChar w:fldCharType="begin" w:fldLock="1"/>
      </w:r>
      <w:r w:rsidR="00C126C6">
        <w:instrText>ADDIN CSL_CITATION {"citationItems":[{"id":"ITEM-1","itemData":{"URL":"http://www.modernanalyst.com/Careers/InterviewQuestions/tabid/128/ID/2191/Describe-the-User-Centered-Design-methodology.aspx","accessed":{"date-parts":[["2017","5","24"]]},"id":"ITEM-1","issued":{"date-parts":[["0"]]},"title":"Describe the User Centered Design methodology","type":"webpage"},"uris":["http://www.mendeley.com/documents/?uuid=67757dbc-0a67-3a13-a273-9d3105e73b51"]}],"mendeley":{"formattedCitation":"(30)","plainTextFormattedCitation":"(30)","previouslyFormattedCitation":"(29)"},"properties":{"noteIndex":0},"schema":"https://github.com/citation-style-language/schema/raw/master/csl-citation.json"}</w:instrText>
      </w:r>
      <w:r w:rsidR="00EC2BAF" w:rsidRPr="00BA156B">
        <w:fldChar w:fldCharType="separate"/>
      </w:r>
      <w:r w:rsidR="00C126C6" w:rsidRPr="00C126C6">
        <w:rPr>
          <w:noProof/>
        </w:rPr>
        <w:t>(30)</w:t>
      </w:r>
      <w:r w:rsidR="00EC2BAF" w:rsidRPr="00BA156B">
        <w:fldChar w:fldCharType="end"/>
      </w:r>
      <w:r w:rsidR="007B7445" w:rsidRPr="00BA156B">
        <w:t>.</w:t>
      </w:r>
      <w:r w:rsidRPr="00BA156B">
        <w:t xml:space="preserve"> </w:t>
      </w:r>
    </w:p>
    <w:p w14:paraId="25937EBD" w14:textId="77777777" w:rsidR="00466892" w:rsidRDefault="00B674F0" w:rsidP="00466892">
      <w:pPr>
        <w:pStyle w:val="Ttulo5"/>
      </w:pPr>
      <w:r w:rsidRPr="00BA156B">
        <w:t>T</w:t>
      </w:r>
      <w:r w:rsidR="00D90FCF" w:rsidRPr="00BA156B">
        <w:t>est de Usuarios</w:t>
      </w:r>
      <w:del w:id="2189" w:author="Regina Casanova" w:date="2018-07-29T13:31:00Z">
        <w:r w:rsidRPr="00BA156B" w:rsidDel="00CD33CC">
          <w:delText>:</w:delText>
        </w:r>
      </w:del>
      <w:r w:rsidRPr="00BA156B">
        <w:t xml:space="preserve"> </w:t>
      </w:r>
    </w:p>
    <w:p w14:paraId="00D27BFE" w14:textId="23E83937" w:rsidR="00107D89" w:rsidRPr="00017896" w:rsidRDefault="00B674F0" w:rsidP="00466892">
      <w:pPr>
        <w:pStyle w:val="Texto"/>
      </w:pPr>
      <w:r w:rsidRPr="00BA156B">
        <w:t>Pruebas con usuarios para encontrar p</w:t>
      </w:r>
      <w:r w:rsidR="00107D89" w:rsidRPr="00BA156B">
        <w:t xml:space="preserve">osibles problemas de usabilidad. </w:t>
      </w:r>
      <w:ins w:id="2190" w:author="Regina Casanova" w:date="2018-06-21T12:44:00Z">
        <w:r w:rsidR="007925FD">
          <w:t xml:space="preserve">Una de las maneras de realizar pruebas con usuarios </w:t>
        </w:r>
      </w:ins>
      <w:ins w:id="2191" w:author="Regina Casanova" w:date="2018-06-21T12:45:00Z">
        <w:r w:rsidR="007925FD">
          <w:t>es</w:t>
        </w:r>
      </w:ins>
      <w:ins w:id="2192" w:author="Regina Casanova" w:date="2018-06-21T12:44:00Z">
        <w:r w:rsidR="007925FD">
          <w:t xml:space="preserve"> la </w:t>
        </w:r>
      </w:ins>
      <w:ins w:id="2193" w:author="Regina Casanova" w:date="2018-06-21T12:45:00Z">
        <w:r w:rsidR="007925FD">
          <w:t>“Realización de Tareas” que</w:t>
        </w:r>
      </w:ins>
      <w:ins w:id="2194" w:author="Regina Casanova" w:date="2018-06-21T12:46:00Z">
        <w:r w:rsidR="007925FD">
          <w:t xml:space="preserve"> sirve para</w:t>
        </w:r>
      </w:ins>
      <w:ins w:id="2195" w:author="Regina Casanova" w:date="2018-06-21T12:45:00Z">
        <w:r w:rsidR="007925FD">
          <w:t xml:space="preserve"> aprend</w:t>
        </w:r>
      </w:ins>
      <w:ins w:id="2196" w:author="Regina Casanova" w:date="2018-06-21T12:47:00Z">
        <w:r w:rsidR="007925FD">
          <w:t>er</w:t>
        </w:r>
      </w:ins>
      <w:ins w:id="2197" w:author="Regina Casanova" w:date="2018-06-21T12:45:00Z">
        <w:r w:rsidR="007925FD">
          <w:t xml:space="preserve"> acerca de los usuarios por medio de la observaci</w:t>
        </w:r>
      </w:ins>
      <w:ins w:id="2198" w:author="Regina Casanova" w:date="2018-06-21T12:47:00Z">
        <w:r w:rsidR="007925FD">
          <w:t xml:space="preserve">ón directa mientras ellos realizan tareas interactuando con el prototipo e intentan cumplir ciertos objetivos. </w:t>
        </w:r>
      </w:ins>
      <w:ins w:id="2199" w:author="Regina Casanova" w:date="2018-06-21T12:48:00Z">
        <w:r w:rsidR="007925FD">
          <w:t xml:space="preserve">Este método ayuda a identificar problemas en las tareas que el </w:t>
        </w:r>
      </w:ins>
      <w:ins w:id="2200" w:author="Regina Casanova" w:date="2018-07-29T19:16:00Z">
        <w:r w:rsidR="00F95B03">
          <w:t>aplicativo informático</w:t>
        </w:r>
      </w:ins>
      <w:ins w:id="2201" w:author="Regina Casanova" w:date="2018-06-21T12:48:00Z">
        <w:r w:rsidR="007925FD">
          <w:t xml:space="preserve"> debe ser capaz de realizar y una vez identificados, ayuda a probar su rediseño. </w:t>
        </w:r>
      </w:ins>
      <w:ins w:id="2202" w:author="Regina Casanova" w:date="2018-06-21T12:50:00Z">
        <w:r w:rsidR="007925FD">
          <w:t>Para esto, deben identificarse tareas por cada tipo de usuario que puedan ser resueltas con el prototipo a probar y entregarlo a los usuarios al momento de la prueba</w:t>
        </w:r>
      </w:ins>
      <w:ins w:id="2203" w:author="Regina Casanova" w:date="2018-06-21T12:52:00Z">
        <w:r w:rsidR="007925FD">
          <w:t xml:space="preserve"> </w:t>
        </w:r>
      </w:ins>
      <w:ins w:id="2204" w:author="Regina Casanova" w:date="2018-06-21T12:54:00Z">
        <w:r w:rsidR="007925FD">
          <w:fldChar w:fldCharType="begin" w:fldLock="1"/>
        </w:r>
      </w:ins>
      <w:r w:rsidR="00C126C6">
        <w:instrText>ADDIN CSL_CITATION {"citationItems":[{"id":"ITEM-1","itemData":{"abstract":"Task analysis is the process of learning about ordinary users by observing them in action to understand in detail how they perform their tasks and achieve their intended goals.","author":[{"dropping-particle":"","family":"Usability.gov","given":"","non-dropping-particle":"","parse-names":false,"suffix":""}],"id":"ITEM-1","issued":{"date-parts":[["2013","9","6"]]},"publisher":"Department of Health and Human Services","title":"Task Analysis","type":"article-journal"},"uris":["http://www.mendeley.com/documents/?uuid=6f9a967c-3347-3b24-a45f-18f654cbd3fd"]}],"mendeley":{"formattedCitation":"(31)","plainTextFormattedCitation":"(31)","previouslyFormattedCitation":"(30)"},"properties":{"noteIndex":0},"schema":"https://github.com/citation-style-language/schema/raw/master/csl-citation.json"}</w:instrText>
      </w:r>
      <w:r w:rsidR="007925FD">
        <w:fldChar w:fldCharType="separate"/>
      </w:r>
      <w:r w:rsidR="00C126C6" w:rsidRPr="00C126C6">
        <w:rPr>
          <w:noProof/>
        </w:rPr>
        <w:t>(31)</w:t>
      </w:r>
      <w:ins w:id="2205" w:author="Regina Casanova" w:date="2018-06-21T12:54:00Z">
        <w:r w:rsidR="007925FD">
          <w:fldChar w:fldCharType="end"/>
        </w:r>
      </w:ins>
      <w:ins w:id="2206" w:author="Regina Casanova" w:date="2018-06-21T12:50:00Z">
        <w:r w:rsidR="007925FD">
          <w:t>.</w:t>
        </w:r>
      </w:ins>
      <w:ins w:id="2207" w:author="Regina Casanova" w:date="2018-06-21T12:51:00Z">
        <w:r w:rsidR="007925FD">
          <w:t xml:space="preserve"> Si el usuario logra realizar la tarea encomendada, se presta más atención al flujo que utilizo este para conseguirla y, en el caso que no se lograra realizar la tarea, se presta atenci</w:t>
        </w:r>
      </w:ins>
      <w:ins w:id="2208" w:author="Regina Casanova" w:date="2018-06-21T12:52:00Z">
        <w:r w:rsidR="007925FD">
          <w:t>ón a cuales podrían haber sido los inconvenientes del usuario que impidieron que este realizara la tarea.</w:t>
        </w:r>
      </w:ins>
      <w:ins w:id="2209" w:author="Regina Casanova" w:date="2018-06-21T12:50:00Z">
        <w:r w:rsidR="007925FD">
          <w:t xml:space="preserve"> </w:t>
        </w:r>
      </w:ins>
      <w:ins w:id="2210" w:author="Regina Casanova" w:date="2018-06-21T13:04:00Z">
        <w:r w:rsidR="00D92F33">
          <w:t xml:space="preserve">El desarrollo de la “Realización de Tareas” </w:t>
        </w:r>
      </w:ins>
      <w:del w:id="2211" w:author="Regina Casanova" w:date="2018-06-21T12:52:00Z">
        <w:r w:rsidR="00107D89" w:rsidRPr="00BA156B" w:rsidDel="007925FD">
          <w:delText>Consiste en</w:delText>
        </w:r>
        <w:r w:rsidRPr="00BA156B" w:rsidDel="007925FD">
          <w:delText xml:space="preserve"> darle al usuario una tarea a realizar dentro del </w:delText>
        </w:r>
      </w:del>
      <w:del w:id="2212" w:author="Regina Casanova" w:date="2018-06-18T17:53:00Z">
        <w:r w:rsidRPr="00BA156B" w:rsidDel="00E94926">
          <w:delText>sistema</w:delText>
        </w:r>
      </w:del>
      <w:del w:id="2213" w:author="Regina Casanova" w:date="2018-06-21T12:52:00Z">
        <w:r w:rsidRPr="00BA156B" w:rsidDel="007925FD">
          <w:delText xml:space="preserve"> y documentar el </w:delText>
        </w:r>
        <w:r w:rsidR="00107D89" w:rsidRPr="00BA156B" w:rsidDel="007925FD">
          <w:delText>cómo</w:delText>
        </w:r>
        <w:r w:rsidRPr="00BA156B" w:rsidDel="007925FD">
          <w:delText xml:space="preserve"> y si es que llega a cumplir su objetivo o no</w:delText>
        </w:r>
        <w:r w:rsidR="007B7445" w:rsidRPr="00BA156B" w:rsidDel="007925FD">
          <w:delText>.</w:delText>
        </w:r>
        <w:r w:rsidRPr="00BA156B" w:rsidDel="007925FD">
          <w:delText xml:space="preserve"> </w:delText>
        </w:r>
      </w:del>
      <w:del w:id="2214" w:author="Regina Casanova" w:date="2018-06-21T13:04:00Z">
        <w:r w:rsidRPr="00BA156B" w:rsidDel="00D92F33">
          <w:delText>Adicionalmente,</w:delText>
        </w:r>
      </w:del>
      <w:ins w:id="2215" w:author="Regina Casanova" w:date="2018-06-21T13:01:00Z">
        <w:r w:rsidR="00D92F33">
          <w:t>va</w:t>
        </w:r>
      </w:ins>
      <w:ins w:id="2216" w:author="Regina Casanova" w:date="2018-06-21T13:04:00Z">
        <w:r w:rsidR="00D92F33">
          <w:t xml:space="preserve"> usualmente</w:t>
        </w:r>
      </w:ins>
      <w:ins w:id="2217" w:author="Regina Casanova" w:date="2018-06-21T13:01:00Z">
        <w:r w:rsidR="00D92F33">
          <w:t xml:space="preserve"> de la mano con</w:t>
        </w:r>
      </w:ins>
      <w:r w:rsidRPr="00BA156B">
        <w:t xml:space="preserve"> </w:t>
      </w:r>
      <w:ins w:id="2218" w:author="Regina Casanova" w:date="2018-06-21T12:55:00Z">
        <w:r w:rsidR="007925FD">
          <w:t>la metodología “</w:t>
        </w:r>
        <w:proofErr w:type="spellStart"/>
        <w:r w:rsidR="007925FD" w:rsidRPr="00F916E3">
          <w:t>Think-Aloud</w:t>
        </w:r>
        <w:proofErr w:type="spellEnd"/>
        <w:r w:rsidR="007925FD">
          <w:t xml:space="preserve">” </w:t>
        </w:r>
      </w:ins>
      <w:ins w:id="2219" w:author="Regina Casanova" w:date="2018-06-21T13:04:00Z">
        <w:r w:rsidR="00D92F33">
          <w:t xml:space="preserve">ya que </w:t>
        </w:r>
      </w:ins>
      <w:ins w:id="2220" w:author="Regina Casanova" w:date="2018-06-21T13:01:00Z">
        <w:r w:rsidR="00D92F33">
          <w:t xml:space="preserve">ayuda a </w:t>
        </w:r>
      </w:ins>
      <w:ins w:id="2221" w:author="Regina Casanova" w:date="2018-06-21T13:03:00Z">
        <w:r w:rsidR="00D92F33">
          <w:t xml:space="preserve">determinar expectativas de los usuarios e identificar aspectos del </w:t>
        </w:r>
      </w:ins>
      <w:ins w:id="2222" w:author="Regina Casanova" w:date="2018-07-29T19:16:00Z">
        <w:r w:rsidR="00F95B03">
          <w:t>aplicativo informático</w:t>
        </w:r>
      </w:ins>
      <w:ins w:id="2223" w:author="Regina Casanova" w:date="2018-06-21T13:03:00Z">
        <w:r w:rsidR="00D92F33">
          <w:t xml:space="preserve"> que puedan resultar confusos</w:t>
        </w:r>
      </w:ins>
      <w:ins w:id="2224" w:author="Regina Casanova" w:date="2018-06-21T13:04:00Z">
        <w:r w:rsidR="00D92F33">
          <w:t>.</w:t>
        </w:r>
      </w:ins>
      <w:ins w:id="2225" w:author="Regina Casanova" w:date="2018-06-21T13:01:00Z">
        <w:r w:rsidR="007925FD">
          <w:t xml:space="preserve"> </w:t>
        </w:r>
      </w:ins>
      <w:ins w:id="2226" w:author="Regina Casanova" w:date="2018-06-21T13:05:00Z">
        <w:r w:rsidR="00D92F33">
          <w:t>C</w:t>
        </w:r>
      </w:ins>
      <w:ins w:id="2227" w:author="Regina Casanova" w:date="2018-06-21T13:01:00Z">
        <w:r w:rsidR="00D92F33">
          <w:t xml:space="preserve">onsiste en </w:t>
        </w:r>
      </w:ins>
      <w:ins w:id="2228" w:author="Regina Casanova" w:date="2018-06-21T13:05:00Z">
        <w:r w:rsidR="00D92F33">
          <w:t>l</w:t>
        </w:r>
      </w:ins>
      <w:ins w:id="2229" w:author="Regina Casanova" w:date="2018-06-21T13:01:00Z">
        <w:r w:rsidR="007925FD">
          <w:t>a observaci</w:t>
        </w:r>
        <w:r w:rsidR="00D92F33">
          <w:t>ó</w:t>
        </w:r>
        <w:r w:rsidR="007925FD">
          <w:t xml:space="preserve">n directa </w:t>
        </w:r>
      </w:ins>
      <w:ins w:id="2230" w:author="Regina Casanova" w:date="2018-06-21T13:05:00Z">
        <w:r w:rsidR="00D92F33">
          <w:t xml:space="preserve">mientras el usuario va realizando la tarea y se le pide al usuario que </w:t>
        </w:r>
      </w:ins>
      <w:ins w:id="2231" w:author="Regina Casanova" w:date="2018-06-21T13:01:00Z">
        <w:r w:rsidR="00D92F33">
          <w:t xml:space="preserve">vaya explicando </w:t>
        </w:r>
      </w:ins>
      <w:ins w:id="2232" w:author="Regina Casanova" w:date="2018-06-21T13:02:00Z">
        <w:r w:rsidR="00D92F33">
          <w:t>en voz alta lo que observa, entiende, siente y hace en cada momento</w:t>
        </w:r>
      </w:ins>
      <w:ins w:id="2233" w:author="Regina Casanova" w:date="2018-06-21T13:06:00Z">
        <w:r w:rsidR="00D92F33">
          <w:t xml:space="preserve"> </w:t>
        </w:r>
      </w:ins>
      <w:ins w:id="2234" w:author="Regina Casanova" w:date="2018-06-21T13:07:00Z">
        <w:r w:rsidR="00D92F33">
          <w:fldChar w:fldCharType="begin" w:fldLock="1"/>
        </w:r>
      </w:ins>
      <w:r w:rsidR="00C126C6">
        <w:instrText>ADDIN CSL_CITATION {"citationItems":[{"id":"ITEM-1","itemData":{"URL":"http://www.usabilitybok.org/think-aloud-testing","accessed":{"date-parts":[["2018","6","21"]]},"author":[{"dropping-particle":"","family":"Usability Body of Knowledge","given":"","non-dropping-particle":"","parse-names":false,"suffix":""}],"id":"ITEM-1","issued":{"date-parts":[["0"]]},"title":"Think Aloud Testing | Usability Body of Knowledge","type":"webpage"},"uris":["http://www.mendeley.com/documents/?uuid=22e72d3c-1991-3aa8-9cfa-5be5a74ca579"]}],"mendeley":{"formattedCitation":"(32)","plainTextFormattedCitation":"(32)","previouslyFormattedCitation":"(31)"},"properties":{"noteIndex":0},"schema":"https://github.com/citation-style-language/schema/raw/master/csl-citation.json"}</w:instrText>
      </w:r>
      <w:r w:rsidR="00D92F33">
        <w:fldChar w:fldCharType="separate"/>
      </w:r>
      <w:r w:rsidR="00C126C6" w:rsidRPr="00C126C6">
        <w:rPr>
          <w:noProof/>
        </w:rPr>
        <w:t>(32)</w:t>
      </w:r>
      <w:ins w:id="2235" w:author="Regina Casanova" w:date="2018-06-21T13:07:00Z">
        <w:r w:rsidR="00D92F33">
          <w:fldChar w:fldCharType="end"/>
        </w:r>
      </w:ins>
      <w:ins w:id="2236" w:author="Regina Casanova" w:date="2018-06-21T13:02:00Z">
        <w:r w:rsidR="00D92F33">
          <w:t>.</w:t>
        </w:r>
      </w:ins>
      <w:del w:id="2237" w:author="Regina Casanova" w:date="2018-06-21T12:55:00Z">
        <w:r w:rsidRPr="00BA156B" w:rsidDel="007925FD">
          <w:delText xml:space="preserve">con este test se ve la efectividad del </w:delText>
        </w:r>
      </w:del>
      <w:del w:id="2238" w:author="Regina Casanova" w:date="2018-06-18T17:53:00Z">
        <w:r w:rsidRPr="00BA156B" w:rsidDel="00E94926">
          <w:delText>sistema</w:delText>
        </w:r>
      </w:del>
      <w:del w:id="2239" w:author="Regina Casanova" w:date="2018-06-21T12:55:00Z">
        <w:r w:rsidRPr="00BA156B" w:rsidDel="007925FD">
          <w:delText xml:space="preserve"> y se recogen percepciones y opiniones del usuario</w:delText>
        </w:r>
        <w:r w:rsidR="007B7445" w:rsidRPr="00BA156B" w:rsidDel="007925FD">
          <w:delText>.</w:delText>
        </w:r>
      </w:del>
    </w:p>
    <w:p w14:paraId="53E609B3" w14:textId="5E9CD346" w:rsidR="0061601E" w:rsidRPr="00017896" w:rsidRDefault="00107D89" w:rsidP="00017896">
      <w:pPr>
        <w:pStyle w:val="Texto"/>
      </w:pPr>
      <w:r w:rsidRPr="00BA156B">
        <w:lastRenderedPageBreak/>
        <w:t>Cabe resaltar que la fase de diseño y la fase de evaluación, son iterativas, es decir que se repite el proceso la cantidad de veces que sea necesario para tener un diseño consistente.</w:t>
      </w:r>
    </w:p>
    <w:p w14:paraId="3B0EF820" w14:textId="44FA634C" w:rsidR="00B674F0" w:rsidRPr="00BA156B" w:rsidRDefault="007A0FFF" w:rsidP="00107D89">
      <w:pPr>
        <w:pStyle w:val="Ttulo3"/>
        <w:rPr>
          <w:lang w:val="es-PE"/>
        </w:rPr>
      </w:pPr>
      <w:bookmarkStart w:id="2240" w:name="_Toc520655631"/>
      <w:ins w:id="2241" w:author="Luis Fernando Llanos Zavalaga" w:date="2018-07-10T13:33:00Z">
        <w:r w:rsidRPr="00BA156B">
          <w:rPr>
            <w:lang w:val="es-PE"/>
          </w:rPr>
          <w:t xml:space="preserve">Importancia </w:t>
        </w:r>
        <w:r>
          <w:rPr>
            <w:lang w:val="es-PE"/>
          </w:rPr>
          <w:t xml:space="preserve">del </w:t>
        </w:r>
      </w:ins>
      <w:r w:rsidR="00562533" w:rsidRPr="00BA156B">
        <w:rPr>
          <w:lang w:val="es-PE"/>
        </w:rPr>
        <w:t>Diseño centrado en el usuario en el sector salud</w:t>
      </w:r>
      <w:ins w:id="2242" w:author="Luis Fernando Llanos Zavalaga" w:date="2018-07-10T13:33:00Z">
        <w:r>
          <w:rPr>
            <w:lang w:val="es-PE"/>
          </w:rPr>
          <w:t>.</w:t>
        </w:r>
      </w:ins>
      <w:bookmarkEnd w:id="2240"/>
      <w:del w:id="2243" w:author="Luis Fernando Llanos Zavalaga" w:date="2018-07-10T13:33:00Z">
        <w:r w:rsidR="00562533" w:rsidRPr="00BA156B" w:rsidDel="007A0FFF">
          <w:rPr>
            <w:lang w:val="es-PE"/>
          </w:rPr>
          <w:delText>:</w:delText>
        </w:r>
      </w:del>
      <w:r w:rsidR="00562533" w:rsidRPr="00BA156B">
        <w:rPr>
          <w:lang w:val="es-PE"/>
        </w:rPr>
        <w:t xml:space="preserve"> </w:t>
      </w:r>
      <w:del w:id="2244" w:author="Luis Fernando Llanos Zavalaga" w:date="2018-07-10T13:33:00Z">
        <w:r w:rsidR="00562533" w:rsidRPr="00BA156B" w:rsidDel="007A0FFF">
          <w:rPr>
            <w:lang w:val="es-PE"/>
          </w:rPr>
          <w:delText>Importancia</w:delText>
        </w:r>
      </w:del>
    </w:p>
    <w:p w14:paraId="7FBC53FB" w14:textId="5AE3812F" w:rsidR="00B674F0" w:rsidRPr="00017896" w:rsidRDefault="00054753" w:rsidP="00017896">
      <w:pPr>
        <w:pStyle w:val="Texto"/>
      </w:pPr>
      <w:r w:rsidRPr="00BA156B">
        <w:t>L</w:t>
      </w:r>
      <w:r w:rsidR="00B674F0" w:rsidRPr="00BA156B">
        <w:t xml:space="preserve">os principios del </w:t>
      </w:r>
      <w:r w:rsidRPr="00BA156B">
        <w:t>UCD</w:t>
      </w:r>
      <w:r w:rsidR="00B674F0" w:rsidRPr="00BA156B">
        <w:t xml:space="preserve"> en Tecno</w:t>
      </w:r>
      <w:r w:rsidR="0038486C" w:rsidRPr="00BA156B">
        <w:t>logías de Información en Salud</w:t>
      </w:r>
      <w:r w:rsidR="00B674F0" w:rsidRPr="00BA156B">
        <w:t xml:space="preserve"> </w:t>
      </w:r>
      <w:r w:rsidR="006C2342" w:rsidRPr="00BA156B">
        <w:t>(</w:t>
      </w:r>
      <w:proofErr w:type="spellStart"/>
      <w:r w:rsidR="006C2342" w:rsidRPr="00F916E3">
        <w:t>Health</w:t>
      </w:r>
      <w:proofErr w:type="spellEnd"/>
      <w:r w:rsidR="006C2342" w:rsidRPr="00F916E3">
        <w:t xml:space="preserve"> </w:t>
      </w:r>
      <w:proofErr w:type="spellStart"/>
      <w:r w:rsidR="006C2342" w:rsidRPr="00F916E3">
        <w:t>Information</w:t>
      </w:r>
      <w:proofErr w:type="spellEnd"/>
      <w:r w:rsidR="006C2342" w:rsidRPr="00F916E3">
        <w:t xml:space="preserve"> Technologies</w:t>
      </w:r>
      <w:r w:rsidR="006C2342" w:rsidRPr="00BA156B">
        <w:t xml:space="preserve">, HIT) </w:t>
      </w:r>
      <w:r w:rsidR="00B674F0" w:rsidRPr="00BA156B">
        <w:t xml:space="preserve">han sido identificados como fundamentales por la Asociación Médica Americana en conjunto con el gobierno de Estados Unidos, ya que consideran a estos enfoques como requerimientos críticos al momento de crear un </w:t>
      </w:r>
      <w:ins w:id="2245" w:author="Regina Casanova" w:date="2018-07-22T20:03:00Z">
        <w:r w:rsidR="001C1FCB">
          <w:t>aplicativo informático</w:t>
        </w:r>
      </w:ins>
      <w:del w:id="2246" w:author="Regina Casanova" w:date="2018-06-18T17:53:00Z">
        <w:r w:rsidR="00B674F0" w:rsidRPr="00BA156B" w:rsidDel="00E94926">
          <w:delText xml:space="preserve">sistema </w:delText>
        </w:r>
      </w:del>
      <w:ins w:id="2247" w:author="Regina Casanova" w:date="2018-06-18T17:49:00Z">
        <w:r w:rsidR="00E94926">
          <w:t xml:space="preserve"> </w:t>
        </w:r>
      </w:ins>
      <w:r w:rsidR="00B674F0" w:rsidRPr="00BA156B">
        <w:t xml:space="preserve">clínico </w:t>
      </w:r>
      <w:r w:rsidR="00EC2BAF" w:rsidRPr="00BA156B">
        <w:fldChar w:fldCharType="begin" w:fldLock="1"/>
      </w:r>
      <w:r w:rsidR="00C126C6">
        <w:instrText>ADDIN CSL_CITATION {"citationItems":[{"id":"ITEM-1","itemData":{"URL":"http://pinnacle-center.com/hit-implementation-strategies-and-user-centered-design/","accessed":{"date-parts":[["2017","5","29"]]},"id":"ITEM-1","issued":{"date-parts":[["0"]]},"title":"HIT Implementation Strategies and User-Centered Design","type":"webpage"},"uris":["http://www.mendeley.com/documents/?uuid=c3f1c253-5323-3431-a01e-a48ae27081b5"]}],"mendeley":{"formattedCitation":"(33)","plainTextFormattedCitation":"(33)","previouslyFormattedCitation":"(32)"},"properties":{"noteIndex":0},"schema":"https://github.com/citation-style-language/schema/raw/master/csl-citation.json"}</w:instrText>
      </w:r>
      <w:r w:rsidR="00EC2BAF" w:rsidRPr="00BA156B">
        <w:fldChar w:fldCharType="separate"/>
      </w:r>
      <w:r w:rsidR="00C126C6" w:rsidRPr="00C126C6">
        <w:rPr>
          <w:noProof/>
        </w:rPr>
        <w:t>(33)</w:t>
      </w:r>
      <w:r w:rsidR="00EC2BAF" w:rsidRPr="00BA156B">
        <w:fldChar w:fldCharType="end"/>
      </w:r>
      <w:r w:rsidR="007B7445" w:rsidRPr="00BA156B">
        <w:t>.</w:t>
      </w:r>
      <w:r w:rsidRPr="00BA156B">
        <w:t xml:space="preserve"> Sin el uso de esta </w:t>
      </w:r>
      <w:r w:rsidR="00B05607" w:rsidRPr="00BA156B">
        <w:t>metodología</w:t>
      </w:r>
      <w:r w:rsidR="00B674F0" w:rsidRPr="00BA156B">
        <w:t xml:space="preserve">, no se puede garantizar que un </w:t>
      </w:r>
      <w:ins w:id="2248" w:author="Regina Casanova" w:date="2018-07-22T20:04:00Z">
        <w:r w:rsidR="001C1FCB">
          <w:t>aplicativo informático</w:t>
        </w:r>
      </w:ins>
      <w:del w:id="2249" w:author="Regina Casanova" w:date="2018-06-18T17:53:00Z">
        <w:r w:rsidR="00B674F0" w:rsidRPr="00BA156B" w:rsidDel="00E94926">
          <w:delText xml:space="preserve">sistema </w:delText>
        </w:r>
      </w:del>
      <w:ins w:id="2250" w:author="Regina Casanova" w:date="2018-06-18T17:49:00Z">
        <w:r w:rsidR="00E94926">
          <w:t xml:space="preserve"> </w:t>
        </w:r>
      </w:ins>
      <w:r w:rsidR="00B674F0" w:rsidRPr="00BA156B">
        <w:t>clínico sea usable y útil para lo que se deseaba</w:t>
      </w:r>
      <w:r w:rsidR="007B7445" w:rsidRPr="00BA156B">
        <w:t>.</w:t>
      </w:r>
      <w:r w:rsidR="00B674F0" w:rsidRPr="00BA156B">
        <w:t xml:space="preserve"> Existen estudios donde se demuestra que la creación de un diseño apropiado para la visualización de datos médicos es valioso para conseguir la participación y compromiso del paciente </w:t>
      </w:r>
      <w:r w:rsidR="00EC2BAF" w:rsidRPr="00BA156B">
        <w:fldChar w:fldCharType="begin" w:fldLock="1"/>
      </w:r>
      <w:r w:rsidR="00C126C6">
        <w:instrText>ADDIN CSL_CITATION {"citationItems":[{"id":"ITEM-1","itemData":{"DOI":"10.1089/tmj.2014.0012","ISSN":"1530-5627","PMID":"25401414","abstract":"Abstract Background: Smart home technologies provide a valuable resource to unobtrusively monitor health and wellness within an older adult population. However, the breadth and density of data available along with aging associated decreases in working memory, prospective memory, spatial cognition, and processing speed can make it challenging to comprehend for older adults. We developed visualizations of smart home health data integrated into a framework of wellness. We evaluated the visualizations through focus groups with older adults and identified recommendations to guide the future development of visualizations. Materials and Methods: We conducted four focus groups with older adult participants (n=31) at an independent retirement community. Participants were presented with three different visualizations from a wellness pilot study. A qualitative descriptive analysis was conducted to identify thematic content. Results: We identified three themes related to processing and application of visualizations: ...","author":[{"dropping-particle":"","family":"Le","given":"Thai","non-dropping-particle":"","parse-names":false,"suffix":""},{"dropping-particle":"","family":"Reeder","given":"Blaine","non-dropping-particle":"","parse-names":false,"suffix":""},{"dropping-particle":"","family":"Yoo","given":"Daisy","non-dropping-particle":"","parse-names":false,"suffix":""},{"dropping-particle":"","family":"Aziz","given":"Rafae","non-dropping-particle":"","parse-names":false,"suffix":""},{"dropping-particle":"","family":"Thompson","given":"Hilaire J.","non-dropping-particle":"","parse-names":false,"suffix":""},{"dropping-particle":"","family":"Demiris","given":"George","non-dropping-particle":"","parse-names":false,"suffix":""}],"container-title":"Telemedicine and e-Health","id":"ITEM-1","issue":"1","issued":{"date-parts":[["2015"]]},"page":"9-15","title":"An Evaluation of Wellness Assessment Visualizations for Older Adults","type":"article-journal","volume":"21"},"uris":["http://www.mendeley.com/documents/?uuid=9fc5cc55-41a4-453d-a817-a81e0724f663"]}],"mendeley":{"formattedCitation":"(34)","plainTextFormattedCitation":"(34)","previouslyFormattedCitation":"(33)"},"properties":{"noteIndex":0},"schema":"https://github.com/citation-style-language/schema/raw/master/csl-citation.json"}</w:instrText>
      </w:r>
      <w:r w:rsidR="00EC2BAF" w:rsidRPr="00BA156B">
        <w:fldChar w:fldCharType="separate"/>
      </w:r>
      <w:r w:rsidR="00C126C6" w:rsidRPr="00C126C6">
        <w:rPr>
          <w:noProof/>
        </w:rPr>
        <w:t>(34)</w:t>
      </w:r>
      <w:r w:rsidR="00EC2BAF" w:rsidRPr="00BA156B">
        <w:fldChar w:fldCharType="end"/>
      </w:r>
      <w:r w:rsidR="00B674F0" w:rsidRPr="00BA156B">
        <w:t xml:space="preserve">, asegurando su funcionalidad y aumentando la probabilidad de conseguir los resultados esperados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007B7445" w:rsidRPr="00BA156B">
        <w:t>.</w:t>
      </w:r>
      <w:r w:rsidR="00B674F0" w:rsidRPr="00BA156B">
        <w:t xml:space="preserve"> </w:t>
      </w:r>
    </w:p>
    <w:p w14:paraId="40B47E81" w14:textId="37B50C82" w:rsidR="003E4989" w:rsidRDefault="00B018AF" w:rsidP="00017896">
      <w:pPr>
        <w:pStyle w:val="Texto"/>
        <w:rPr>
          <w:ins w:id="2251" w:author="Regina Casanova" w:date="2018-07-22T20:27:00Z"/>
        </w:rPr>
      </w:pPr>
      <w:r w:rsidRPr="00BA156B">
        <w:t xml:space="preserve">Aunque en un primer momento pueda parecer que involucrar un componente de UCD dentro del desarrollo de nuevas herramientas resultará en gasto innecesario y en tiempo consumido, existe evidencia que muestra que los beneficios de utilizar UCD será altamente beneficioso, promoviendo los comportamiento en salud y resultados deseados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Pr="00BA156B">
        <w:t>.</w:t>
      </w:r>
    </w:p>
    <w:p w14:paraId="19C8A9AA" w14:textId="77777777" w:rsidR="00EC3B35" w:rsidRPr="00BA156B" w:rsidRDefault="00EC3B35" w:rsidP="00EC3B35">
      <w:pPr>
        <w:pStyle w:val="Ttulo3"/>
        <w:rPr>
          <w:ins w:id="2252" w:author="Regina Casanova" w:date="2018-07-22T20:27:00Z"/>
        </w:rPr>
      </w:pPr>
      <w:bookmarkStart w:id="2253" w:name="_Toc520655632"/>
      <w:commentRangeStart w:id="2254"/>
      <w:ins w:id="2255" w:author="Regina Casanova" w:date="2018-07-22T20:27:00Z">
        <w:r w:rsidRPr="00BA156B">
          <w:t xml:space="preserve">Diseño centrado en el usuario en el sector Salud en </w:t>
        </w:r>
        <w:commentRangeStart w:id="2256"/>
        <w:r w:rsidRPr="00BA156B">
          <w:t>Perú</w:t>
        </w:r>
        <w:commentRangeEnd w:id="2254"/>
        <w:r>
          <w:rPr>
            <w:rStyle w:val="Refdecomentario"/>
            <w:rFonts w:eastAsiaTheme="minorHAnsi" w:cstheme="minorBidi"/>
            <w:color w:val="auto"/>
            <w:lang w:val="es-ES_tradnl"/>
          </w:rPr>
          <w:commentReference w:id="2254"/>
        </w:r>
        <w:commentRangeEnd w:id="2256"/>
        <w:r>
          <w:rPr>
            <w:rStyle w:val="Refdecomentario"/>
            <w:rFonts w:eastAsiaTheme="minorHAnsi" w:cstheme="minorBidi"/>
            <w:color w:val="auto"/>
            <w:lang w:val="es-ES_tradnl"/>
          </w:rPr>
          <w:commentReference w:id="2256"/>
        </w:r>
        <w:bookmarkEnd w:id="2253"/>
      </w:ins>
    </w:p>
    <w:p w14:paraId="4221A44B" w14:textId="3CF72DFB" w:rsidR="00EC3B35" w:rsidRPr="00017896" w:rsidRDefault="00EC3B35" w:rsidP="00EC3B35">
      <w:pPr>
        <w:pStyle w:val="Texto"/>
        <w:rPr>
          <w:ins w:id="2257" w:author="Regina Casanova" w:date="2018-07-22T20:27:00Z"/>
        </w:rPr>
      </w:pPr>
      <w:ins w:id="2258" w:author="Regina Casanova" w:date="2018-07-22T20:27:00Z">
        <w:r w:rsidRPr="00BA156B">
          <w:t xml:space="preserve">En el caso del Perú, todavía existe una alta resistencia al cambio en el aspecto tecnológico, por la idea equivocada de que, por la adopción de nuevas tecnologías, </w:t>
        </w:r>
        <w:r w:rsidRPr="00BA156B">
          <w:lastRenderedPageBreak/>
          <w:t xml:space="preserve">los empleados podrían perjudicarse en su trabajo o incluso perderlo. Es por esto que la implementación de nuevos </w:t>
        </w:r>
      </w:ins>
      <w:ins w:id="2259" w:author="Regina Casanova" w:date="2018-07-22T20:28:00Z">
        <w:r>
          <w:t>aplicativos informáticos</w:t>
        </w:r>
      </w:ins>
      <w:ins w:id="2260" w:author="Regina Casanova" w:date="2018-07-22T20:27:00Z">
        <w:r>
          <w:t xml:space="preserve"> </w:t>
        </w:r>
        <w:r w:rsidRPr="00BA156B">
          <w:t xml:space="preserve">para la mejora de procesos es limitada ya que los pocos </w:t>
        </w:r>
        <w:r>
          <w:t>de ellos</w:t>
        </w:r>
        <w:r w:rsidRPr="00BA156B">
          <w:t xml:space="preserve"> que llegan a implementarse, no llegan a ser aprovechados en su totalidad. Seguir los enfoques de UCD podría marcar una diferencia significativa en la adopción de </w:t>
        </w:r>
        <w:r>
          <w:t>aplicativos informáticos</w:t>
        </w:r>
        <w:r w:rsidRPr="00BA156B">
          <w:t xml:space="preserve"> en el sector salud, tanto en sistemas clínicos como en sistemas de gestión de diversos recursos. El uso de estos enfoques se ve</w:t>
        </w:r>
        <w:r>
          <w:t xml:space="preserve"> limitado debido a que no se </w:t>
        </w:r>
        <w:r w:rsidRPr="00BA156B">
          <w:t xml:space="preserve">da la importancia necesaria a las pruebas de aplicativos con usuarios, a la falta de tiempo y recursos en la implementación de dichos </w:t>
        </w:r>
      </w:ins>
      <w:ins w:id="2261" w:author="Regina Casanova" w:date="2018-07-29T19:16:00Z">
        <w:r w:rsidR="00F95B03">
          <w:t>aplicativo informático</w:t>
        </w:r>
      </w:ins>
      <w:ins w:id="2262" w:author="Regina Casanova" w:date="2018-07-22T20:27:00Z">
        <w:r w:rsidRPr="00BA156B">
          <w:t xml:space="preserve">, falta de experiencia en dichos enfoques y principalmente, la idea de que un </w:t>
        </w:r>
      </w:ins>
      <w:ins w:id="2263" w:author="Regina Casanova" w:date="2018-07-22T20:28:00Z">
        <w:r>
          <w:t>aplicativo informático</w:t>
        </w:r>
      </w:ins>
      <w:ins w:id="2264" w:author="Regina Casanova" w:date="2018-07-22T20:27:00Z">
        <w:r w:rsidRPr="00BA156B">
          <w:t xml:space="preserve"> solo debe desarrollarse para cumplir los objetivos de la empresa y no darle valor a las apreciaciones de los usuarios finales.</w:t>
        </w:r>
      </w:ins>
    </w:p>
    <w:p w14:paraId="471D8ED0" w14:textId="726DB979" w:rsidR="00EC3B35" w:rsidDel="00EC3B35" w:rsidRDefault="00EC3B35" w:rsidP="00017896">
      <w:pPr>
        <w:pStyle w:val="Texto"/>
        <w:rPr>
          <w:ins w:id="2265" w:author="Luis Fernando Llanos Zavalaga" w:date="2018-07-10T13:33:00Z"/>
          <w:del w:id="2266" w:author="Regina Casanova" w:date="2018-07-22T20:27:00Z"/>
        </w:rPr>
      </w:pPr>
      <w:bookmarkStart w:id="2267" w:name="_Toc520655238"/>
      <w:bookmarkStart w:id="2268" w:name="_Toc520655633"/>
      <w:bookmarkEnd w:id="2267"/>
      <w:bookmarkEnd w:id="2268"/>
    </w:p>
    <w:p w14:paraId="6A336DC5" w14:textId="70E3D8F4" w:rsidR="007A0FFF" w:rsidRPr="00017896" w:rsidDel="008E0DE1" w:rsidRDefault="007A0FFF" w:rsidP="00017896">
      <w:pPr>
        <w:pStyle w:val="Texto"/>
        <w:rPr>
          <w:del w:id="2269" w:author="Regina Casanova" w:date="2018-07-22T20:04:00Z"/>
        </w:rPr>
      </w:pPr>
      <w:bookmarkStart w:id="2270" w:name="_Toc520655239"/>
      <w:bookmarkStart w:id="2271" w:name="_Toc520655634"/>
      <w:bookmarkEnd w:id="2270"/>
      <w:bookmarkEnd w:id="2271"/>
    </w:p>
    <w:p w14:paraId="6765E5B7" w14:textId="77777777" w:rsidR="00562533" w:rsidRPr="00BA156B" w:rsidRDefault="00562533" w:rsidP="009E44F3">
      <w:pPr>
        <w:pStyle w:val="Ttulo2"/>
        <w:rPr>
          <w:lang w:val="es-PE"/>
        </w:rPr>
      </w:pPr>
      <w:bookmarkStart w:id="2272" w:name="_Toc520655635"/>
      <w:r w:rsidRPr="00BA156B">
        <w:rPr>
          <w:lang w:val="es-PE"/>
        </w:rPr>
        <w:t xml:space="preserve">Caso: </w:t>
      </w:r>
      <w:r w:rsidR="00302145" w:rsidRPr="00BA156B">
        <w:rPr>
          <w:lang w:val="es-PE"/>
        </w:rPr>
        <w:t>Superintendencia Nacional de Salud (</w:t>
      </w:r>
      <w:r w:rsidRPr="00BA156B">
        <w:rPr>
          <w:lang w:val="es-PE"/>
        </w:rPr>
        <w:t>SUSALUD</w:t>
      </w:r>
      <w:r w:rsidR="00302145" w:rsidRPr="00BA156B">
        <w:rPr>
          <w:lang w:val="es-PE"/>
        </w:rPr>
        <w:t>)</w:t>
      </w:r>
      <w:r w:rsidRPr="00BA156B">
        <w:rPr>
          <w:lang w:val="es-PE"/>
        </w:rPr>
        <w:t xml:space="preserve"> – Perú</w:t>
      </w:r>
      <w:bookmarkEnd w:id="2272"/>
    </w:p>
    <w:p w14:paraId="4B2A88ED" w14:textId="77777777" w:rsidR="00262D6E" w:rsidRPr="00BA156B" w:rsidRDefault="00262D6E" w:rsidP="004F4C96">
      <w:pPr>
        <w:pStyle w:val="Ttulo3"/>
        <w:rPr>
          <w:lang w:val="es-PE"/>
        </w:rPr>
      </w:pPr>
      <w:bookmarkStart w:id="2273" w:name="_Toc520655636"/>
      <w:r w:rsidRPr="00BA156B">
        <w:rPr>
          <w:lang w:val="es-PE"/>
        </w:rPr>
        <w:t>D</w:t>
      </w:r>
      <w:r w:rsidR="00562533" w:rsidRPr="00BA156B">
        <w:rPr>
          <w:lang w:val="es-PE"/>
        </w:rPr>
        <w:t>escripción</w:t>
      </w:r>
      <w:bookmarkEnd w:id="2273"/>
    </w:p>
    <w:p w14:paraId="0F14FA91" w14:textId="0ABB075F" w:rsidR="00652560" w:rsidRPr="00017896" w:rsidRDefault="00302145" w:rsidP="00017896">
      <w:pPr>
        <w:pStyle w:val="Texto"/>
      </w:pPr>
      <w:r w:rsidRPr="00BA156B">
        <w:t>S</w:t>
      </w:r>
      <w:r w:rsidR="004F4C96" w:rsidRPr="00BA156B">
        <w:t>USALUD</w:t>
      </w:r>
      <w:r w:rsidR="00652560" w:rsidRPr="00BA156B">
        <w:t xml:space="preserve"> es la encargada de proteger los derechos en salud del ciudadano peruano, orientando sus acciones hacia el empoderamiento para colocar al ciudadano en el centro del sistema de salud, sin importar las condiciones de su seguro </w:t>
      </w:r>
      <w:r w:rsidR="004C67AC" w:rsidRPr="00BA156B">
        <w:t>médico</w:t>
      </w:r>
      <w:r w:rsidR="00652560" w:rsidRPr="00BA156B">
        <w:t xml:space="preserve"> ni el lugar donde se atiende</w:t>
      </w:r>
      <w:r w:rsidR="007B7445" w:rsidRPr="00BA156B">
        <w:t>.</w:t>
      </w:r>
      <w:r w:rsidR="00652560" w:rsidRPr="00BA156B">
        <w:t xml:space="preserve"> SUSALUD tiene autoridad tanto en </w:t>
      </w:r>
      <w:r w:rsidR="004F4C96" w:rsidRPr="00BA156B">
        <w:t xml:space="preserve">IPRESS públicas, privadas y mixtas </w:t>
      </w:r>
      <w:r w:rsidR="00652560" w:rsidRPr="00BA156B">
        <w:t xml:space="preserve">y en </w:t>
      </w:r>
      <w:r w:rsidR="004F4C96" w:rsidRPr="00BA156B">
        <w:t>IAFAS</w:t>
      </w:r>
      <w:r w:rsidR="00CC65BF" w:rsidRPr="00BA156B">
        <w:t xml:space="preserve"> </w:t>
      </w:r>
      <w:r w:rsidR="00EC2BAF" w:rsidRPr="00BA156B">
        <w:fldChar w:fldCharType="begin" w:fldLock="1"/>
      </w:r>
      <w:r w:rsidR="00C126C6">
        <w:instrText>ADDIN CSL_CITATION {"citationItems":[{"id":"ITEM-1","itemData":{"author":[{"dropping-particle":"","family":"Peruano","given":"","non-dropping-particle":"El","parse-names":false,"suffix":""}],"id":"ITEM-1","issued":{"date-parts":[["2014"]]},"title":"DECRETO SUPREMO Nº 008-2014-SA","type":"article-journal"},"uris":["http://www.mendeley.com/documents/?uuid=0dd40f26-9b5a-3df5-a923-0bd566088466"]}],"mendeley":{"formattedCitation":"(36)","plainTextFormattedCitation":"(36)","previouslyFormattedCitation":"(35)"},"properties":{"noteIndex":0},"schema":"https://github.com/citation-style-language/schema/raw/master/csl-citation.json"}</w:instrText>
      </w:r>
      <w:r w:rsidR="00EC2BAF" w:rsidRPr="00BA156B">
        <w:fldChar w:fldCharType="separate"/>
      </w:r>
      <w:r w:rsidR="00C126C6" w:rsidRPr="00C126C6">
        <w:rPr>
          <w:noProof/>
        </w:rPr>
        <w:t>(36)</w:t>
      </w:r>
      <w:r w:rsidR="00EC2BAF" w:rsidRPr="00BA156B">
        <w:fldChar w:fldCharType="end"/>
      </w:r>
      <w:r w:rsidR="007B7445" w:rsidRPr="00BA156B">
        <w:t>.</w:t>
      </w:r>
      <w:r w:rsidR="00652560" w:rsidRPr="00BA156B">
        <w:t xml:space="preserve"> </w:t>
      </w:r>
    </w:p>
    <w:p w14:paraId="6CE76A5B" w14:textId="492367E8" w:rsidR="00652560" w:rsidRPr="00017896" w:rsidRDefault="00652560" w:rsidP="00017896">
      <w:pPr>
        <w:pStyle w:val="Texto"/>
      </w:pPr>
      <w:r w:rsidRPr="00BA156B">
        <w:t>Cuenta con 4 líneas de acción:</w:t>
      </w:r>
    </w:p>
    <w:p w14:paraId="04E80EF0" w14:textId="77777777" w:rsidR="00652560" w:rsidRPr="00BA156B" w:rsidRDefault="00652560" w:rsidP="00A50DD7">
      <w:pPr>
        <w:pStyle w:val="Texto"/>
        <w:numPr>
          <w:ilvl w:val="0"/>
          <w:numId w:val="25"/>
        </w:numPr>
      </w:pPr>
      <w:r w:rsidRPr="00BA156B">
        <w:t>Promoción y protección de los derechos en salud</w:t>
      </w:r>
      <w:r w:rsidR="007B7445" w:rsidRPr="00BA156B">
        <w:t>.</w:t>
      </w:r>
    </w:p>
    <w:p w14:paraId="5591B3A0" w14:textId="77777777" w:rsidR="00652560" w:rsidRPr="00BA156B" w:rsidRDefault="00652560" w:rsidP="00A50DD7">
      <w:pPr>
        <w:pStyle w:val="Texto"/>
        <w:numPr>
          <w:ilvl w:val="0"/>
          <w:numId w:val="25"/>
        </w:numPr>
      </w:pPr>
      <w:r w:rsidRPr="00BA156B">
        <w:t>Prevención, mediante supervisión a los establecimientos de salud</w:t>
      </w:r>
      <w:r w:rsidR="007B7445" w:rsidRPr="00BA156B">
        <w:t>.</w:t>
      </w:r>
    </w:p>
    <w:p w14:paraId="51A4E1EE" w14:textId="77777777" w:rsidR="00652560" w:rsidRPr="00BA156B" w:rsidRDefault="00652560" w:rsidP="00A50DD7">
      <w:pPr>
        <w:pStyle w:val="Texto"/>
        <w:numPr>
          <w:ilvl w:val="0"/>
          <w:numId w:val="25"/>
        </w:numPr>
      </w:pPr>
      <w:r w:rsidRPr="00BA156B">
        <w:lastRenderedPageBreak/>
        <w:t>Restitución al derecho, por medio de fiscalización, medidas correctivas y sanciones cuando se ameriten</w:t>
      </w:r>
      <w:r w:rsidR="007B7445" w:rsidRPr="00BA156B">
        <w:t>.</w:t>
      </w:r>
    </w:p>
    <w:p w14:paraId="66CA4BA3" w14:textId="40A7D8B6" w:rsidR="00652560" w:rsidRPr="00017896" w:rsidRDefault="00652560" w:rsidP="00A50DD7">
      <w:pPr>
        <w:pStyle w:val="Texto"/>
        <w:numPr>
          <w:ilvl w:val="0"/>
          <w:numId w:val="25"/>
        </w:numPr>
      </w:pPr>
      <w:r w:rsidRPr="00BA156B">
        <w:t>Investigación y Desarrollo, por medio de sistemas de información</w:t>
      </w:r>
      <w:r w:rsidR="007B7445" w:rsidRPr="00BA156B">
        <w:t>.</w:t>
      </w:r>
    </w:p>
    <w:p w14:paraId="06D2B0AC" w14:textId="48941968" w:rsidR="00652560" w:rsidRPr="00017896" w:rsidRDefault="00CC65BF" w:rsidP="00017896">
      <w:pPr>
        <w:pStyle w:val="Texto"/>
      </w:pPr>
      <w:r w:rsidRPr="00BA156B">
        <w:t>Para enero del 2018</w:t>
      </w:r>
      <w:r w:rsidR="002D6887" w:rsidRPr="00BA156B">
        <w:t>, existen en total 21’119</w:t>
      </w:r>
      <w:r w:rsidR="00652560" w:rsidRPr="00BA156B">
        <w:t xml:space="preserve"> IPRESS a nivel nacional, las c</w:t>
      </w:r>
      <w:r w:rsidR="00CA7FE1" w:rsidRPr="00BA156B">
        <w:t>uales se dividen en privadas (57.79</w:t>
      </w:r>
      <w:r w:rsidR="00652560" w:rsidRPr="00BA156B">
        <w:t>% de l</w:t>
      </w:r>
      <w:r w:rsidR="00CA7FE1" w:rsidRPr="00BA156B">
        <w:t>as instituciones) y públicas (42</w:t>
      </w:r>
      <w:r w:rsidR="007B7445" w:rsidRPr="00BA156B">
        <w:t>.</w:t>
      </w:r>
      <w:r w:rsidR="00CA7FE1" w:rsidRPr="00BA156B">
        <w:t>2</w:t>
      </w:r>
      <w:r w:rsidR="00652560" w:rsidRPr="00BA156B">
        <w:t xml:space="preserve">0%)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7B7445" w:rsidRPr="00BA156B">
        <w:t>.</w:t>
      </w:r>
    </w:p>
    <w:p w14:paraId="63B1E8BB" w14:textId="55132FDE" w:rsidR="00CC65BF" w:rsidRPr="00017896" w:rsidRDefault="00652560" w:rsidP="00017896">
      <w:pPr>
        <w:pStyle w:val="Texto"/>
      </w:pPr>
      <w:r w:rsidRPr="00BA156B">
        <w:t xml:space="preserve">En el Perú, existen diversas </w:t>
      </w:r>
      <w:r w:rsidR="00CC65BF" w:rsidRPr="00BA156B">
        <w:t>IAFAS</w:t>
      </w:r>
      <w:r w:rsidRPr="00BA156B">
        <w:t xml:space="preserve"> que</w:t>
      </w:r>
      <w:r w:rsidR="00465CE9">
        <w:t>, al 1 de e</w:t>
      </w:r>
      <w:r w:rsidR="00167787" w:rsidRPr="00BA156B">
        <w:t>nero del 2018 contaban</w:t>
      </w:r>
      <w:r w:rsidRPr="00BA156B">
        <w:t xml:space="preserve"> con </w:t>
      </w:r>
      <w:r w:rsidR="00167787" w:rsidRPr="00BA156B">
        <w:t>el 84.99</w:t>
      </w:r>
      <w:r w:rsidR="00CC65BF" w:rsidRPr="00BA156B">
        <w:t xml:space="preserve">% </w:t>
      </w:r>
      <w:r w:rsidR="00520759" w:rsidRPr="00BA156B">
        <w:t>del total de los ciudadanos peruanos</w:t>
      </w:r>
      <w:r w:rsidRPr="00BA156B">
        <w:t xml:space="preserve"> </w:t>
      </w:r>
      <w:r w:rsidR="00CC65BF" w:rsidRPr="00BA156B">
        <w:t xml:space="preserve">asegurados </w:t>
      </w:r>
      <w:r w:rsidRPr="00BA156B">
        <w:t xml:space="preserve">a </w:t>
      </w:r>
      <w:r w:rsidR="0063349C" w:rsidRPr="00BA156B">
        <w:t>nivel nacional</w:t>
      </w:r>
      <w:r w:rsidR="00CC65BF" w:rsidRPr="00BA156B">
        <w:t>. D</w:t>
      </w:r>
      <w:r w:rsidR="008623C3" w:rsidRPr="00BA156B">
        <w:t>e</w:t>
      </w:r>
      <w:r w:rsidR="00CC65BF" w:rsidRPr="00BA156B">
        <w:t xml:space="preserve"> ellos,</w:t>
      </w:r>
      <w:r w:rsidR="008623C3" w:rsidRPr="00BA156B">
        <w:t xml:space="preserve"> </w:t>
      </w:r>
      <w:r w:rsidR="00CC65BF" w:rsidRPr="00BA156B">
        <w:t>el 62.6% se encuentra asegurado por</w:t>
      </w:r>
      <w:r w:rsidR="007A54FF" w:rsidRPr="00BA156B">
        <w:t xml:space="preserve"> Seguro Integral de Salud</w:t>
      </w:r>
      <w:r w:rsidR="00A06B07" w:rsidRPr="00BA156B">
        <w:t xml:space="preserve"> </w:t>
      </w:r>
      <w:r w:rsidR="008623C3" w:rsidRPr="00BA156B">
        <w:t>promovido por el Gobierno del Perú</w:t>
      </w:r>
      <w:r w:rsidR="00CC65BF" w:rsidRPr="00BA156B">
        <w:t>. Esto significa que el 37.4% de la población, aproximadamente 10 millones de ciudadanos, se encuentran repartidos entre los seguros de EsSalud, F</w:t>
      </w:r>
      <w:r w:rsidR="0038486C" w:rsidRPr="00BA156B">
        <w:t>uerzas Armadas</w:t>
      </w:r>
      <w:r w:rsidR="00CC65BF" w:rsidRPr="00BA156B">
        <w:t xml:space="preserve"> y </w:t>
      </w:r>
      <w:r w:rsidR="00B137E1" w:rsidRPr="00BA156B">
        <w:t>Policía</w:t>
      </w:r>
      <w:r w:rsidR="0038486C" w:rsidRPr="00BA156B">
        <w:t xml:space="preserve"> Nacional del Perú</w:t>
      </w:r>
      <w:r w:rsidR="00CC65BF" w:rsidRPr="00BA156B">
        <w:t xml:space="preserve"> y aseguradoras privadas </w:t>
      </w:r>
      <w:r w:rsidR="00EC2BAF" w:rsidRPr="00BA156B">
        <w:fldChar w:fldCharType="begin" w:fldLock="1"/>
      </w:r>
      <w:r w:rsidR="00C126C6">
        <w:instrText>ADDIN CSL_CITATION {"citationItems":[{"id":"ITEM-1","itemData":{"URL":"https://app.powerbi.com/view?r=eyJrIjoiNTljNzlmMTUtM2Y5NS00M2FjLWIwMGUtZmE0MDFhMWI5OGZjIiwidCI6IjZmZTkxN2VlLWQ5OWMtNGJmNy05OGQ1LThhOTUyYTE3NzhjNCIsImMiOjR9","accessed":{"date-parts":[["2018","1","23"]]},"id":"ITEM-1","issued":{"date-parts":[["0"]]},"title":"Seguro Integral de Salud - Microsoft Power BI","type":"webpage"},"uris":["http://www.mendeley.com/documents/?uuid=e68a21e0-c579-3689-86d3-7244169ccfdf"]}],"mendeley":{"formattedCitation":"(38)","plainTextFormattedCitation":"(38)","previouslyFormattedCitation":"(37)"},"properties":{"noteIndex":0},"schema":"https://github.com/citation-style-language/schema/raw/master/csl-citation.json"}</w:instrText>
      </w:r>
      <w:r w:rsidR="00EC2BAF" w:rsidRPr="00BA156B">
        <w:fldChar w:fldCharType="separate"/>
      </w:r>
      <w:r w:rsidR="00C126C6" w:rsidRPr="00C126C6">
        <w:rPr>
          <w:noProof/>
        </w:rPr>
        <w:t>(38)</w:t>
      </w:r>
      <w:r w:rsidR="00EC2BAF" w:rsidRPr="00BA156B">
        <w:fldChar w:fldCharType="end"/>
      </w:r>
      <w:r w:rsidR="00CC65BF" w:rsidRPr="00BA156B">
        <w:t>.</w:t>
      </w:r>
    </w:p>
    <w:p w14:paraId="42175CF6" w14:textId="5DA56E1C" w:rsidR="008D2441" w:rsidRPr="00017896" w:rsidRDefault="00562533" w:rsidP="00017896">
      <w:pPr>
        <w:pStyle w:val="Ttulo3"/>
        <w:rPr>
          <w:lang w:val="es-PE"/>
        </w:rPr>
      </w:pPr>
      <w:bookmarkStart w:id="2274" w:name="_Toc520655637"/>
      <w:r w:rsidRPr="00BA156B">
        <w:rPr>
          <w:lang w:val="es-PE"/>
        </w:rPr>
        <w:t xml:space="preserve">Sistema de </w:t>
      </w:r>
      <w:r w:rsidR="002E7295" w:rsidRPr="00BA156B">
        <w:rPr>
          <w:lang w:val="es-PE"/>
        </w:rPr>
        <w:t>Solicitudes</w:t>
      </w:r>
      <w:r w:rsidR="00ED38D2" w:rsidRPr="00BA156B">
        <w:rPr>
          <w:lang w:val="es-PE"/>
        </w:rPr>
        <w:t xml:space="preserve"> en</w:t>
      </w:r>
      <w:r w:rsidR="009B63B8" w:rsidRPr="00BA156B">
        <w:rPr>
          <w:lang w:val="es-PE"/>
        </w:rPr>
        <w:t xml:space="preserve"> Atención al Ciudadano</w:t>
      </w:r>
      <w:bookmarkEnd w:id="2274"/>
    </w:p>
    <w:p w14:paraId="2668E4B8" w14:textId="420FF165" w:rsidR="00376FA3" w:rsidRPr="00017896" w:rsidRDefault="00376FA3" w:rsidP="00017896">
      <w:pPr>
        <w:pStyle w:val="Texto"/>
      </w:pPr>
      <w:r w:rsidRPr="00BA156B">
        <w:t>SUSALUD cuenta con el llamado ‘</w:t>
      </w:r>
      <w:r w:rsidR="002E7295" w:rsidRPr="00BA156B">
        <w:t>Sistema de Solicitudes</w:t>
      </w:r>
      <w:r w:rsidR="00ED38D2" w:rsidRPr="00BA156B">
        <w:t xml:space="preserve"> en</w:t>
      </w:r>
      <w:r w:rsidR="009B63B8" w:rsidRPr="00BA156B">
        <w:t xml:space="preserve"> Atención al Ciudadano’</w:t>
      </w:r>
      <w:ins w:id="2275" w:author="Regina Casanova" w:date="2018-06-18T16:52:00Z">
        <w:r w:rsidR="00F305B6">
          <w:t>, un</w:t>
        </w:r>
      </w:ins>
      <w:ins w:id="2276" w:author="Regina Casanova" w:date="2018-07-22T20:04:00Z">
        <w:r w:rsidR="008E0DE1">
          <w:t xml:space="preserve"> aplicativo informático</w:t>
        </w:r>
      </w:ins>
      <w:r w:rsidRPr="00BA156B">
        <w:t xml:space="preserve"> con el cual se espera obtener una retroalimentación de parte de los ciudadanos sobre la calidad de los servicios de salud brindados en diversas partes del Perú, dentro d</w:t>
      </w:r>
      <w:r w:rsidR="009B63B8" w:rsidRPr="00BA156B">
        <w:t>e este</w:t>
      </w:r>
      <w:ins w:id="2277" w:author="Regina Casanova" w:date="2018-07-22T20:04:00Z">
        <w:r w:rsidR="008E0DE1">
          <w:t xml:space="preserve"> aplicativo informático</w:t>
        </w:r>
      </w:ins>
      <w:del w:id="2278" w:author="Regina Casanova" w:date="2018-07-22T20:04:00Z">
        <w:r w:rsidR="009B63B8" w:rsidRPr="00BA156B" w:rsidDel="008E0DE1">
          <w:delText xml:space="preserve"> </w:delText>
        </w:r>
      </w:del>
      <w:del w:id="2279" w:author="Regina Casanova" w:date="2018-06-18T17:53:00Z">
        <w:r w:rsidR="009B63B8" w:rsidRPr="00BA156B" w:rsidDel="00E94926">
          <w:delText>sistema</w:delText>
        </w:r>
      </w:del>
      <w:r w:rsidR="009B63B8" w:rsidRPr="00BA156B">
        <w:t xml:space="preserve"> se manejan tres</w:t>
      </w:r>
      <w:r w:rsidRPr="00BA156B">
        <w:t xml:space="preserve"> tipos diferentes de solicitudes</w:t>
      </w:r>
      <w:r w:rsidR="002A64C2"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w:t>
      </w:r>
    </w:p>
    <w:p w14:paraId="211B288F" w14:textId="77777777" w:rsidR="00376FA3" w:rsidRPr="00BA156B" w:rsidRDefault="00376FA3" w:rsidP="00A50DD7">
      <w:pPr>
        <w:pStyle w:val="Texto"/>
        <w:numPr>
          <w:ilvl w:val="0"/>
          <w:numId w:val="26"/>
        </w:numPr>
      </w:pPr>
      <w:r w:rsidRPr="00BA156B">
        <w:t>Consultas</w:t>
      </w:r>
    </w:p>
    <w:p w14:paraId="29EFB4E4" w14:textId="77777777" w:rsidR="00376FA3" w:rsidRPr="00BA156B" w:rsidRDefault="00376FA3" w:rsidP="00A50DD7">
      <w:pPr>
        <w:pStyle w:val="Texto"/>
        <w:numPr>
          <w:ilvl w:val="0"/>
          <w:numId w:val="26"/>
        </w:numPr>
      </w:pPr>
      <w:r w:rsidRPr="00BA156B">
        <w:t>Pedido de Intervención (PIN)</w:t>
      </w:r>
    </w:p>
    <w:p w14:paraId="247E55BB" w14:textId="0904DBBE" w:rsidR="00376FA3" w:rsidRPr="00017896" w:rsidRDefault="00376FA3" w:rsidP="00A50DD7">
      <w:pPr>
        <w:pStyle w:val="Texto"/>
        <w:numPr>
          <w:ilvl w:val="0"/>
          <w:numId w:val="26"/>
        </w:numPr>
      </w:pPr>
      <w:r w:rsidRPr="00BA156B">
        <w:t>Quejas</w:t>
      </w:r>
    </w:p>
    <w:p w14:paraId="5C6EF2E2" w14:textId="3DEE80F3" w:rsidR="008D2441" w:rsidRPr="00017896" w:rsidRDefault="00376FA3" w:rsidP="00017896">
      <w:pPr>
        <w:pStyle w:val="Texto"/>
      </w:pPr>
      <w:r w:rsidRPr="00BA156B">
        <w:lastRenderedPageBreak/>
        <w:t xml:space="preserve">Estas solicitudes pueden ser ingresadas al </w:t>
      </w:r>
      <w:ins w:id="2280" w:author="Regina Casanova" w:date="2018-07-22T20:04:00Z">
        <w:r w:rsidR="008E0DE1">
          <w:t>aplicativo informático</w:t>
        </w:r>
      </w:ins>
      <w:del w:id="2281" w:author="Regina Casanova" w:date="2018-06-18T17:53:00Z">
        <w:r w:rsidRPr="00BA156B" w:rsidDel="00E94926">
          <w:delText xml:space="preserve">sistema </w:delText>
        </w:r>
      </w:del>
      <w:ins w:id="2282" w:author="Regina Casanova" w:date="2018-06-18T17:49:00Z">
        <w:r w:rsidR="00E94926">
          <w:t xml:space="preserve"> </w:t>
        </w:r>
      </w:ins>
      <w:r w:rsidRPr="00BA156B">
        <w:t xml:space="preserve">por personal de SUSALUD como por ciudadanos utilizando diversos canales </w:t>
      </w:r>
      <w:r w:rsidR="002A64C2" w:rsidRPr="00BA156B">
        <w:t>brindados al ciudadano</w:t>
      </w:r>
      <w:r w:rsidR="00FB7E35" w:rsidRPr="00BA156B">
        <w:t>. L</w:t>
      </w:r>
      <w:r w:rsidR="00652560" w:rsidRPr="00BA156B">
        <w:t>os</w:t>
      </w:r>
      <w:r w:rsidR="00FB7E35" w:rsidRPr="00BA156B">
        <w:t xml:space="preserve"> canales brindados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2A64C2" w:rsidRPr="00BA156B">
        <w:t xml:space="preserve"> </w:t>
      </w:r>
      <w:r w:rsidRPr="00BA156B">
        <w:t xml:space="preserve">son </w:t>
      </w:r>
      <w:r w:rsidR="0063349C" w:rsidRPr="00BA156B">
        <w:t xml:space="preserve">vía presencial, vía escrita, </w:t>
      </w:r>
      <w:r w:rsidRPr="00BA156B">
        <w:t xml:space="preserve">vía telefónica con una línea gratuita, </w:t>
      </w:r>
      <w:r w:rsidR="0063349C" w:rsidRPr="00BA156B">
        <w:t>vía</w:t>
      </w:r>
      <w:r w:rsidR="00AC7C3A" w:rsidRPr="00BA156B">
        <w:t xml:space="preserve"> </w:t>
      </w:r>
      <w:r w:rsidR="00FB7E35" w:rsidRPr="00BA156B">
        <w:t>Internet</w:t>
      </w:r>
      <w:r w:rsidR="00AC7C3A" w:rsidRPr="00BA156B">
        <w:t xml:space="preserve"> mediante</w:t>
      </w:r>
      <w:del w:id="2283" w:author="Regina Casanova" w:date="2018-06-18T17:49:00Z">
        <w:r w:rsidR="00AC7C3A" w:rsidRPr="00BA156B" w:rsidDel="00E94926">
          <w:delText xml:space="preserve"> </w:delText>
        </w:r>
        <w:r w:rsidRPr="00BA156B" w:rsidDel="00E94926">
          <w:delText xml:space="preserve">un sistema </w:delText>
        </w:r>
        <w:r w:rsidR="0063349C" w:rsidRPr="00BA156B" w:rsidDel="00E94926">
          <w:delText>en</w:delText>
        </w:r>
      </w:del>
      <w:r w:rsidR="0063349C" w:rsidRPr="00BA156B">
        <w:t xml:space="preserve"> su página </w:t>
      </w:r>
      <w:r w:rsidRPr="00BA156B">
        <w:t xml:space="preserve">web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correo electrónico, redes sociales</w:t>
      </w:r>
      <w:r w:rsidR="006A0074" w:rsidRPr="00BA156B">
        <w:t xml:space="preserve">, </w:t>
      </w:r>
      <w:r w:rsidR="00AC7C3A" w:rsidRPr="00BA156B">
        <w:t>pantallas interactivas</w:t>
      </w:r>
      <w:r w:rsidR="001B08CA" w:rsidRPr="00BA156B">
        <w:t xml:space="preserve"> </w:t>
      </w:r>
      <w:r w:rsidR="00A048D4" w:rsidRPr="00BA156B">
        <w:t xml:space="preserve">instaladas en algunos hospitales </w:t>
      </w:r>
      <w:r w:rsidR="001B08CA" w:rsidRPr="00BA156B">
        <w:t xml:space="preserve">y aplicativos para </w:t>
      </w:r>
      <w:r w:rsidR="000D16CA" w:rsidRPr="00BA156B">
        <w:t>Smartphone</w:t>
      </w:r>
      <w:r w:rsidR="00114C1C" w:rsidRPr="00BA156B">
        <w:t>.</w:t>
      </w:r>
      <w:r w:rsidR="00AC7C3A" w:rsidRPr="00BA156B">
        <w:t xml:space="preserve"> </w:t>
      </w:r>
      <w:r w:rsidR="00F27B41" w:rsidRPr="00BA156B">
        <w:t>El</w:t>
      </w:r>
      <w:r w:rsidRPr="00BA156B">
        <w:t xml:space="preserve"> aplicativo móvil </w:t>
      </w:r>
      <w:r w:rsidR="00F27B41" w:rsidRPr="00BA156B">
        <w:t>se</w:t>
      </w:r>
      <w:r w:rsidR="00AC7C3A" w:rsidRPr="00BA156B">
        <w:t xml:space="preserve"> introdujo en el 2015 para los</w:t>
      </w:r>
      <w:r w:rsidRPr="00BA156B">
        <w:t xml:space="preserve"> sistema</w:t>
      </w:r>
      <w:r w:rsidR="00AC7C3A" w:rsidRPr="00BA156B">
        <w:t>s</w:t>
      </w:r>
      <w:r w:rsidRPr="00BA156B">
        <w:t xml:space="preserve"> operativo</w:t>
      </w:r>
      <w:r w:rsidR="00AC7C3A" w:rsidRPr="00BA156B">
        <w:t>s</w:t>
      </w:r>
      <w:r w:rsidRPr="00BA156B">
        <w:t xml:space="preserve"> </w:t>
      </w:r>
      <w:r w:rsidRPr="00160297">
        <w:t>Android</w:t>
      </w:r>
      <w:r w:rsidRPr="00BA156B">
        <w:t xml:space="preserve"> </w:t>
      </w:r>
      <w:r w:rsidR="00AC7C3A" w:rsidRPr="00BA156B">
        <w:t xml:space="preserve">e </w:t>
      </w:r>
      <w:r w:rsidR="00AC7C3A" w:rsidRPr="00160297">
        <w:t>iOS</w:t>
      </w:r>
      <w:r w:rsidR="00AC7C3A" w:rsidRPr="00BA156B">
        <w:t xml:space="preserve"> </w:t>
      </w:r>
      <w:r w:rsidRPr="00BA156B">
        <w:t xml:space="preserve">llamado SUSALUD CONTIGO </w:t>
      </w:r>
      <w:r w:rsidR="00EC2BAF" w:rsidRPr="00BA156B">
        <w:fldChar w:fldCharType="begin" w:fldLock="1"/>
      </w:r>
      <w:r w:rsidR="00C126C6">
        <w:instrText>ADDIN CSL_CITATION {"citationItems":[{"id":"ITEM-1","itemData":{"URL":"https://play.google.com/store/apps/details?id=pe.gob.susalud.servicio&amp;hl=es","accessed":{"date-parts":[["2017","3","14"]]},"id":"ITEM-1","issued":{"date-parts":[["0"]]},"note":"NULL","title":"SUSALUD CONTIGO - Aplicaciones de Android en Google Play","type":"webpage"},"uris":["http://www.mendeley.com/documents/?uuid=8977d6c6-1550-3f55-86ac-148f9c302f14"]}],"mendeley":{"formattedCitation":"(41)","plainTextFormattedCitation":"(41)","previouslyFormattedCitation":"(40)"},"properties":{"noteIndex":0},"schema":"https://github.com/citation-style-language/schema/raw/master/csl-citation.json"}</w:instrText>
      </w:r>
      <w:r w:rsidR="00EC2BAF" w:rsidRPr="00BA156B">
        <w:fldChar w:fldCharType="separate"/>
      </w:r>
      <w:r w:rsidR="00C126C6" w:rsidRPr="00C126C6">
        <w:rPr>
          <w:noProof/>
        </w:rPr>
        <w:t>(41)</w:t>
      </w:r>
      <w:r w:rsidR="00EC2BAF" w:rsidRPr="00BA156B">
        <w:fldChar w:fldCharType="end"/>
      </w:r>
      <w:r w:rsidR="006E14C9" w:rsidRPr="00BA156B">
        <w:t>,  y</w:t>
      </w:r>
      <w:r w:rsidRPr="00BA156B">
        <w:t xml:space="preserve"> </w:t>
      </w:r>
      <w:r w:rsidR="0063349C" w:rsidRPr="00BA156B">
        <w:t>registró</w:t>
      </w:r>
      <w:r w:rsidRPr="00BA156B">
        <w:t xml:space="preserve"> que el reclamo más común es la insatisfacción del paciente al no haber recibido una atención inmediata </w:t>
      </w:r>
      <w:r w:rsidR="00EC2BAF" w:rsidRPr="00BA156B">
        <w:fldChar w:fldCharType="begin" w:fldLock="1"/>
      </w:r>
      <w:r w:rsidR="00C126C6">
        <w:instrText>ADDIN CSL_CITATION {"citationItems":[{"id":"ITEM-1","itemData":{"URL":"http://portales.susalud.gob.pe/web/portal/noticias/-/asset_publisher/nx8MOyZZrSvU/content/mas-de-10-mil-usuarios-utilizan-app-susalud-contigo?_101_INSTANCE_nx8MOyZZrSvU_redirect=%2Fweb%2Fportal%2Fnoticias","accessed":{"date-parts":[["2017","3","14"]]},"id":"ITEM-1","issued":{"date-parts":[["0"]]},"note":"NULL","title":"SUSALUD | MÁS DE 10 MIL USUARIOS UTILIZAN APP SUSALUD CONTIGO","type":"webpage"},"uris":["http://www.mendeley.com/documents/?uuid=1f0f32b0-5d48-390a-b463-79ac608af8eb"]}],"mendeley":{"formattedCitation":"(42)","plainTextFormattedCitation":"(42)","previouslyFormattedCitation":"(41)"},"properties":{"noteIndex":0},"schema":"https://github.com/citation-style-language/schema/raw/master/csl-citation.json"}</w:instrText>
      </w:r>
      <w:r w:rsidR="00EC2BAF" w:rsidRPr="00BA156B">
        <w:fldChar w:fldCharType="separate"/>
      </w:r>
      <w:r w:rsidR="00C126C6" w:rsidRPr="00C126C6">
        <w:rPr>
          <w:noProof/>
        </w:rPr>
        <w:t>(42)</w:t>
      </w:r>
      <w:r w:rsidR="00EC2BAF" w:rsidRPr="00BA156B">
        <w:fldChar w:fldCharType="end"/>
      </w:r>
      <w:r w:rsidR="007B7445" w:rsidRPr="00BA156B">
        <w:t>.</w:t>
      </w:r>
      <w:r w:rsidR="002A64C2" w:rsidRPr="00BA156B">
        <w:t xml:space="preserve"> De todos estos canales, al final del</w:t>
      </w:r>
      <w:r w:rsidR="0063349C" w:rsidRPr="00BA156B">
        <w:t xml:space="preserve"> 2017 se </w:t>
      </w:r>
      <w:r w:rsidR="00083349" w:rsidRPr="00BA156B">
        <w:t>observó</w:t>
      </w:r>
      <w:r w:rsidR="0063349C" w:rsidRPr="00BA156B">
        <w:t xml:space="preserve"> que el canal más utilizado por los </w:t>
      </w:r>
      <w:r w:rsidR="00D3505A" w:rsidRPr="00BA156B">
        <w:t>ciudadanos fue</w:t>
      </w:r>
      <w:r w:rsidR="0063349C" w:rsidRPr="00BA156B">
        <w:t xml:space="preserve"> la línea gratuita con </w:t>
      </w:r>
      <w:r w:rsidR="00913D4D" w:rsidRPr="00BA156B">
        <w:t xml:space="preserve">el 41% del total de solicitudes presentadas, siguiéndole por la </w:t>
      </w:r>
      <w:r w:rsidR="00D3505A" w:rsidRPr="00BA156B">
        <w:t>vía</w:t>
      </w:r>
      <w:r w:rsidR="00913D4D" w:rsidRPr="00BA156B">
        <w:t xml:space="preserve"> presencial con el 21.34% y luego por </w:t>
      </w:r>
      <w:del w:id="2284" w:author="Regina Casanova" w:date="2018-06-18T17:50:00Z">
        <w:r w:rsidR="00913D4D" w:rsidRPr="00BA156B" w:rsidDel="00E94926">
          <w:delText xml:space="preserve">el sistema de </w:delText>
        </w:r>
      </w:del>
      <w:r w:rsidR="00913D4D" w:rsidRPr="00BA156B">
        <w:t xml:space="preserve">su </w:t>
      </w:r>
      <w:r w:rsidR="00083349" w:rsidRPr="00BA156B">
        <w:t>página</w:t>
      </w:r>
      <w:r w:rsidR="00913D4D" w:rsidRPr="00BA156B">
        <w:t xml:space="preserve"> web con el 19.</w:t>
      </w:r>
      <w:r w:rsidR="00C32EAC" w:rsidRPr="00BA156B">
        <w:t xml:space="preserve">1% del total de las solicitudes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913D4D" w:rsidRPr="00BA156B">
        <w:t>.</w:t>
      </w:r>
    </w:p>
    <w:p w14:paraId="75839BED" w14:textId="23C2FEB1" w:rsidR="008D2441" w:rsidRPr="00017896" w:rsidRDefault="008D2441" w:rsidP="00017896">
      <w:pPr>
        <w:pStyle w:val="Texto"/>
      </w:pPr>
      <w:r w:rsidRPr="00BA156B">
        <w:t>Luego de que se introdujera el aplicativo móvil, se duplic</w:t>
      </w:r>
      <w:r w:rsidR="00FE3BC4" w:rsidRPr="00BA156B">
        <w:t>ó</w:t>
      </w:r>
      <w:r w:rsidRPr="00BA156B">
        <w:t xml:space="preserve"> el número de </w:t>
      </w:r>
      <w:r w:rsidR="002E7295" w:rsidRPr="00BA156B">
        <w:t>solicitudes</w:t>
      </w:r>
      <w:r w:rsidRPr="00BA156B">
        <w:t xml:space="preserve"> de parte de la ciudadanía sobre los servicios y prestaciones dadas por las IPRESS</w:t>
      </w:r>
      <w:r w:rsidR="00FE3BC4" w:rsidRPr="00BA156B">
        <w:t>.</w:t>
      </w:r>
      <w:r w:rsidRPr="00BA156B">
        <w:t xml:space="preserve"> </w:t>
      </w:r>
      <w:r w:rsidR="00FE3BC4" w:rsidRPr="00BA156B">
        <w:t>E</w:t>
      </w:r>
      <w:r w:rsidRPr="00BA156B">
        <w:t>n el año 2014 hubo 27,039 solicit</w:t>
      </w:r>
      <w:r w:rsidR="002E7295" w:rsidRPr="00BA156B">
        <w:t xml:space="preserve">udes entre quejas, consultas y </w:t>
      </w:r>
      <w:r w:rsidR="0038486C" w:rsidRPr="00BA156B">
        <w:t>PIN</w:t>
      </w:r>
      <w:r w:rsidRPr="00BA156B">
        <w:t xml:space="preserve">, mientras que en el año 2015 hubo 62,200 </w:t>
      </w:r>
      <w:r w:rsidR="002E7295" w:rsidRPr="00BA156B">
        <w:t>solicitudes</w:t>
      </w:r>
      <w:r w:rsidRPr="00BA156B">
        <w:t xml:space="preserve"> en total</w:t>
      </w:r>
      <w:r w:rsidR="007B7445" w:rsidRPr="00BA156B">
        <w:t>.</w:t>
      </w:r>
      <w:r w:rsidRPr="00BA156B">
        <w:t xml:space="preserve"> En el año 2016 casi se llegó a </w:t>
      </w:r>
      <w:r w:rsidR="00903B2A" w:rsidRPr="00BA156B">
        <w:t>las 100 mil solicitudes</w:t>
      </w:r>
      <w:r w:rsidRPr="00BA156B">
        <w:t xml:space="preserve"> en total y hasta </w:t>
      </w:r>
      <w:r w:rsidR="00ED247E" w:rsidRPr="00BA156B">
        <w:t>comienzos de mayo de 2017 se habían</w:t>
      </w:r>
      <w:r w:rsidRPr="00BA156B">
        <w:t xml:space="preserve"> presentado 24,483 solicitudes</w:t>
      </w:r>
      <w:r w:rsidR="007B7445" w:rsidRPr="00BA156B">
        <w:t>.</w:t>
      </w:r>
      <w:r w:rsidRPr="00BA156B">
        <w:t xml:space="preserve"> Revisando la Tabla Nº1 se puede ver con claridad cómo ha ido aumentando el número de solicitudes a través de los años</w:t>
      </w:r>
      <w:r w:rsidR="007B7445" w:rsidRPr="00BA156B">
        <w:t>.</w:t>
      </w:r>
    </w:p>
    <w:p w14:paraId="5501BE52" w14:textId="77777777" w:rsidR="008D2441" w:rsidRPr="00BA156B" w:rsidRDefault="008D2441" w:rsidP="00262D6E">
      <w:pPr>
        <w:spacing w:line="360" w:lineRule="auto"/>
        <w:jc w:val="both"/>
        <w:rPr>
          <w:rFonts w:cs="Times New Roman"/>
          <w:lang w:val="es-PE"/>
        </w:rPr>
      </w:pPr>
      <w:r w:rsidRPr="00BA156B">
        <w:rPr>
          <w:rFonts w:cs="Times New Roman"/>
          <w:noProof/>
          <w:lang w:val="en-US"/>
        </w:rPr>
        <w:drawing>
          <wp:inline distT="0" distB="0" distL="0" distR="0" wp14:anchorId="22A8D27F" wp14:editId="41A00F34">
            <wp:extent cx="5392420" cy="931545"/>
            <wp:effectExtent l="0" t="0" r="0" b="8255"/>
            <wp:docPr id="8" name="Imagen 8" descr="../../../../../../Desktop/Captura%20de%20pantalla%202017-05-0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5-04%20a%20la(s)%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931545"/>
                    </a:xfrm>
                    <a:prstGeom prst="rect">
                      <a:avLst/>
                    </a:prstGeom>
                    <a:noFill/>
                    <a:ln>
                      <a:noFill/>
                    </a:ln>
                  </pic:spPr>
                </pic:pic>
              </a:graphicData>
            </a:graphic>
          </wp:inline>
        </w:drawing>
      </w:r>
    </w:p>
    <w:p w14:paraId="3EEF26EE" w14:textId="77777777" w:rsidR="00D95D66" w:rsidRPr="00BA156B" w:rsidRDefault="008D2441" w:rsidP="003F5DBB">
      <w:pPr>
        <w:pStyle w:val="Texto"/>
        <w:jc w:val="center"/>
      </w:pPr>
      <w:r w:rsidRPr="00BA156B">
        <w:t>Tabla Nº1</w:t>
      </w:r>
      <w:r w:rsidR="007B7445" w:rsidRPr="00BA156B">
        <w:t>.</w:t>
      </w:r>
      <w:r w:rsidRPr="00BA156B">
        <w:t xml:space="preserve"> Número de solicitudes recibidas por año</w:t>
      </w:r>
      <w:r w:rsidR="007B7445" w:rsidRPr="00BA156B">
        <w:t>.</w:t>
      </w:r>
    </w:p>
    <w:p w14:paraId="03903539" w14:textId="69651641" w:rsidR="00DF1003" w:rsidRPr="00017896" w:rsidRDefault="008D2441" w:rsidP="003F5DBB">
      <w:pPr>
        <w:pStyle w:val="Texto"/>
        <w:jc w:val="center"/>
      </w:pPr>
      <w:r w:rsidRPr="00BA156B">
        <w:lastRenderedPageBreak/>
        <w:t>Fuente: Tablero de Control – SUSALUD</w:t>
      </w:r>
      <w:r w:rsidR="007B7445" w:rsidRPr="00BA156B">
        <w:t>.</w:t>
      </w:r>
      <w:r w:rsidRPr="00BA156B">
        <w:t xml:space="preserve">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p>
    <w:p w14:paraId="6959A8B9" w14:textId="7E53DDB3" w:rsidR="004220C8" w:rsidRPr="00017896" w:rsidRDefault="00CD231B" w:rsidP="00017896">
      <w:pPr>
        <w:pStyle w:val="Texto"/>
      </w:pPr>
      <w:r w:rsidRPr="00BA156B">
        <w:t xml:space="preserve">Una nueva herramienta </w:t>
      </w:r>
      <w:r w:rsidR="0051122E">
        <w:t xml:space="preserve">informática </w:t>
      </w:r>
      <w:r w:rsidRPr="00BA156B">
        <w:t>que se</w:t>
      </w:r>
      <w:r w:rsidR="00415E4D" w:rsidRPr="00BA156B">
        <w:t xml:space="preserve"> añadió a la web de SUSALUD </w:t>
      </w:r>
      <w:r w:rsidRPr="00BA156B">
        <w:t xml:space="preserve">es </w:t>
      </w:r>
      <w:r w:rsidR="0004257C" w:rsidRPr="00BA156B">
        <w:t>un</w:t>
      </w:r>
      <w:r w:rsidR="00415E4D" w:rsidRPr="00BA156B">
        <w:t xml:space="preserve"> aplicativo llamado SUSALUD MAP en el cual debería</w:t>
      </w:r>
      <w:r w:rsidR="00C219E1" w:rsidRPr="00BA156B">
        <w:t>n</w:t>
      </w:r>
      <w:r w:rsidR="00415E4D" w:rsidRPr="00BA156B">
        <w:t xml:space="preserve"> aparecer las condiciones de funcionamiento de cada IPRESS</w:t>
      </w:r>
      <w:r w:rsidR="00C219E1" w:rsidRPr="00BA156B">
        <w:t xml:space="preserve">. Haciendo </w:t>
      </w:r>
      <w:r w:rsidR="000113B0" w:rsidRPr="00BA156B">
        <w:t xml:space="preserve">una búsqueda simple de un hospital reconocido de Lima Metropolitana </w:t>
      </w:r>
      <w:r w:rsidR="00D3505A" w:rsidRPr="00BA156B">
        <w:t xml:space="preserve">aparecen 3 opciones disponibles </w:t>
      </w:r>
      <w:r w:rsidR="000E42B4" w:rsidRPr="00BA156B">
        <w:t>que</w:t>
      </w:r>
      <w:r w:rsidR="0017760B" w:rsidRPr="00BA156B">
        <w:t xml:space="preserve"> muestran</w:t>
      </w:r>
      <w:r w:rsidR="003566D2" w:rsidRPr="00BA156B">
        <w:t>:</w:t>
      </w:r>
      <w:r w:rsidR="0017760B" w:rsidRPr="00BA156B">
        <w:t xml:space="preserve"> </w:t>
      </w:r>
      <w:r w:rsidR="003566D2" w:rsidRPr="00BA156B">
        <w:t xml:space="preserve">(i) </w:t>
      </w:r>
      <w:r w:rsidR="0017760B" w:rsidRPr="00BA156B">
        <w:t xml:space="preserve">información genérica de las IPRESS, </w:t>
      </w:r>
      <w:r w:rsidR="003566D2" w:rsidRPr="00BA156B">
        <w:t xml:space="preserve">(ii) </w:t>
      </w:r>
      <w:r w:rsidR="007F47FF" w:rsidRPr="00BA156B">
        <w:t>servicios brindados y recursos materiales y personales</w:t>
      </w:r>
      <w:r w:rsidR="0017760B" w:rsidRPr="00BA156B">
        <w:t xml:space="preserve">, </w:t>
      </w:r>
      <w:r w:rsidR="00974A68" w:rsidRPr="00BA156B">
        <w:t xml:space="preserve">y </w:t>
      </w:r>
      <w:r w:rsidR="0087577D" w:rsidRPr="00BA156B">
        <w:t xml:space="preserve">(iii) </w:t>
      </w:r>
      <w:r w:rsidR="00EE62F8">
        <w:t>una opción aú</w:t>
      </w:r>
      <w:r w:rsidR="00974A68" w:rsidRPr="00BA156B">
        <w:t xml:space="preserve">n </w:t>
      </w:r>
      <w:r w:rsidR="00EE62F8">
        <w:t>no desarrollada, mostrando el ró</w:t>
      </w:r>
      <w:r w:rsidR="00974A68" w:rsidRPr="00BA156B">
        <w:t>tulo “</w:t>
      </w:r>
      <w:r w:rsidR="007B2245" w:rsidRPr="00BA156B">
        <w:t>Reporte SUSALUD</w:t>
      </w:r>
      <w:r w:rsidR="00974A68" w:rsidRPr="00BA156B">
        <w:t>”</w:t>
      </w:r>
      <w:r w:rsidR="0017760B" w:rsidRPr="00BA156B">
        <w:t xml:space="preserve">. </w:t>
      </w:r>
      <w:r w:rsidR="001D1508" w:rsidRPr="00BA156B">
        <w:t>El problema con l</w:t>
      </w:r>
      <w:r w:rsidR="00E260FD" w:rsidRPr="00BA156B">
        <w:t xml:space="preserve">a información mostrada en esta herramienta </w:t>
      </w:r>
      <w:r w:rsidR="0087577D" w:rsidRPr="00BA156B">
        <w:t xml:space="preserve">es que </w:t>
      </w:r>
      <w:r w:rsidR="00E260FD" w:rsidRPr="00BA156B">
        <w:t xml:space="preserve">se encuentra desorganizada y en ciertas partes </w:t>
      </w:r>
      <w:r w:rsidR="00EE62F8">
        <w:t>está</w:t>
      </w:r>
      <w:r w:rsidR="00E260FD" w:rsidRPr="00BA156B">
        <w:t xml:space="preserve"> desactualizada</w:t>
      </w:r>
      <w:r w:rsidR="000113B0" w:rsidRPr="00BA156B">
        <w:t xml:space="preserve"> </w:t>
      </w:r>
      <w:r w:rsidR="00EC2BAF" w:rsidRPr="00BA156B">
        <w:fldChar w:fldCharType="begin" w:fldLock="1"/>
      </w:r>
      <w:r w:rsidR="00C126C6">
        <w:instrText>ADDIN CSL_CITATION {"citationItems":[{"id":"ITEM-1","itemData":{"URL":"http://mapa.susalud.gob.pe/","accessed":{"date-parts":[["2018","3","14"]]},"id":"ITEM-1","issued":{"date-parts":[["0"]]},"title":"SUSALUD | Mapa Georeferenciado","type":"webpage"},"uris":["http://www.mendeley.com/documents/?uuid=4d475be5-26d8-34ec-a72d-f3285c46af48"]}],"mendeley":{"formattedCitation":"(43)","plainTextFormattedCitation":"(43)","previouslyFormattedCitation":"(42)"},"properties":{"noteIndex":0},"schema":"https://github.com/citation-style-language/schema/raw/master/csl-citation.json"}</w:instrText>
      </w:r>
      <w:r w:rsidR="00EC2BAF" w:rsidRPr="00BA156B">
        <w:fldChar w:fldCharType="separate"/>
      </w:r>
      <w:r w:rsidR="00C126C6" w:rsidRPr="00C126C6">
        <w:rPr>
          <w:noProof/>
        </w:rPr>
        <w:t>(43)</w:t>
      </w:r>
      <w:r w:rsidR="00EC2BAF" w:rsidRPr="00BA156B">
        <w:fldChar w:fldCharType="end"/>
      </w:r>
      <w:r w:rsidR="00E260FD" w:rsidRPr="00BA156B">
        <w:t>.</w:t>
      </w:r>
    </w:p>
    <w:p w14:paraId="4407339C" w14:textId="76D3D7BC" w:rsidR="009F3767" w:rsidRPr="00017896" w:rsidRDefault="00CD231B" w:rsidP="00017896">
      <w:pPr>
        <w:pStyle w:val="Texto"/>
      </w:pPr>
      <w:r w:rsidRPr="00BA156B">
        <w:t xml:space="preserve">Por todo lo señalado anteriormente, </w:t>
      </w:r>
      <w:r w:rsidR="009F3767" w:rsidRPr="00BA156B">
        <w:t xml:space="preserve">el aplicativo de SUSALUD MAP parece haber sido concebido para ayudar a los ciudadanos a tomar una mejor decisión sobre </w:t>
      </w:r>
      <w:r w:rsidR="004220C8" w:rsidRPr="00BA156B">
        <w:t>dónde</w:t>
      </w:r>
      <w:r w:rsidR="009F3767" w:rsidRPr="00BA156B">
        <w:t xml:space="preserve"> buscar atención </w:t>
      </w:r>
      <w:r w:rsidR="004220C8" w:rsidRPr="00BA156B">
        <w:t>médica</w:t>
      </w:r>
      <w:r w:rsidR="009F3767" w:rsidRPr="00BA156B">
        <w:t xml:space="preserve">, pero </w:t>
      </w:r>
      <w:r w:rsidR="00EF6176" w:rsidRPr="00BA156B">
        <w:t xml:space="preserve">presenta </w:t>
      </w:r>
      <w:r w:rsidR="009F3767" w:rsidRPr="00BA156B">
        <w:t xml:space="preserve">varias deficiencias que </w:t>
      </w:r>
      <w:r w:rsidR="0079570A" w:rsidRPr="00BA156B">
        <w:t>impiden</w:t>
      </w:r>
      <w:r w:rsidR="009F3767" w:rsidRPr="00BA156B">
        <w:t xml:space="preserve"> que esta información se presente de forma clara y eficiente </w:t>
      </w:r>
      <w:r w:rsidR="0079570A" w:rsidRPr="00BA156B">
        <w:t xml:space="preserve">de manera </w:t>
      </w:r>
      <w:r w:rsidR="009F3767" w:rsidRPr="00BA156B">
        <w:t>que permita a los ciudadanos tomar decisiones.</w:t>
      </w:r>
    </w:p>
    <w:p w14:paraId="6353CCC0" w14:textId="77777777" w:rsidR="009B63B8" w:rsidRPr="00BA156B" w:rsidRDefault="009B63B8" w:rsidP="00262D6E">
      <w:pPr>
        <w:pStyle w:val="Ttulo3"/>
        <w:rPr>
          <w:lang w:val="es-PE"/>
        </w:rPr>
      </w:pPr>
      <w:bookmarkStart w:id="2285" w:name="_Toc520655638"/>
      <w:r w:rsidRPr="00BA156B">
        <w:rPr>
          <w:lang w:val="es-PE"/>
        </w:rPr>
        <w:t>Normat</w:t>
      </w:r>
      <w:r w:rsidR="000113B0" w:rsidRPr="00BA156B">
        <w:rPr>
          <w:lang w:val="es-PE"/>
        </w:rPr>
        <w:t>iva vigente para el recojo</w:t>
      </w:r>
      <w:r w:rsidRPr="00BA156B">
        <w:rPr>
          <w:lang w:val="es-PE"/>
        </w:rPr>
        <w:t xml:space="preserve"> y manejo de reclamos en el sector salud</w:t>
      </w:r>
      <w:bookmarkEnd w:id="2285"/>
    </w:p>
    <w:p w14:paraId="35743F54" w14:textId="2B1E6597" w:rsidR="004220C8" w:rsidRPr="00017896" w:rsidRDefault="004220C8" w:rsidP="00017896">
      <w:pPr>
        <w:pStyle w:val="Texto"/>
      </w:pPr>
      <w:r w:rsidRPr="00BA156B">
        <w:t xml:space="preserve">Actualmente se encuentra vigente el Decreto Supremo 030-2016 donde se aprobó el Reglamento para la Atención de Reclamos y Quejas de los Usuarios de las IPRESS, IAFAS y las Unidades de Gestión de Instituciones Prestadoras de Servicios de Salud (UGIPRESS) </w:t>
      </w:r>
      <w:r w:rsidR="008626EB" w:rsidRPr="00BA156B">
        <w:t>públicas</w:t>
      </w:r>
      <w:r w:rsidRPr="00BA156B">
        <w:t xml:space="preserve">, privadas y mixtas. En esta normativa </w:t>
      </w:r>
      <w:r w:rsidR="008626EB" w:rsidRPr="00BA156B">
        <w:t xml:space="preserve">se encuentra estipulada tanto como es el proceso de </w:t>
      </w:r>
      <w:r w:rsidR="000113B0" w:rsidRPr="00BA156B">
        <w:t>recojo</w:t>
      </w:r>
      <w:r w:rsidR="008626EB" w:rsidRPr="00BA156B">
        <w:t xml:space="preserve"> y registro de </w:t>
      </w:r>
      <w:r w:rsidR="008626EB" w:rsidRPr="00BA156B">
        <w:lastRenderedPageBreak/>
        <w:t xml:space="preserve">inconformidades </w:t>
      </w:r>
      <w:r w:rsidR="00205058" w:rsidRPr="00BA156B">
        <w:t>de los ciudadanos</w:t>
      </w:r>
      <w:r w:rsidR="008626EB" w:rsidRPr="00BA156B">
        <w:t xml:space="preserve"> y tercero legitimados tanto en las IPRESS como en SUSALUD</w:t>
      </w:r>
      <w:r w:rsidR="000113B0"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8626EB" w:rsidRPr="00BA156B">
        <w:t>.</w:t>
      </w:r>
    </w:p>
    <w:p w14:paraId="06AF3100" w14:textId="2F80D8B3" w:rsidR="004456A4" w:rsidRPr="00017896" w:rsidRDefault="00D06B91" w:rsidP="00017896">
      <w:pPr>
        <w:pStyle w:val="Texto"/>
      </w:pPr>
      <w:r w:rsidRPr="00BA156B">
        <w:t>Dentro de este Decreto Supremo se encuentra</w:t>
      </w:r>
      <w:r w:rsidR="009B63B8" w:rsidRPr="00BA156B">
        <w:t xml:space="preserve"> la diferenciación entre reclamos y queja</w:t>
      </w:r>
      <w:r w:rsidR="002C08D0" w:rsidRPr="00BA156B">
        <w:t>s</w:t>
      </w:r>
      <w:r w:rsidR="001D0A70" w:rsidRPr="00BA156B">
        <w:t>.</w:t>
      </w:r>
      <w:r w:rsidR="009B63B8" w:rsidRPr="00BA156B">
        <w:t xml:space="preserve"> </w:t>
      </w:r>
      <w:r w:rsidR="001D0A70" w:rsidRPr="00BA156B">
        <w:t>Esta</w:t>
      </w:r>
      <w:r w:rsidR="008626EB" w:rsidRPr="00BA156B">
        <w:t xml:space="preserve"> diferencia </w:t>
      </w:r>
      <w:r w:rsidR="001D0A70" w:rsidRPr="00BA156B">
        <w:t>radica en</w:t>
      </w:r>
      <w:r w:rsidR="009B63B8" w:rsidRPr="00BA156B">
        <w:t xml:space="preserve"> ante </w:t>
      </w:r>
      <w:r w:rsidR="005628E1" w:rsidRPr="00BA156B">
        <w:t xml:space="preserve">qué </w:t>
      </w:r>
      <w:r w:rsidR="009B63B8" w:rsidRPr="00BA156B">
        <w:t>institución se ha presentado</w:t>
      </w:r>
      <w:r w:rsidR="008626EB" w:rsidRPr="00BA156B">
        <w:t xml:space="preserve"> la inconformidad</w:t>
      </w:r>
      <w:r w:rsidR="009B63B8" w:rsidRPr="00BA156B">
        <w:t>, cuando se presenta ante una IPRESS se considera reclamo; cuando se presenta ante SUSALUD, es considerad</w:t>
      </w:r>
      <w:r w:rsidR="007620B0" w:rsidRPr="00BA156B">
        <w:t>a</w:t>
      </w:r>
      <w:r w:rsidR="009B63B8" w:rsidRPr="00BA156B">
        <w:t xml:space="preserve"> una queja. </w:t>
      </w:r>
    </w:p>
    <w:p w14:paraId="1035CC9F" w14:textId="12BC6844" w:rsidR="0099501F" w:rsidRPr="00017896" w:rsidRDefault="004456A4" w:rsidP="00017896">
      <w:pPr>
        <w:pStyle w:val="Texto"/>
      </w:pPr>
      <w:r w:rsidRPr="00BA156B">
        <w:t>Bajo esta normativa se dispone que tanto las IAFAS, IPRESS y UGIPRESS se encuentran obligadas a implementar un Sistema de Registro de consultas y reclamos recibidos, además de emitir los reportes detallados con las acciones hechas para la resolución de ellos, y que este sistema informático y/o físico puede ser accedido por SUSALUD para cumplir sus funciones competentes.</w:t>
      </w:r>
      <w:r w:rsidR="00D06B91" w:rsidRPr="00BA156B">
        <w:t xml:space="preserve"> </w:t>
      </w:r>
      <w:r w:rsidR="007D1CC3" w:rsidRPr="00BA156B">
        <w:t>También</w:t>
      </w:r>
      <w:r w:rsidR="00D06B91" w:rsidRPr="00BA156B">
        <w:t xml:space="preserve"> se encuentra delimitado que Intendencia de Promoción de Derechos en Salud es la encargada de supervisar las actividades orientadas a fortalecer los derechos de los ciudadanos y del monitoreo de la implementación y operación de los mecanismos de atención de las consultas y reclamos en IPRESS, IAFAS y UGIPRESS</w:t>
      </w:r>
      <w:r w:rsidR="00C60E77" w:rsidRPr="00BA156B">
        <w:t xml:space="preserve">. Además delimita los plazos de atención son 5 días hábiles para la resolución de Consultas y 30 días hábiles para la resolución de Reclamos y/o Quejas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C60E77" w:rsidRPr="00BA156B">
        <w:rPr>
          <w:noProof/>
        </w:rPr>
        <w:t>(12)</w:t>
      </w:r>
      <w:r w:rsidR="00EC2BAF" w:rsidRPr="00BA156B">
        <w:fldChar w:fldCharType="end"/>
      </w:r>
      <w:r w:rsidR="00C60E77" w:rsidRPr="00BA156B">
        <w:t>.</w:t>
      </w:r>
    </w:p>
    <w:p w14:paraId="099A28B2" w14:textId="07D4F69A" w:rsidR="00262D6E" w:rsidRPr="00017896" w:rsidRDefault="006B37DD" w:rsidP="00017896">
      <w:pPr>
        <w:pStyle w:val="Texto"/>
      </w:pPr>
      <w:r w:rsidRPr="00BA156B">
        <w:t>Existe actualmente un proyecto para reemplazar al actual Decre</w:t>
      </w:r>
      <w:r w:rsidR="005400C1" w:rsidRPr="00BA156B">
        <w:t>to Supremo 030 donde se plantea a más detalle las f</w:t>
      </w:r>
      <w:r w:rsidR="001325DD" w:rsidRPr="00BA156B">
        <w:t>unciones a cumplir dentro de las PAUS</w:t>
      </w:r>
      <w:r w:rsidR="00AA0592" w:rsidRPr="00BA156B">
        <w:t>, especifican</w:t>
      </w:r>
      <w:r w:rsidR="001325DD" w:rsidRPr="00BA156B">
        <w:t xml:space="preserve"> documentación para</w:t>
      </w:r>
      <w:r w:rsidR="00AA0592" w:rsidRPr="00BA156B">
        <w:t xml:space="preserve"> el acceso a la Historia </w:t>
      </w:r>
      <w:r w:rsidR="00115702" w:rsidRPr="00BA156B">
        <w:t>Clínica</w:t>
      </w:r>
      <w:r w:rsidR="001325DD" w:rsidRPr="00BA156B">
        <w:t xml:space="preserve">, detallan procedimientos </w:t>
      </w:r>
      <w:r w:rsidR="00AA0592" w:rsidRPr="00BA156B">
        <w:t xml:space="preserve">para la investigación de sucesos por los que los ciudadanos se encuentran manifestando su insatisfacción </w:t>
      </w:r>
      <w:r w:rsidR="001325DD" w:rsidRPr="00BA156B">
        <w:t xml:space="preserve">y </w:t>
      </w:r>
      <w:r w:rsidR="00EE62F8">
        <w:t>el té</w:t>
      </w:r>
      <w:r w:rsidR="00673ED7" w:rsidRPr="00BA156B">
        <w:t>rmino d</w:t>
      </w:r>
      <w:r w:rsidR="00EE62F8">
        <w:t xml:space="preserve">e </w:t>
      </w:r>
      <w:r w:rsidR="0051122E">
        <w:t>“</w:t>
      </w:r>
      <w:r w:rsidR="00EE62F8">
        <w:t>Queja</w:t>
      </w:r>
      <w:r w:rsidR="0051122E">
        <w:t>”</w:t>
      </w:r>
      <w:r w:rsidR="00EE62F8">
        <w:t xml:space="preserve"> es reemplazado por el té</w:t>
      </w:r>
      <w:r w:rsidR="00673ED7" w:rsidRPr="00BA156B">
        <w:t xml:space="preserve">rmino </w:t>
      </w:r>
      <w:r w:rsidR="0051122E">
        <w:t>“</w:t>
      </w:r>
      <w:r w:rsidR="00673ED7" w:rsidRPr="00BA156B">
        <w:t>Denuncia</w:t>
      </w:r>
      <w:r w:rsidR="0051122E">
        <w:t>”</w:t>
      </w:r>
      <w:r w:rsidR="00673ED7" w:rsidRPr="00BA156B">
        <w:t xml:space="preserve">. </w:t>
      </w:r>
      <w:r w:rsidR="000322B7" w:rsidRPr="00BA156B">
        <w:t xml:space="preserve">Tanto en los reclamos como en las denuncias, se centra </w:t>
      </w:r>
      <w:r w:rsidR="000322B7" w:rsidRPr="00BA156B">
        <w:lastRenderedPageBreak/>
        <w:t xml:space="preserve">en mostrar </w:t>
      </w:r>
      <w:r w:rsidR="004B2804" w:rsidRPr="00BA156B">
        <w:t>cómo</w:t>
      </w:r>
      <w:r w:rsidR="000322B7" w:rsidRPr="00BA156B">
        <w:t xml:space="preserve"> estas deben ser gestionadas por la IPRESS y por SUSALUD respectivamente</w:t>
      </w:r>
      <w:r w:rsidR="004B2804" w:rsidRPr="00BA156B">
        <w:t>.</w:t>
      </w:r>
      <w:r w:rsidR="00734B3F" w:rsidRPr="00BA156B">
        <w:t xml:space="preserve"> Adicionalmente, muestran un anexo especial para la formulación de reclamos o denuncias hacia IAFAS separado del formato </w:t>
      </w:r>
      <w:r w:rsidR="001325DD" w:rsidRPr="00BA156B">
        <w:t>hacia IPRESS donde l</w:t>
      </w:r>
      <w:r w:rsidR="00734B3F" w:rsidRPr="00BA156B">
        <w:t>a diferencia entre ambos formatos radica principalmente en diferentes causas del reclamo presentado</w:t>
      </w:r>
      <w:r w:rsidR="001325DD" w:rsidRPr="00BA156B">
        <w:t xml:space="preserve"> </w:t>
      </w:r>
      <w:r w:rsidR="00EC2BAF" w:rsidRPr="00BA156B">
        <w:fldChar w:fldCharType="begin" w:fldLock="1"/>
      </w:r>
      <w:r w:rsidR="00C126C6">
        <w:instrText>ADDIN CSL_CITATION {"citationItems":[{"id":"ITEM-1","itemData":{"author":[{"dropping-particle":"","family":"Ministerio de Salud","given":"","non-dropping-particle":"","parse-names":false,"suffix":""}],"id":"ITEM-1","issued":{"date-parts":[["0"]]},"title":"Resolución Ministerial 667-2017/MINSA","type":"article-journal"},"uris":["http://www.mendeley.com/documents/?uuid=552a519c-8799-3b1e-ac3b-ae3a6f023f8d"]}],"mendeley":{"formattedCitation":"(44)","plainTextFormattedCitation":"(44)","previouslyFormattedCitation":"(43)"},"properties":{"noteIndex":0},"schema":"https://github.com/citation-style-language/schema/raw/master/csl-citation.json"}</w:instrText>
      </w:r>
      <w:r w:rsidR="00EC2BAF" w:rsidRPr="00BA156B">
        <w:fldChar w:fldCharType="separate"/>
      </w:r>
      <w:r w:rsidR="00C126C6" w:rsidRPr="00C126C6">
        <w:rPr>
          <w:noProof/>
        </w:rPr>
        <w:t>(44)</w:t>
      </w:r>
      <w:r w:rsidR="00EC2BAF" w:rsidRPr="00BA156B">
        <w:fldChar w:fldCharType="end"/>
      </w:r>
      <w:r w:rsidR="00734B3F" w:rsidRPr="00BA156B">
        <w:t>.</w:t>
      </w:r>
    </w:p>
    <w:p w14:paraId="7A17FD6B" w14:textId="77777777" w:rsidR="00562533" w:rsidRPr="00BA156B" w:rsidRDefault="00562533" w:rsidP="00A27624">
      <w:pPr>
        <w:pStyle w:val="Ttulo3"/>
        <w:rPr>
          <w:lang w:val="es-PE"/>
        </w:rPr>
      </w:pPr>
      <w:bookmarkStart w:id="2286" w:name="_Toc520655639"/>
      <w:r w:rsidRPr="00BA156B">
        <w:rPr>
          <w:lang w:val="es-PE"/>
        </w:rPr>
        <w:t>Limitaciones</w:t>
      </w:r>
      <w:r w:rsidR="00A27624" w:rsidRPr="00BA156B">
        <w:rPr>
          <w:lang w:val="es-PE"/>
        </w:rPr>
        <w:t xml:space="preserve"> del Sistema de Solicitudes</w:t>
      </w:r>
      <w:r w:rsidR="00547CFF" w:rsidRPr="00BA156B">
        <w:rPr>
          <w:lang w:val="es-PE"/>
        </w:rPr>
        <w:t xml:space="preserve"> </w:t>
      </w:r>
      <w:r w:rsidR="00ED38D2" w:rsidRPr="00BA156B">
        <w:rPr>
          <w:lang w:val="es-PE"/>
        </w:rPr>
        <w:t>en</w:t>
      </w:r>
      <w:r w:rsidR="00A976DA" w:rsidRPr="00BA156B">
        <w:rPr>
          <w:lang w:val="es-PE"/>
        </w:rPr>
        <w:t xml:space="preserve"> Atenció</w:t>
      </w:r>
      <w:r w:rsidR="00ED38D2" w:rsidRPr="00BA156B">
        <w:rPr>
          <w:lang w:val="es-PE"/>
        </w:rPr>
        <w:t>n al Ciudadano</w:t>
      </w:r>
      <w:bookmarkEnd w:id="2286"/>
    </w:p>
    <w:p w14:paraId="15F5DE3E" w14:textId="17CB16F8" w:rsidR="00651402" w:rsidRPr="00017896" w:rsidRDefault="00327AE6" w:rsidP="00017896">
      <w:pPr>
        <w:pStyle w:val="Texto"/>
      </w:pPr>
      <w:r w:rsidRPr="00BA156B">
        <w:t xml:space="preserve">SUSALUD cuenta con una Plataforma de Información donde </w:t>
      </w:r>
      <w:r w:rsidR="00562533" w:rsidRPr="00BA156B">
        <w:t>se esperaría que se pudiera tener</w:t>
      </w:r>
      <w:r w:rsidR="00A27624" w:rsidRPr="00BA156B">
        <w:t xml:space="preserve"> estadística sobre cuáles son lo</w:t>
      </w:r>
      <w:r w:rsidR="00562533" w:rsidRPr="00BA156B">
        <w:t xml:space="preserve">s principales </w:t>
      </w:r>
      <w:r w:rsidR="00A27624" w:rsidRPr="00BA156B">
        <w:t xml:space="preserve">tipos de </w:t>
      </w:r>
      <w:r w:rsidR="00562533" w:rsidRPr="00BA156B">
        <w:t>preocupaciones y/o problemas de los asegurados por IPRESS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7B7445" w:rsidRPr="00BA156B">
        <w:t>.</w:t>
      </w:r>
      <w:r w:rsidR="00562533" w:rsidRPr="00BA156B">
        <w:t xml:space="preserve"> Sin embargo, esto no se puede hacer debido a que </w:t>
      </w:r>
      <w:r w:rsidR="00A27624" w:rsidRPr="00BA156B">
        <w:t>actualmente SUSALUD no cuenta con una clasificación de reclamos vigente</w:t>
      </w:r>
      <w:r w:rsidR="007B7445" w:rsidRPr="00BA156B">
        <w:t>.</w:t>
      </w:r>
      <w:r w:rsidR="00562533" w:rsidRPr="00BA156B">
        <w:t xml:space="preserve"> </w:t>
      </w:r>
      <w:r w:rsidR="00A27624" w:rsidRPr="00BA156B">
        <w:t>Al no encontrarse clasificados,</w:t>
      </w:r>
      <w:r w:rsidR="00562533" w:rsidRPr="00BA156B">
        <w:t xml:space="preserve"> es imposible identificar cuál es el tipo de queja más recurrente, ni cuáles son los </w:t>
      </w:r>
      <w:r w:rsidR="00A27624" w:rsidRPr="00BA156B">
        <w:t>problemas más urgentes a ser solucionados dentro de la IPRESS</w:t>
      </w:r>
      <w:r w:rsidR="007B7445" w:rsidRPr="00BA156B">
        <w:t>.</w:t>
      </w:r>
      <w:r w:rsidR="00493B08" w:rsidRPr="00BA156B">
        <w:t xml:space="preserve"> En la Resolución de Superintendencia Nº 160-2011-SUNASA/CD</w:t>
      </w:r>
      <w:r w:rsidRPr="00BA156B">
        <w:t xml:space="preserve"> </w:t>
      </w:r>
      <w:r w:rsidR="00EC2BAF" w:rsidRPr="00BA156B">
        <w:fldChar w:fldCharType="begin" w:fldLock="1"/>
      </w:r>
      <w:r w:rsidR="00C126C6">
        <w:instrText>ADDIN CSL_CITATION {"citationItems":[{"id":"ITEM-1","itemData":{"URL":"http://busquedas.elperuano.pe/normaslegales/aprueban-reglamento-general-para-la-atencion-de-los-reclamos-resolucion-n-160-2011-sunasacd-737790-1/","accessed":{"date-parts":[["2018","3","14"]]},"author":[{"dropping-particle":"","family":"Peruano","given":"","non-dropping-particle":"El","parse-names":false,"suffix":""}],"id":"ITEM-1","issued":{"date-parts":[["0"]]},"title":"LEY N° 30150 - Norma Legal Diario Oficial El Peruano","type":"webpage"},"uris":["http://www.mendeley.com/documents/?uuid=d17fd65f-0176-3cbc-b6ed-085426cf8979"]}],"mendeley":{"formattedCitation":"(45)","plainTextFormattedCitation":"(45)","previouslyFormattedCitation":"(44)"},"properties":{"noteIndex":0},"schema":"https://github.com/citation-style-language/schema/raw/master/csl-citation.json"}</w:instrText>
      </w:r>
      <w:r w:rsidR="00EC2BAF" w:rsidRPr="00BA156B">
        <w:fldChar w:fldCharType="separate"/>
      </w:r>
      <w:r w:rsidR="00C126C6" w:rsidRPr="00C126C6">
        <w:rPr>
          <w:noProof/>
        </w:rPr>
        <w:t>(45)</w:t>
      </w:r>
      <w:r w:rsidR="00EC2BAF" w:rsidRPr="00BA156B">
        <w:fldChar w:fldCharType="end"/>
      </w:r>
      <w:r w:rsidR="00493B08" w:rsidRPr="00BA156B">
        <w:t xml:space="preserve"> se </w:t>
      </w:r>
      <w:r w:rsidR="006F009C" w:rsidRPr="00BA156B">
        <w:t>presentó</w:t>
      </w:r>
      <w:r w:rsidR="00493B08" w:rsidRPr="00BA156B">
        <w:t xml:space="preserve"> una Tabla de Clasificación de Causas de Reclamos, la cual detalla </w:t>
      </w:r>
      <w:r w:rsidR="00C66953" w:rsidRPr="00BA156B">
        <w:t xml:space="preserve">110 </w:t>
      </w:r>
      <w:r w:rsidR="007B022D" w:rsidRPr="00BA156B">
        <w:t>ítems</w:t>
      </w:r>
      <w:r w:rsidR="00C66953" w:rsidRPr="00BA156B">
        <w:t xml:space="preserve"> </w:t>
      </w:r>
      <w:r w:rsidR="00F938C7" w:rsidRPr="00BA156B">
        <w:t xml:space="preserve">con causas </w:t>
      </w:r>
      <w:r w:rsidR="006F009C" w:rsidRPr="00BA156B">
        <w:t>específicas</w:t>
      </w:r>
      <w:r w:rsidR="00EA4860" w:rsidRPr="00BA156B">
        <w:t xml:space="preserve"> de </w:t>
      </w:r>
      <w:r w:rsidR="002D6E63" w:rsidRPr="00BA156B">
        <w:t xml:space="preserve">los reclamos, esta tabla incluye tanto las causas </w:t>
      </w:r>
      <w:r w:rsidR="006F009C" w:rsidRPr="00BA156B">
        <w:t>específicas</w:t>
      </w:r>
      <w:r w:rsidR="002D6E63" w:rsidRPr="00BA156B">
        <w:t xml:space="preserve"> de reclamos </w:t>
      </w:r>
      <w:r w:rsidR="006F009C" w:rsidRPr="00BA156B">
        <w:t>de las cuales son 60 exclusivas para IPRESS,</w:t>
      </w:r>
      <w:r w:rsidR="008E72AA" w:rsidRPr="00BA156B">
        <w:t xml:space="preserve"> </w:t>
      </w:r>
      <w:r w:rsidR="006F009C" w:rsidRPr="00BA156B">
        <w:t>44</w:t>
      </w:r>
      <w:r w:rsidR="00810620" w:rsidRPr="00BA156B">
        <w:t xml:space="preserve"> exclusivas para IAFAS</w:t>
      </w:r>
      <w:r w:rsidR="006F009C" w:rsidRPr="00BA156B">
        <w:t xml:space="preserve"> y 6 causas que se aplican tanto para IPRESS como para IAFAS. Sin embargo, a pesar de existir esta Tabla de Clasificació</w:t>
      </w:r>
      <w:r w:rsidR="00940852" w:rsidRPr="00BA156B">
        <w:t xml:space="preserve">n, </w:t>
      </w:r>
      <w:r w:rsidR="00002C04" w:rsidRPr="00BA156B">
        <w:t xml:space="preserve">en el Decreto Supremo 030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002C04" w:rsidRPr="00BA156B">
        <w:t xml:space="preserve"> </w:t>
      </w:r>
      <w:r w:rsidR="00940852" w:rsidRPr="00BA156B">
        <w:t xml:space="preserve">no se menciona como </w:t>
      </w:r>
      <w:r w:rsidR="00002C04" w:rsidRPr="00BA156B">
        <w:t>ella</w:t>
      </w:r>
      <w:r w:rsidR="00940852" w:rsidRPr="00BA156B">
        <w:t xml:space="preserve"> debe ser utilizada</w:t>
      </w:r>
      <w:r w:rsidR="00002C04" w:rsidRPr="00BA156B">
        <w:t>.</w:t>
      </w:r>
      <w:r w:rsidR="00940852" w:rsidRPr="00BA156B">
        <w:t xml:space="preserve"> </w:t>
      </w:r>
      <w:r w:rsidR="00002C04" w:rsidRPr="00BA156B">
        <w:t>Para resolver esta duda,</w:t>
      </w:r>
      <w:r w:rsidR="00160383" w:rsidRPr="00BA156B">
        <w:t xml:space="preserve"> se hicieron las consultas correspondientes a personal de SUSALUD y ellos indicaron que esta tabla de clasificación ya no se utiliza debido a que como cuenta co</w:t>
      </w:r>
      <w:r w:rsidR="00EE62F8">
        <w:t>n muchas categorías lo cual hací</w:t>
      </w:r>
      <w:r w:rsidR="00160383" w:rsidRPr="00BA156B">
        <w:t>a complejo su uso.</w:t>
      </w:r>
    </w:p>
    <w:p w14:paraId="19BB10AB" w14:textId="1D668960" w:rsidR="007222F0" w:rsidRPr="00017896" w:rsidRDefault="0075380D" w:rsidP="00017896">
      <w:pPr>
        <w:pStyle w:val="Texto"/>
      </w:pPr>
      <w:r w:rsidRPr="00BA156B">
        <w:lastRenderedPageBreak/>
        <w:t>Desde comienzos del año 2018, los valores que se muestran dentro del Tablero de Control de SUSALUD</w:t>
      </w:r>
      <w:r w:rsidR="007222F0" w:rsidRPr="00BA156B">
        <w:t xml:space="preserve">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w:t>
      </w:r>
      <w:r w:rsidR="00651402" w:rsidRPr="00BA156B">
        <w:t>que</w:t>
      </w:r>
      <w:r w:rsidRPr="00BA156B">
        <w:t xml:space="preserve"> anteriormente las solicitudes se almacenaban en dos sistemas diferentes que ellos manejaban, uno que se actualizaba de manera manual ya que era en una </w:t>
      </w:r>
      <w:r w:rsidR="0046688E" w:rsidRPr="00BA156B">
        <w:t xml:space="preserve">hoja de cálculo </w:t>
      </w:r>
      <w:r w:rsidRPr="00BA156B">
        <w:t xml:space="preserve">y el otro era un </w:t>
      </w:r>
      <w:ins w:id="2287" w:author="Regina Casanova" w:date="2018-07-22T20:05:00Z">
        <w:r w:rsidR="008E0DE1">
          <w:t>aplicativo informático</w:t>
        </w:r>
      </w:ins>
      <w:del w:id="2288" w:author="Regina Casanova" w:date="2018-06-18T17:53:00Z">
        <w:r w:rsidRPr="00BA156B" w:rsidDel="00E94926">
          <w:delText>sistema informático</w:delText>
        </w:r>
      </w:del>
      <w:r w:rsidRPr="00BA156B">
        <w:t xml:space="preserve"> automatizado. Ambos sistemas almacenaban información distinta y actualmente se </w:t>
      </w:r>
      <w:r w:rsidR="005102F5" w:rsidRPr="00BA156B">
        <w:t>está transfiriendo</w:t>
      </w:r>
      <w:r w:rsidRPr="00BA156B">
        <w:t xml:space="preserve"> la información contenida en la </w:t>
      </w:r>
      <w:r w:rsidR="0046688E" w:rsidRPr="00BA156B">
        <w:t>hoja de cálculo</w:t>
      </w:r>
      <w:r w:rsidRPr="00BA156B">
        <w:t xml:space="preserve"> al </w:t>
      </w:r>
      <w:ins w:id="2289" w:author="Regina Casanova" w:date="2018-07-22T20:05:00Z">
        <w:r w:rsidR="008E0DE1">
          <w:t>aplicativo informático</w:t>
        </w:r>
      </w:ins>
      <w:del w:id="2290" w:author="Regina Casanova" w:date="2018-06-18T17:53:00Z">
        <w:r w:rsidRPr="00BA156B" w:rsidDel="00E94926">
          <w:delText>sistema informático</w:delText>
        </w:r>
      </w:del>
      <w:r w:rsidR="00F31057" w:rsidRPr="00BA156B">
        <w:t xml:space="preserve">. Por esto la información mostrada </w:t>
      </w:r>
      <w:r w:rsidR="00F964D8" w:rsidRPr="00BA156B">
        <w:t xml:space="preserve">en </w:t>
      </w:r>
      <w:r w:rsidR="005A2C4B" w:rsidRPr="00BA156B">
        <w:t>m</w:t>
      </w:r>
      <w:r w:rsidR="00F964D8" w:rsidRPr="00BA156B">
        <w:t>arzo del 2018</w:t>
      </w:r>
      <w:r w:rsidR="00F31057" w:rsidRPr="00BA156B">
        <w:t xml:space="preserve"> </w:t>
      </w:r>
      <w:r w:rsidR="00F964D8" w:rsidRPr="00BA156B">
        <w:t>era</w:t>
      </w:r>
      <w:r w:rsidR="00F31057" w:rsidRPr="00BA156B">
        <w:t xml:space="preserve"> inconsistente con l</w:t>
      </w:r>
      <w:r w:rsidR="00F964D8" w:rsidRPr="00BA156B">
        <w:t>a</w:t>
      </w:r>
      <w:r w:rsidR="00F31057" w:rsidRPr="00BA156B">
        <w:t xml:space="preserve"> que se </w:t>
      </w:r>
      <w:r w:rsidRPr="00BA156B">
        <w:t xml:space="preserve">mostraba </w:t>
      </w:r>
      <w:r w:rsidR="005A2C4B" w:rsidRPr="00BA156B">
        <w:t>en mayo del 2017</w:t>
      </w:r>
      <w:r w:rsidRPr="00BA156B">
        <w:t>.</w:t>
      </w:r>
    </w:p>
    <w:p w14:paraId="67C0CE5D" w14:textId="1C46417A" w:rsidR="00562533" w:rsidRPr="00017896" w:rsidRDefault="007222F0" w:rsidP="00017896">
      <w:pPr>
        <w:pStyle w:val="Texto"/>
      </w:pPr>
      <w:r w:rsidRPr="00BA156B">
        <w:t>Es por est</w:t>
      </w:r>
      <w:r w:rsidR="004053C8" w:rsidRPr="00BA156B">
        <w:t>a razón</w:t>
      </w:r>
      <w:r w:rsidRPr="00BA156B">
        <w:t xml:space="preserve"> que se revisó a fondo las estadísticas que presenta SUSALUD dentro de su Plataforma de Información</w:t>
      </w:r>
      <w:r w:rsidR="004053C8"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 y se encontraron datos que genera</w:t>
      </w:r>
      <w:r w:rsidR="004053C8" w:rsidRPr="00BA156B">
        <w:t>ba</w:t>
      </w:r>
      <w:r w:rsidRPr="00BA156B">
        <w:t>n duda. Por ejemplo, se encontró que detallan solicitudes presentadas e</w:t>
      </w:r>
      <w:r w:rsidR="00EE62F8">
        <w:t>n el año 2015 con estado “En Trá</w:t>
      </w:r>
      <w:r w:rsidRPr="00BA156B">
        <w:t>mite”</w:t>
      </w:r>
      <w:r w:rsidR="004053C8" w:rsidRPr="00BA156B">
        <w:t xml:space="preserve"> cuando el tiempo máximo para resolver solicitudes es de 30 días por norma</w:t>
      </w:r>
      <w:r w:rsidRPr="00BA156B">
        <w:t>.</w:t>
      </w:r>
      <w:r w:rsidR="004053C8" w:rsidRPr="00BA156B">
        <w:t xml:space="preserve"> Esto genera un poco de suspicacia sobre las fuentes de datos que utiliza SUSALUD actualmente.</w:t>
      </w:r>
    </w:p>
    <w:p w14:paraId="6AB9B055" w14:textId="77777777" w:rsidR="00562533" w:rsidRPr="00BA156B" w:rsidRDefault="00562533" w:rsidP="004053C8">
      <w:pPr>
        <w:pStyle w:val="Ttulo3"/>
        <w:rPr>
          <w:lang w:val="es-PE"/>
        </w:rPr>
      </w:pPr>
      <w:bookmarkStart w:id="2291" w:name="_Toc520655640"/>
      <w:r w:rsidRPr="00BA156B">
        <w:rPr>
          <w:lang w:val="es-PE"/>
        </w:rPr>
        <w:t>Oportunidades de Mejora</w:t>
      </w:r>
      <w:bookmarkEnd w:id="2291"/>
    </w:p>
    <w:p w14:paraId="74223F1D" w14:textId="0F515244" w:rsidR="00B674F0" w:rsidRDefault="004053C8" w:rsidP="00017896">
      <w:pPr>
        <w:pStyle w:val="Texto"/>
        <w:rPr>
          <w:ins w:id="2292" w:author="Regina Casanova" w:date="2018-06-20T16:03:00Z"/>
        </w:rPr>
      </w:pPr>
      <w:r w:rsidRPr="00BA156B">
        <w:t xml:space="preserve">Con la evidencia expuesta del manejo de reclamos y </w:t>
      </w:r>
      <w:r w:rsidR="00562533" w:rsidRPr="00BA156B">
        <w:t xml:space="preserve">las limitantes </w:t>
      </w:r>
      <w:r w:rsidRPr="00BA156B">
        <w:t>expuestas se pueden pensar en</w:t>
      </w:r>
      <w:r w:rsidR="00562533" w:rsidRPr="00BA156B">
        <w:t xml:space="preserve"> varias formas de mejorar el </w:t>
      </w:r>
      <w:ins w:id="2293" w:author="Regina Casanova" w:date="2018-07-22T20:05:00Z">
        <w:r w:rsidR="00753D9C">
          <w:t>aplicativo informático</w:t>
        </w:r>
      </w:ins>
      <w:del w:id="2294" w:author="Regina Casanova" w:date="2018-06-18T18:03:00Z">
        <w:r w:rsidR="00562533" w:rsidRPr="00BA156B" w:rsidDel="0067704D">
          <w:delText>sistema</w:delText>
        </w:r>
      </w:del>
      <w:r w:rsidR="00562533" w:rsidRPr="00BA156B">
        <w:t xml:space="preserve"> teniendo en cuenta tanto las necesidades de los asegurados como la de las IPRESS y SUSALUD</w:t>
      </w:r>
      <w:r w:rsidR="007B7445" w:rsidRPr="00BA156B">
        <w:t>.</w:t>
      </w:r>
      <w:r w:rsidR="00562533" w:rsidRPr="00BA156B">
        <w:t xml:space="preserve"> Un </w:t>
      </w:r>
      <w:ins w:id="2295" w:author="Regina Casanova" w:date="2018-07-22T20:05:00Z">
        <w:r w:rsidR="00753D9C">
          <w:t>aplicativo inform</w:t>
        </w:r>
      </w:ins>
      <w:ins w:id="2296" w:author="Regina Casanova" w:date="2018-07-22T20:06:00Z">
        <w:r w:rsidR="00753D9C">
          <w:t>ático</w:t>
        </w:r>
      </w:ins>
      <w:del w:id="2297" w:author="Regina Casanova" w:date="2018-06-18T17:53:00Z">
        <w:r w:rsidR="00562533" w:rsidRPr="00BA156B" w:rsidDel="00E94926">
          <w:delText xml:space="preserve">sistema </w:delText>
        </w:r>
      </w:del>
      <w:ins w:id="2298" w:author="Regina Casanova" w:date="2018-06-18T17:04:00Z">
        <w:r w:rsidR="00DE4BF7">
          <w:t xml:space="preserve"> </w:t>
        </w:r>
      </w:ins>
      <w:r w:rsidR="00562533" w:rsidRPr="00BA156B">
        <w:t xml:space="preserve">centralizado administrado por SUSALUD, en el cual cada IPRESS pueda ingresar los reclamos conforme van llegando y donde </w:t>
      </w:r>
      <w:r w:rsidR="00562533" w:rsidRPr="00BA156B">
        <w:lastRenderedPageBreak/>
        <w:t>se pueda colocar el procedimiento que se realiza para solucionar cada uno de ellos, podría reducir mucho la carga fiscalizadora de SUSALUD</w:t>
      </w:r>
      <w:r w:rsidRPr="00BA156B">
        <w:t xml:space="preserve"> y la capacidad de las IPRESS en mejorar</w:t>
      </w:r>
      <w:r w:rsidR="007B7445" w:rsidRPr="00BA156B">
        <w:t>.</w:t>
      </w:r>
      <w:r w:rsidR="00562533" w:rsidRPr="00BA156B">
        <w:t xml:space="preserve"> Con este </w:t>
      </w:r>
      <w:ins w:id="2299" w:author="Regina Casanova" w:date="2018-07-22T20:06:00Z">
        <w:r w:rsidR="00753D9C">
          <w:t>aplicativo informático</w:t>
        </w:r>
      </w:ins>
      <w:del w:id="2300" w:author="Regina Casanova" w:date="2018-06-18T17:53:00Z">
        <w:r w:rsidR="00562533" w:rsidRPr="00BA156B" w:rsidDel="00E94926">
          <w:delText>sis</w:delText>
        </w:r>
        <w:r w:rsidRPr="00BA156B" w:rsidDel="00E94926">
          <w:delText>tema</w:delText>
        </w:r>
      </w:del>
      <w:r w:rsidRPr="00BA156B">
        <w:t xml:space="preserve"> se mejoraría el alcance de la información proveniente en los reclamos y podría manejarse de una forma que permita proponer proyectos de mejora para </w:t>
      </w:r>
      <w:ins w:id="2301" w:author="Regina Casanova" w:date="2018-06-18T16:40:00Z">
        <w:r w:rsidR="00EF06FE">
          <w:t xml:space="preserve">la red </w:t>
        </w:r>
      </w:ins>
      <w:ins w:id="2302" w:author="Regina Casanova" w:date="2018-06-20T12:00:00Z">
        <w:r w:rsidR="00591BA7">
          <w:t xml:space="preserve">de establecimientos de salud del </w:t>
        </w:r>
      </w:ins>
      <w:ins w:id="2303" w:author="Regina Casanova" w:date="2018-06-18T16:40:00Z">
        <w:r w:rsidR="00EF06FE">
          <w:t xml:space="preserve">MINSA </w:t>
        </w:r>
      </w:ins>
      <w:del w:id="2304" w:author="Regina Casanova" w:date="2018-06-18T16:40:00Z">
        <w:r w:rsidRPr="00BA156B" w:rsidDel="00EF06FE">
          <w:delText xml:space="preserve">el sistema de salud </w:delText>
        </w:r>
      </w:del>
      <w:r w:rsidRPr="00BA156B">
        <w:t>del Perú.</w:t>
      </w:r>
    </w:p>
    <w:p w14:paraId="11D69D2F" w14:textId="6486C2BB" w:rsidR="00A60A6F" w:rsidRDefault="001435D9" w:rsidP="00017896">
      <w:pPr>
        <w:pStyle w:val="Texto"/>
      </w:pPr>
      <w:ins w:id="2305" w:author="Regina Casanova" w:date="2018-06-20T16:20:00Z">
        <w:r>
          <w:t xml:space="preserve">Durante la </w:t>
        </w:r>
      </w:ins>
      <w:ins w:id="2306" w:author="Regina Casanova" w:date="2018-06-20T16:03:00Z">
        <w:r>
          <w:t>búsqueda</w:t>
        </w:r>
        <w:r w:rsidR="00A60A6F">
          <w:t xml:space="preserve"> </w:t>
        </w:r>
        <w:r>
          <w:t>bibliográfica</w:t>
        </w:r>
      </w:ins>
      <w:ins w:id="2307" w:author="Regina Casanova" w:date="2018-06-20T16:20:00Z">
        <w:r>
          <w:t xml:space="preserve"> de este estudio, se realizaron búsquedas </w:t>
        </w:r>
      </w:ins>
      <w:ins w:id="2308" w:author="Regina Casanova" w:date="2018-06-20T16:03:00Z">
        <w:r w:rsidR="00A60A6F">
          <w:t>acerca de sistemas parecidos que se utiliza</w:t>
        </w:r>
        <w:del w:id="2309" w:author="Luis Fernando Llanos Zavalaga" w:date="2018-07-10T13:46:00Z">
          <w:r w:rsidR="00A60A6F" w:rsidDel="000B37FE">
            <w:delText>ra</w:delText>
          </w:r>
        </w:del>
        <w:r w:rsidR="00A60A6F">
          <w:t>n en otros países para el recojo, manejo y gestión de los reclamos, se encontraron referencias a manuales de gestión de reclamos los cuales fueron explicados en e</w:t>
        </w:r>
      </w:ins>
      <w:ins w:id="2310" w:author="Regina Casanova" w:date="2018-06-20T16:04:00Z">
        <w:r w:rsidR="00A60A6F">
          <w:t>l primer</w:t>
        </w:r>
      </w:ins>
      <w:ins w:id="2311" w:author="Regina Casanova" w:date="2018-06-20T16:03:00Z">
        <w:r w:rsidR="00A60A6F">
          <w:t xml:space="preserve"> capítulo</w:t>
        </w:r>
      </w:ins>
      <w:ins w:id="2312" w:author="Regina Casanova" w:date="2018-06-20T16:04:00Z">
        <w:r w:rsidR="00A60A6F">
          <w:t xml:space="preserve"> de este estudio</w:t>
        </w:r>
      </w:ins>
      <w:ins w:id="2313" w:author="Regina Casanova" w:date="2018-06-20T16:03:00Z">
        <w:r w:rsidR="00A60A6F">
          <w:t xml:space="preserve">. No se encontraron referencias a </w:t>
        </w:r>
      </w:ins>
      <w:ins w:id="2314" w:author="Regina Casanova" w:date="2018-07-29T19:47:00Z">
        <w:r w:rsidR="004F498A">
          <w:t>aplicativos</w:t>
        </w:r>
      </w:ins>
      <w:ins w:id="2315" w:author="Regina Casanova" w:date="2018-06-20T16:04:00Z">
        <w:r w:rsidR="00A60A6F">
          <w:t xml:space="preserve"> </w:t>
        </w:r>
      </w:ins>
      <w:ins w:id="2316" w:author="Regina Casanova" w:date="2018-06-20T16:05:00Z">
        <w:r w:rsidR="00A60A6F">
          <w:t xml:space="preserve">de gestión de reclamos </w:t>
        </w:r>
      </w:ins>
      <w:ins w:id="2317" w:author="Regina Casanova" w:date="2018-06-20T16:04:00Z">
        <w:r w:rsidR="00A60A6F">
          <w:t xml:space="preserve">ideados utilizando una metodología de investigación como </w:t>
        </w:r>
      </w:ins>
      <w:ins w:id="2318" w:author="Regina Casanova" w:date="2018-06-20T16:05:00Z">
        <w:r w:rsidR="00A60A6F">
          <w:t xml:space="preserve">la de UCD. </w:t>
        </w:r>
      </w:ins>
      <w:ins w:id="2319" w:author="Regina Casanova" w:date="2018-06-20T16:08:00Z">
        <w:r w:rsidR="00A60A6F">
          <w:t xml:space="preserve">Dicha búsqueda bibliográfica </w:t>
        </w:r>
      </w:ins>
      <w:ins w:id="2320" w:author="Regina Casanova" w:date="2018-06-20T16:11:00Z">
        <w:r w:rsidR="00A60A6F">
          <w:t xml:space="preserve">se </w:t>
        </w:r>
      </w:ins>
      <w:ins w:id="2321" w:author="Regina Casanova" w:date="2018-06-20T16:13:00Z">
        <w:r>
          <w:t>realizó</w:t>
        </w:r>
      </w:ins>
      <w:ins w:id="2322" w:author="Regina Casanova" w:date="2018-06-20T16:11:00Z">
        <w:r w:rsidR="00A60A6F">
          <w:t xml:space="preserve"> en</w:t>
        </w:r>
      </w:ins>
      <w:ins w:id="2323" w:author="Regina Casanova" w:date="2018-06-20T16:12:00Z">
        <w:r>
          <w:t xml:space="preserve"> </w:t>
        </w:r>
      </w:ins>
      <w:ins w:id="2324" w:author="Regina Casanova" w:date="2018-07-07T13:30:00Z">
        <w:r w:rsidR="007B5AA2">
          <w:t>las bases de datos</w:t>
        </w:r>
      </w:ins>
      <w:commentRangeStart w:id="2325"/>
      <w:ins w:id="2326" w:author="Regina Casanova" w:date="2018-06-20T16:12:00Z">
        <w:r>
          <w:t xml:space="preserve"> </w:t>
        </w:r>
      </w:ins>
      <w:commentRangeEnd w:id="2325"/>
      <w:r w:rsidR="00F916E3">
        <w:rPr>
          <w:rStyle w:val="Refdecomentario"/>
          <w:rFonts w:cstheme="minorBidi"/>
          <w:lang w:val="es-ES_tradnl"/>
        </w:rPr>
        <w:commentReference w:id="2325"/>
      </w:r>
      <w:r>
        <w:t>“</w:t>
      </w:r>
      <w:proofErr w:type="spellStart"/>
      <w:r>
        <w:t>PubMed</w:t>
      </w:r>
      <w:proofErr w:type="spellEnd"/>
      <w:r>
        <w:t>”, “</w:t>
      </w:r>
      <w:proofErr w:type="spellStart"/>
      <w:r>
        <w:t>Scopus</w:t>
      </w:r>
      <w:proofErr w:type="spellEnd"/>
      <w:r>
        <w:t>” y “</w:t>
      </w:r>
      <w:proofErr w:type="spellStart"/>
      <w:r>
        <w:t>Science</w:t>
      </w:r>
      <w:proofErr w:type="spellEnd"/>
      <w:r>
        <w:t xml:space="preserve"> </w:t>
      </w:r>
      <w:proofErr w:type="spellStart"/>
      <w:r>
        <w:t>Direct</w:t>
      </w:r>
      <w:proofErr w:type="spellEnd"/>
      <w:r>
        <w:t>” bajo la búsqueda de “</w:t>
      </w:r>
      <w:r w:rsidRPr="007925FD">
        <w:rPr>
          <w:lang w:val="es-PE"/>
          <w:rPrChange w:id="2327" w:author="Regina Casanova" w:date="2018-06-21T12:54:00Z">
            <w:rPr/>
          </w:rPrChange>
        </w:rPr>
        <w:t>Complaint Management System in Health Care</w:t>
      </w:r>
      <w:r>
        <w:t>” encontrándose ningún resultado que presentara un sistema de gestión de reclamos que hubiera sido ideado como un estudio de investigación. Cuando se hizo la búsqueda en español de “Sistema de gestión de reclamos en salud” tampoco se encontraron estudios similares.</w:t>
      </w:r>
    </w:p>
    <w:p w14:paraId="60DC36F1" w14:textId="1FF201F6" w:rsidR="00B674F0" w:rsidRPr="00BA156B" w:rsidDel="00EC3B35" w:rsidRDefault="00B674F0" w:rsidP="004053C8">
      <w:pPr>
        <w:pStyle w:val="Ttulo3"/>
        <w:rPr>
          <w:del w:id="2328" w:author="Regina Casanova" w:date="2018-07-22T20:27:00Z"/>
          <w:lang w:val="es-PE"/>
        </w:rPr>
      </w:pPr>
      <w:commentRangeStart w:id="2329"/>
      <w:del w:id="2330" w:author="Regina Casanova" w:date="2018-07-22T20:27:00Z">
        <w:r w:rsidRPr="00BA156B" w:rsidDel="00EC3B35">
          <w:rPr>
            <w:lang w:val="es-PE"/>
          </w:rPr>
          <w:delText xml:space="preserve">Diseño centrado en el usuario en el sector Salud en </w:delText>
        </w:r>
        <w:commentRangeStart w:id="2331"/>
        <w:r w:rsidRPr="00BA156B" w:rsidDel="00EC3B35">
          <w:rPr>
            <w:lang w:val="es-PE"/>
          </w:rPr>
          <w:delText>Perú</w:delText>
        </w:r>
        <w:commentRangeEnd w:id="2329"/>
        <w:r w:rsidR="000B37FE" w:rsidDel="00EC3B35">
          <w:rPr>
            <w:rStyle w:val="Refdecomentario"/>
            <w:rFonts w:eastAsiaTheme="minorHAnsi" w:cstheme="minorBidi"/>
            <w:color w:val="auto"/>
            <w:lang w:val="es-ES_tradnl"/>
          </w:rPr>
          <w:commentReference w:id="2329"/>
        </w:r>
        <w:commentRangeEnd w:id="2331"/>
        <w:r w:rsidR="00B34010" w:rsidDel="00EC3B35">
          <w:rPr>
            <w:rStyle w:val="Refdecomentario"/>
            <w:rFonts w:eastAsiaTheme="minorHAnsi" w:cstheme="minorBidi"/>
            <w:color w:val="auto"/>
            <w:lang w:val="es-ES_tradnl"/>
          </w:rPr>
          <w:commentReference w:id="2331"/>
        </w:r>
      </w:del>
    </w:p>
    <w:p w14:paraId="2C456423" w14:textId="2C53FD49" w:rsidR="00A12DD0" w:rsidRPr="00017896" w:rsidDel="00EC3B35" w:rsidRDefault="00B674F0" w:rsidP="00017896">
      <w:pPr>
        <w:pStyle w:val="Texto"/>
        <w:rPr>
          <w:del w:id="2332" w:author="Regina Casanova" w:date="2018-07-22T20:27:00Z"/>
        </w:rPr>
      </w:pPr>
      <w:del w:id="2333" w:author="Regina Casanova" w:date="2018-07-22T20:27:00Z">
        <w:r w:rsidRPr="00BA156B" w:rsidDel="00EC3B35">
          <w:delText xml:space="preserve">En el caso del Perú, todavía existe una alta resistencia al cambio en el aspecto tecnológico, por la idea equivocada de </w:delText>
        </w:r>
        <w:r w:rsidR="004C67AC" w:rsidRPr="00BA156B" w:rsidDel="00EC3B35">
          <w:delText>que,</w:delText>
        </w:r>
        <w:r w:rsidRPr="00BA156B" w:rsidDel="00EC3B35">
          <w:delText xml:space="preserve"> por la adopción de nuevas tecnologías, </w:delText>
        </w:r>
        <w:r w:rsidR="00465CE9" w:rsidRPr="00BA156B" w:rsidDel="00EC3B35">
          <w:delText>los empleados</w:delText>
        </w:r>
        <w:r w:rsidRPr="00BA156B" w:rsidDel="00EC3B35">
          <w:delText xml:space="preserve"> podrían </w:delText>
        </w:r>
        <w:r w:rsidR="00B419AD" w:rsidRPr="00BA156B" w:rsidDel="00EC3B35">
          <w:delText>perjudicarse en su trabajo o incluso perderlo</w:delText>
        </w:r>
        <w:r w:rsidR="007B7445" w:rsidRPr="00BA156B" w:rsidDel="00EC3B35">
          <w:delText>.</w:delText>
        </w:r>
        <w:r w:rsidRPr="00BA156B" w:rsidDel="00EC3B35">
          <w:delText xml:space="preserve"> Es por esto que la implementación de nuevos </w:delText>
        </w:r>
      </w:del>
      <w:del w:id="2334" w:author="Regina Casanova" w:date="2018-06-18T17:53:00Z">
        <w:r w:rsidRPr="00BA156B" w:rsidDel="00E94926">
          <w:delText xml:space="preserve">sistemas </w:delText>
        </w:r>
      </w:del>
      <w:del w:id="2335" w:author="Regina Casanova" w:date="2018-07-22T20:27:00Z">
        <w:r w:rsidRPr="00BA156B" w:rsidDel="00EC3B35">
          <w:delText xml:space="preserve">para la mejora de procesos es limitada ya que los pocos </w:delText>
        </w:r>
        <w:r w:rsidR="00DE4BF7" w:rsidDel="00EC3B35">
          <w:delText>de ellos</w:delText>
        </w:r>
        <w:r w:rsidRPr="00BA156B" w:rsidDel="00EC3B35">
          <w:delText xml:space="preserve"> que llegan a implementarse, no llegan a ser aprovechados en su totalidad</w:delText>
        </w:r>
        <w:r w:rsidR="007B7445" w:rsidRPr="00BA156B" w:rsidDel="00EC3B35">
          <w:delText>.</w:delText>
        </w:r>
        <w:r w:rsidR="00302C59" w:rsidRPr="00BA156B" w:rsidDel="00EC3B35">
          <w:delText xml:space="preserve"> Seguir los enfoques de </w:delText>
        </w:r>
        <w:r w:rsidRPr="00BA156B" w:rsidDel="00EC3B35">
          <w:delText xml:space="preserve">UCD podría marcar una diferencia significativa en la adopción de </w:delText>
        </w:r>
      </w:del>
      <w:del w:id="2336" w:author="Regina Casanova" w:date="2018-06-18T17:53:00Z">
        <w:r w:rsidRPr="00BA156B" w:rsidDel="00E94926">
          <w:delText>sistemas informáticos</w:delText>
        </w:r>
      </w:del>
      <w:del w:id="2337" w:author="Regina Casanova" w:date="2018-07-22T20:27:00Z">
        <w:r w:rsidRPr="00BA156B" w:rsidDel="00EC3B35">
          <w:delText xml:space="preserve"> en el sector salud, tanto en sistemas clínicos como en sistemas de gestión de diversos recursos</w:delText>
        </w:r>
        <w:r w:rsidR="007B7445" w:rsidRPr="00BA156B" w:rsidDel="00EC3B35">
          <w:delText>.</w:delText>
        </w:r>
        <w:r w:rsidRPr="00BA156B" w:rsidDel="00EC3B35">
          <w:delText xml:space="preserve"> El uso de estos enfoques se ve</w:delText>
        </w:r>
        <w:r w:rsidR="00465CE9" w:rsidDel="00EC3B35">
          <w:delText xml:space="preserve"> limitado debido a que no se </w:delText>
        </w:r>
        <w:r w:rsidRPr="00BA156B" w:rsidDel="00EC3B35">
          <w:delText>da la importancia necesaria a las pruebas de aplicativos con usuarios, a la falta de tiempo y recursos en la implementación de dic</w:delText>
        </w:r>
        <w:r w:rsidR="00302C59" w:rsidRPr="00BA156B" w:rsidDel="00EC3B35">
          <w:delText xml:space="preserve">hos </w:delText>
        </w:r>
      </w:del>
      <w:del w:id="2338" w:author="Regina Casanova" w:date="2018-06-18T18:04:00Z">
        <w:r w:rsidR="00302C59" w:rsidRPr="00BA156B" w:rsidDel="0067704D">
          <w:delText>sistemas</w:delText>
        </w:r>
      </w:del>
      <w:del w:id="2339" w:author="Regina Casanova" w:date="2018-07-22T20:27:00Z">
        <w:r w:rsidR="00302C59" w:rsidRPr="00BA156B" w:rsidDel="00EC3B35">
          <w:delText>, falta de experiencia</w:delText>
        </w:r>
        <w:r w:rsidRPr="00BA156B" w:rsidDel="00EC3B35">
          <w:delText xml:space="preserve"> en dichos enfoques y principalmente, la idea de que un </w:delText>
        </w:r>
      </w:del>
      <w:del w:id="2340" w:author="Regina Casanova" w:date="2018-06-18T17:53:00Z">
        <w:r w:rsidRPr="00BA156B" w:rsidDel="00E94926">
          <w:delText>sistema</w:delText>
        </w:r>
      </w:del>
      <w:del w:id="2341" w:author="Regina Casanova" w:date="2018-07-22T20:27:00Z">
        <w:r w:rsidRPr="00BA156B" w:rsidDel="00EC3B35">
          <w:delText xml:space="preserve"> solo debe desarrollarse para cumplir los objetivos de la empresa y no darle valor a las apreciaciones de los usuarios finales</w:delText>
        </w:r>
        <w:r w:rsidR="007B7445" w:rsidRPr="00BA156B" w:rsidDel="00EC3B35">
          <w:delText>.</w:delText>
        </w:r>
      </w:del>
    </w:p>
    <w:p w14:paraId="39665754" w14:textId="07545E11" w:rsidR="0023033B" w:rsidRPr="000538FD" w:rsidRDefault="00A12DD0" w:rsidP="000538FD">
      <w:pPr>
        <w:pStyle w:val="Ttulo1"/>
      </w:pPr>
      <w:bookmarkStart w:id="2342" w:name="_Toc520655641"/>
      <w:r w:rsidRPr="00BA156B">
        <w:lastRenderedPageBreak/>
        <w:t>Justificación del estudio</w:t>
      </w:r>
      <w:bookmarkEnd w:id="2342"/>
    </w:p>
    <w:p w14:paraId="40E406DF" w14:textId="769AC2DB" w:rsidR="00736B17" w:rsidRPr="000538FD" w:rsidRDefault="00D12CF6" w:rsidP="000538FD">
      <w:pPr>
        <w:pStyle w:val="Texto"/>
      </w:pPr>
      <w:r w:rsidRPr="00BA156B">
        <w:t xml:space="preserve">Bajo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Pr="00BA156B">
        <w:t>, cada IPRESS se encuentra obligada a implementar un Sistema de Registro de Consultas y Reclamos Recibidos</w:t>
      </w:r>
      <w:r w:rsidR="00CE1173" w:rsidRPr="00BA156B">
        <w:t xml:space="preserve"> al que</w:t>
      </w:r>
      <w:r w:rsidRPr="00BA156B">
        <w:t xml:space="preserve"> SUSALUD</w:t>
      </w:r>
      <w:r w:rsidR="00CE1173" w:rsidRPr="00BA156B">
        <w:t xml:space="preserve"> pueda </w:t>
      </w:r>
      <w:r w:rsidRPr="00BA156B">
        <w:t>tener acceso. Sin embargo,</w:t>
      </w:r>
      <w:r w:rsidR="00CE1173" w:rsidRPr="00BA156B">
        <w:t xml:space="preserve"> </w:t>
      </w:r>
      <w:ins w:id="2343" w:author="Regina Casanova" w:date="2018-07-22T20:36:00Z">
        <w:r w:rsidR="006C0F8E">
          <w:t>la implementación de</w:t>
        </w:r>
      </w:ins>
      <w:del w:id="2344" w:author="Regina Casanova" w:date="2018-07-22T20:36:00Z">
        <w:r w:rsidR="00CE1173" w:rsidRPr="00BA156B" w:rsidDel="006C0F8E">
          <w:delText>y</w:delText>
        </w:r>
      </w:del>
      <w:del w:id="2345" w:author="Regina Casanova" w:date="2018-07-22T20:37:00Z">
        <w:r w:rsidR="00CE1173" w:rsidRPr="00BA156B" w:rsidDel="006C0F8E">
          <w:delText>a que la necesidad de</w:delText>
        </w:r>
      </w:del>
      <w:r w:rsidR="00CE1173" w:rsidRPr="00BA156B">
        <w:t xml:space="preserve"> un </w:t>
      </w:r>
      <w:commentRangeStart w:id="2346"/>
      <w:del w:id="2347" w:author="Regina Casanova" w:date="2018-06-18T17:53:00Z">
        <w:r w:rsidR="00CE1173" w:rsidRPr="00BA156B" w:rsidDel="00E94926">
          <w:delText>sistema</w:delText>
        </w:r>
      </w:del>
      <w:ins w:id="2348" w:author="Regina Casanova" w:date="2018-07-22T20:30:00Z">
        <w:r w:rsidR="00EC3B35">
          <w:t>aplicativo informático</w:t>
        </w:r>
      </w:ins>
      <w:r w:rsidR="00CE1173" w:rsidRPr="00BA156B">
        <w:t xml:space="preserve"> centralizado</w:t>
      </w:r>
      <w:ins w:id="2349" w:author="Regina Casanova" w:date="2018-07-22T20:29:00Z">
        <w:r w:rsidR="00EC3B35">
          <w:t xml:space="preserve"> </w:t>
        </w:r>
      </w:ins>
      <w:ins w:id="2350" w:author="Regina Casanova" w:date="2018-07-22T20:30:00Z">
        <w:r w:rsidR="006C0F8E">
          <w:t>que permita</w:t>
        </w:r>
      </w:ins>
      <w:ins w:id="2351" w:author="Regina Casanova" w:date="2018-07-22T20:34:00Z">
        <w:r w:rsidR="006C0F8E">
          <w:t xml:space="preserve"> a todas las IPRESS recoger y manejar </w:t>
        </w:r>
      </w:ins>
      <w:ins w:id="2352" w:author="Regina Casanova" w:date="2018-07-22T20:37:00Z">
        <w:r w:rsidR="006C0F8E">
          <w:t>sus</w:t>
        </w:r>
      </w:ins>
      <w:ins w:id="2353" w:author="Regina Casanova" w:date="2018-07-22T20:34:00Z">
        <w:r w:rsidR="006C0F8E">
          <w:t xml:space="preserve"> reclamos</w:t>
        </w:r>
      </w:ins>
      <w:ins w:id="2354" w:author="Regina Casanova" w:date="2018-07-22T20:35:00Z">
        <w:r w:rsidR="006C0F8E">
          <w:t xml:space="preserve"> de manera ordenada y que </w:t>
        </w:r>
      </w:ins>
      <w:ins w:id="2355" w:author="Regina Casanova" w:date="2018-07-22T20:36:00Z">
        <w:r w:rsidR="006C0F8E">
          <w:t>además</w:t>
        </w:r>
      </w:ins>
      <w:ins w:id="2356" w:author="Regina Casanova" w:date="2018-07-22T20:35:00Z">
        <w:r w:rsidR="006C0F8E">
          <w:t xml:space="preserve"> </w:t>
        </w:r>
      </w:ins>
      <w:ins w:id="2357" w:author="Regina Casanova" w:date="2018-07-22T20:36:00Z">
        <w:r w:rsidR="006C0F8E">
          <w:t>permita</w:t>
        </w:r>
      </w:ins>
      <w:ins w:id="2358" w:author="Regina Casanova" w:date="2018-07-22T20:34:00Z">
        <w:r w:rsidR="006C0F8E">
          <w:t xml:space="preserve"> </w:t>
        </w:r>
      </w:ins>
      <w:ins w:id="2359" w:author="Regina Casanova" w:date="2018-07-22T20:33:00Z">
        <w:r w:rsidR="00EC3B35">
          <w:t>la supervisión de SUSALUD</w:t>
        </w:r>
      </w:ins>
      <w:ins w:id="2360" w:author="Regina Casanova" w:date="2018-07-22T20:38:00Z">
        <w:r w:rsidR="006C0F8E">
          <w:t xml:space="preserve"> </w:t>
        </w:r>
      </w:ins>
      <w:ins w:id="2361" w:author="Regina Casanova" w:date="2018-07-22T20:39:00Z">
        <w:r w:rsidR="006C0F8E">
          <w:t>sería</w:t>
        </w:r>
      </w:ins>
      <w:ins w:id="2362" w:author="Regina Casanova" w:date="2018-07-22T20:40:00Z">
        <w:r w:rsidR="006C0F8E">
          <w:t xml:space="preserve"> de</w:t>
        </w:r>
      </w:ins>
      <w:ins w:id="2363" w:author="Regina Casanova" w:date="2018-07-22T20:38:00Z">
        <w:r w:rsidR="006C0F8E">
          <w:t xml:space="preserve"> much</w:t>
        </w:r>
      </w:ins>
      <w:ins w:id="2364" w:author="Regina Casanova" w:date="2018-07-22T20:40:00Z">
        <w:r w:rsidR="006C0F8E">
          <w:t>a</w:t>
        </w:r>
      </w:ins>
      <w:ins w:id="2365" w:author="Regina Casanova" w:date="2018-07-22T20:38:00Z">
        <w:r w:rsidR="006C0F8E">
          <w:t xml:space="preserve"> más </w:t>
        </w:r>
      </w:ins>
      <w:ins w:id="2366" w:author="Regina Casanova" w:date="2018-07-22T20:40:00Z">
        <w:r w:rsidR="006C0F8E">
          <w:t>utilidad</w:t>
        </w:r>
      </w:ins>
      <w:ins w:id="2367" w:author="Regina Casanova" w:date="2018-07-22T20:38:00Z">
        <w:r w:rsidR="006C0F8E">
          <w:t xml:space="preserve"> que</w:t>
        </w:r>
      </w:ins>
      <w:ins w:id="2368" w:author="Regina Casanova" w:date="2018-07-22T20:39:00Z">
        <w:r w:rsidR="006C0F8E">
          <w:t xml:space="preserve"> </w:t>
        </w:r>
      </w:ins>
      <w:del w:id="2369" w:author="Regina Casanova" w:date="2018-07-22T20:39:00Z">
        <w:r w:rsidR="00CE1173" w:rsidRPr="00BA156B" w:rsidDel="006C0F8E">
          <w:delText xml:space="preserve"> </w:delText>
        </w:r>
        <w:commentRangeEnd w:id="2346"/>
        <w:r w:rsidR="000B37FE" w:rsidDel="006C0F8E">
          <w:rPr>
            <w:rStyle w:val="Refdecomentario"/>
            <w:rFonts w:cstheme="minorBidi"/>
            <w:lang w:val="es-ES_tradnl"/>
          </w:rPr>
          <w:commentReference w:id="2346"/>
        </w:r>
        <w:r w:rsidR="00CE1173" w:rsidRPr="00BA156B" w:rsidDel="006C0F8E">
          <w:delText xml:space="preserve">de gestión de reclamos para mejorar </w:delText>
        </w:r>
        <w:r w:rsidR="008E7D99" w:rsidRPr="00BA156B" w:rsidDel="006C0F8E">
          <w:delText xml:space="preserve">su </w:delText>
        </w:r>
        <w:r w:rsidR="00CE1173" w:rsidRPr="00BA156B" w:rsidDel="006C0F8E">
          <w:delText xml:space="preserve">manejo </w:delText>
        </w:r>
        <w:r w:rsidR="008E7D99" w:rsidRPr="00BA156B" w:rsidDel="006C0F8E">
          <w:delText>es</w:delText>
        </w:r>
        <w:r w:rsidR="00CE1173" w:rsidRPr="00BA156B" w:rsidDel="006C0F8E">
          <w:delText xml:space="preserve"> </w:delText>
        </w:r>
        <w:r w:rsidR="008E7D99" w:rsidRPr="00BA156B" w:rsidDel="006C0F8E">
          <w:delText xml:space="preserve">necesario </w:delText>
        </w:r>
        <w:r w:rsidR="00CE1173" w:rsidRPr="00BA156B" w:rsidDel="006C0F8E">
          <w:delText xml:space="preserve">para monitorear y mejorar la calidad de atención en salud </w:delText>
        </w:r>
        <w:r w:rsidR="00EC2BAF" w:rsidRPr="00BA156B" w:rsidDel="006C0F8E">
          <w:fldChar w:fldCharType="begin" w:fldLock="1"/>
        </w:r>
        <w:r w:rsidR="00E319D4" w:rsidRPr="006C0F8E" w:rsidDel="006C0F8E">
          <w:del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delInstrText>
        </w:r>
        <w:r w:rsidR="00EC2BAF" w:rsidRPr="00BA156B" w:rsidDel="006C0F8E">
          <w:fldChar w:fldCharType="separate"/>
        </w:r>
        <w:r w:rsidR="00CE1173" w:rsidRPr="006C0F8E" w:rsidDel="006C0F8E">
          <w:rPr>
            <w:noProof/>
          </w:rPr>
          <w:delText>(11)</w:delText>
        </w:r>
        <w:r w:rsidR="00EC2BAF" w:rsidRPr="00BA156B" w:rsidDel="006C0F8E">
          <w:fldChar w:fldCharType="end"/>
        </w:r>
      </w:del>
      <w:del w:id="2370" w:author="Regina Casanova" w:date="2018-07-22T20:38:00Z">
        <w:r w:rsidR="008E7D99" w:rsidRPr="00BA156B" w:rsidDel="006C0F8E">
          <w:delText>,</w:delText>
        </w:r>
      </w:del>
      <w:del w:id="2371" w:author="Regina Casanova" w:date="2018-07-22T20:39:00Z">
        <w:r w:rsidR="00CE1173" w:rsidRPr="00BA156B" w:rsidDel="006C0F8E">
          <w:delText xml:space="preserve"> </w:delText>
        </w:r>
        <w:r w:rsidR="00AC63D1" w:rsidRPr="00BA156B" w:rsidDel="006C0F8E">
          <w:delText xml:space="preserve">no </w:delText>
        </w:r>
      </w:del>
      <w:del w:id="2372" w:author="Regina Casanova" w:date="2018-07-22T20:38:00Z">
        <w:r w:rsidR="00CE1173" w:rsidRPr="00BA156B" w:rsidDel="006C0F8E">
          <w:delText>h</w:delText>
        </w:r>
      </w:del>
      <w:del w:id="2373" w:author="Regina Casanova" w:date="2018-07-22T20:37:00Z">
        <w:r w:rsidR="00CE1173" w:rsidRPr="00BA156B" w:rsidDel="006C0F8E">
          <w:delText>ay la</w:delText>
        </w:r>
      </w:del>
      <w:del w:id="2374" w:author="Regina Casanova" w:date="2018-07-22T20:39:00Z">
        <w:r w:rsidR="00CE1173" w:rsidRPr="00BA156B" w:rsidDel="006C0F8E">
          <w:delText xml:space="preserve"> necesidad de </w:delText>
        </w:r>
      </w:del>
      <w:r w:rsidR="00CE1173" w:rsidRPr="00BA156B">
        <w:t xml:space="preserve">la creación de </w:t>
      </w:r>
      <w:r w:rsidR="003C6FC8">
        <w:t>varios</w:t>
      </w:r>
      <w:r w:rsidR="00CE1173" w:rsidRPr="00BA156B">
        <w:t xml:space="preserve"> </w:t>
      </w:r>
      <w:del w:id="2375" w:author="Regina Casanova" w:date="2018-06-18T17:53:00Z">
        <w:r w:rsidR="00CE1173" w:rsidRPr="00BA156B" w:rsidDel="00E94926">
          <w:delText>sistemas</w:delText>
        </w:r>
      </w:del>
      <w:ins w:id="2376" w:author="Regina Casanova" w:date="2018-07-22T20:38:00Z">
        <w:r w:rsidR="006C0F8E">
          <w:t>aplicativos</w:t>
        </w:r>
      </w:ins>
      <w:r w:rsidR="00CE1173" w:rsidRPr="00BA156B">
        <w:t xml:space="preserve"> independientes que realicen estas</w:t>
      </w:r>
      <w:ins w:id="2377" w:author="Regina Casanova" w:date="2018-07-22T20:40:00Z">
        <w:r w:rsidR="006C0F8E">
          <w:t xml:space="preserve"> mismas</w:t>
        </w:r>
      </w:ins>
      <w:r w:rsidR="00CE1173" w:rsidRPr="00BA156B">
        <w:t xml:space="preserve"> funciones, </w:t>
      </w:r>
      <w:r w:rsidR="00C60E77" w:rsidRPr="00BA156B">
        <w:t>ya que</w:t>
      </w:r>
      <w:ins w:id="2378" w:author="Regina Casanova" w:date="2018-07-22T20:39:00Z">
        <w:r w:rsidR="006C0F8E">
          <w:t xml:space="preserve"> </w:t>
        </w:r>
      </w:ins>
      <w:ins w:id="2379" w:author="Regina Casanova" w:date="2018-07-22T20:40:00Z">
        <w:r w:rsidR="006C0F8E">
          <w:t xml:space="preserve">implicarían </w:t>
        </w:r>
      </w:ins>
      <w:ins w:id="2380" w:author="Regina Casanova" w:date="2018-07-22T20:42:00Z">
        <w:r w:rsidR="006C0F8E">
          <w:t>un mayor esfuerzo al momento de fiscalizaci</w:t>
        </w:r>
      </w:ins>
      <w:ins w:id="2381" w:author="Regina Casanova" w:date="2018-07-22T20:43:00Z">
        <w:r w:rsidR="006C0F8E">
          <w:t>ón y no permitirían una concentración de datos similares</w:t>
        </w:r>
      </w:ins>
      <w:r w:rsidR="00CE1173" w:rsidRPr="00BA156B">
        <w:t>. Esto es debido a que u</w:t>
      </w:r>
      <w:r w:rsidRPr="00BA156B">
        <w:t xml:space="preserve">n </w:t>
      </w:r>
      <w:ins w:id="2382" w:author="Regina Casanova" w:date="2018-07-22T20:46:00Z">
        <w:r w:rsidR="003C45AD">
          <w:t>aplicativo</w:t>
        </w:r>
      </w:ins>
      <w:del w:id="2383" w:author="Regina Casanova" w:date="2018-07-22T20:46:00Z">
        <w:r w:rsidRPr="00BA156B" w:rsidDel="003C45AD">
          <w:delText>sistema</w:delText>
        </w:r>
      </w:del>
      <w:r w:rsidRPr="00BA156B">
        <w:t xml:space="preserve"> de esta naturaleza permitiría no solamente que la comunicación entre IPRESS y ciudadanos mejorará, sino además serviría para una correcta supervisión de parte de organismos fiscalizadores como SUSALUD. </w:t>
      </w:r>
      <w:r w:rsidR="00CE1173" w:rsidRPr="00BA156B">
        <w:t>E</w:t>
      </w:r>
      <w:r w:rsidRPr="00BA156B">
        <w:t xml:space="preserve">ste </w:t>
      </w:r>
      <w:del w:id="2384" w:author="Regina Casanova" w:date="2018-06-18T17:53:00Z">
        <w:r w:rsidRPr="00BA156B" w:rsidDel="00E94926">
          <w:delText xml:space="preserve">sistema </w:delText>
        </w:r>
      </w:del>
      <w:ins w:id="2385" w:author="Regina Casanova" w:date="2018-07-22T20:46:00Z">
        <w:r w:rsidR="003C45AD">
          <w:t>aplicativo informático</w:t>
        </w:r>
      </w:ins>
      <w:ins w:id="2386" w:author="Regina Casanova" w:date="2018-06-18T17:14:00Z">
        <w:r w:rsidR="00A85BE3">
          <w:t xml:space="preserve"> </w:t>
        </w:r>
      </w:ins>
      <w:r w:rsidRPr="00BA156B">
        <w:t>debería permitir a los ciudadanos monitorear el estado de sus reclamos y visualizar información que le permita tomar una mejor decisión sobre</w:t>
      </w:r>
      <w:r w:rsidR="000D16CA" w:rsidRPr="00BA156B">
        <w:t xml:space="preserve"> dónde</w:t>
      </w:r>
      <w:r w:rsidRPr="00BA156B">
        <w:t xml:space="preserve"> prefiere buscar atención médica. Est</w:t>
      </w:r>
      <w:r w:rsidR="00C22A5E" w:rsidRPr="00BA156B">
        <w:t>e</w:t>
      </w:r>
      <w:r w:rsidRPr="00BA156B">
        <w:t xml:space="preserve"> sería un </w:t>
      </w:r>
      <w:del w:id="2387" w:author="Regina Casanova" w:date="2018-06-18T17:53:00Z">
        <w:r w:rsidRPr="00BA156B" w:rsidDel="00E94926">
          <w:delText xml:space="preserve">sistema </w:delText>
        </w:r>
      </w:del>
      <w:ins w:id="2388" w:author="Regina Casanova" w:date="2018-07-22T20:46:00Z">
        <w:r w:rsidR="003C45AD">
          <w:t>aplicativo</w:t>
        </w:r>
      </w:ins>
      <w:ins w:id="2389" w:author="Regina Casanova" w:date="2018-06-18T17:14:00Z">
        <w:r w:rsidR="00A85BE3">
          <w:t xml:space="preserve"> </w:t>
        </w:r>
      </w:ins>
      <w:r w:rsidRPr="00BA156B">
        <w:t>muy atractivo para reducir la brecha que separa a las IPRESS y SUSALUD de los ciudadanos. Para poder lograr que esto funcione, se necesita principalment</w:t>
      </w:r>
      <w:r w:rsidR="00EE62F8">
        <w:t>e informatizar los reclamos y có</w:t>
      </w:r>
      <w:r w:rsidRPr="00BA156B">
        <w:t>mo estos van siendo gestionados por las diferentes IPRESS hasta resolverse de manera satisfactoria. Esto facilitaría la identificación de áreas y procesos susceptibles de mejora con el fin de dar la mejor atención posible a los ciudadanos.</w:t>
      </w:r>
    </w:p>
    <w:p w14:paraId="06E86E82" w14:textId="192EF8B8" w:rsidR="00D12CF6" w:rsidRPr="00BA156B" w:rsidRDefault="00736B17" w:rsidP="000538FD">
      <w:pPr>
        <w:pStyle w:val="Texto"/>
      </w:pPr>
      <w:r w:rsidRPr="00BA156B">
        <w:t>Pa</w:t>
      </w:r>
      <w:r w:rsidR="00FB540C" w:rsidRPr="00BA156B">
        <w:t xml:space="preserve">ra el diseño de este </w:t>
      </w:r>
      <w:ins w:id="2390" w:author="Regina Casanova" w:date="2018-07-22T20:46:00Z">
        <w:r w:rsidR="003C45AD">
          <w:t>aplicativo inform</w:t>
        </w:r>
      </w:ins>
      <w:ins w:id="2391" w:author="Regina Casanova" w:date="2018-07-22T20:47:00Z">
        <w:r w:rsidR="003C45AD">
          <w:t>ático</w:t>
        </w:r>
      </w:ins>
      <w:del w:id="2392" w:author="Regina Casanova" w:date="2018-06-18T17:53:00Z">
        <w:r w:rsidR="00FB540C" w:rsidRPr="00BA156B" w:rsidDel="00E94926">
          <w:delText>sistema</w:delText>
        </w:r>
      </w:del>
      <w:r w:rsidRPr="00BA156B">
        <w:t xml:space="preserve"> se escogió la metodología del </w:t>
      </w:r>
      <w:r w:rsidR="007A54FF" w:rsidRPr="00BA156B">
        <w:t>UCD</w:t>
      </w:r>
      <w:r w:rsidR="00520AF5"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520AF5" w:rsidRPr="00BA156B">
        <w:rPr>
          <w:noProof/>
        </w:rPr>
        <w:t>(9)</w:t>
      </w:r>
      <w:r w:rsidR="00EC2BAF" w:rsidRPr="00BA156B">
        <w:fldChar w:fldCharType="end"/>
      </w:r>
      <w:r w:rsidR="00FD57C8" w:rsidRPr="00BA156B">
        <w:t>. Esta metodología</w:t>
      </w:r>
      <w:r w:rsidR="00D12CF6" w:rsidRPr="00BA156B">
        <w:t xml:space="preserve"> </w:t>
      </w:r>
      <w:r w:rsidR="00CE1173" w:rsidRPr="00BA156B">
        <w:t xml:space="preserve">es </w:t>
      </w:r>
      <w:r w:rsidR="00AA3B6F" w:rsidRPr="00BA156B">
        <w:t>adecuada para los objetivos de este estudio</w:t>
      </w:r>
      <w:r w:rsidRPr="00BA156B">
        <w:t xml:space="preserve"> debido a su al</w:t>
      </w:r>
      <w:r w:rsidR="00CE1173" w:rsidRPr="00BA156B">
        <w:t xml:space="preserve">ta </w:t>
      </w:r>
      <w:r w:rsidR="00CE1173" w:rsidRPr="00BA156B">
        <w:lastRenderedPageBreak/>
        <w:t>interacción con usuarios que permit</w:t>
      </w:r>
      <w:r w:rsidR="00D20D45" w:rsidRPr="00BA156B">
        <w:t>e</w:t>
      </w:r>
      <w:r w:rsidRPr="00BA156B">
        <w:t xml:space="preserve"> identificar necesidades, requerimientos, dificultades y problemas</w:t>
      </w:r>
      <w:r w:rsidR="007726AA" w:rsidRPr="00BA156B">
        <w:t xml:space="preserve">. </w:t>
      </w:r>
      <w:r w:rsidR="00D12CF6" w:rsidRPr="00BA156B">
        <w:t>Ya que existirían varios tipos de usuario</w:t>
      </w:r>
      <w:r w:rsidR="00520AF5" w:rsidRPr="00BA156B">
        <w:t xml:space="preserve"> que harían uso de</w:t>
      </w:r>
      <w:r w:rsidR="00D12CF6" w:rsidRPr="00BA156B">
        <w:t xml:space="preserve"> este </w:t>
      </w:r>
      <w:del w:id="2393" w:author="Regina Casanova" w:date="2018-06-18T17:53:00Z">
        <w:r w:rsidR="00D12CF6" w:rsidRPr="00BA156B" w:rsidDel="00E94926">
          <w:delText>sistem</w:delText>
        </w:r>
      </w:del>
      <w:ins w:id="2394" w:author="Regina Casanova" w:date="2018-07-22T20:47:00Z">
        <w:r w:rsidR="003C45AD">
          <w:t>aplicativo</w:t>
        </w:r>
      </w:ins>
      <w:del w:id="2395" w:author="Regina Casanova" w:date="2018-06-18T17:53:00Z">
        <w:r w:rsidR="00D12CF6" w:rsidRPr="00BA156B" w:rsidDel="00E94926">
          <w:delText>a</w:delText>
        </w:r>
      </w:del>
      <w:r w:rsidR="00D12CF6" w:rsidRPr="00BA156B">
        <w:t xml:space="preserve"> </w:t>
      </w:r>
      <w:ins w:id="2396" w:author="Regina Casanova" w:date="2018-07-22T20:47:00Z">
        <w:r w:rsidR="003C45AD">
          <w:t>informático</w:t>
        </w:r>
        <w:r w:rsidR="003C45AD" w:rsidRPr="00BA156B">
          <w:t xml:space="preserve"> </w:t>
        </w:r>
      </w:ins>
      <w:r w:rsidR="00D12CF6" w:rsidRPr="00BA156B">
        <w:t xml:space="preserve">de </w:t>
      </w:r>
      <w:r w:rsidR="00CE1173" w:rsidRPr="00BA156B">
        <w:t>distintas maneras</w:t>
      </w:r>
      <w:r w:rsidR="00D12CF6" w:rsidRPr="00BA156B">
        <w:t xml:space="preserve"> para cumplir </w:t>
      </w:r>
      <w:r w:rsidR="00CE1173" w:rsidRPr="00BA156B">
        <w:t>sus</w:t>
      </w:r>
      <w:r w:rsidR="00D12CF6" w:rsidRPr="00BA156B">
        <w:t xml:space="preserve"> objetivos</w:t>
      </w:r>
      <w:r w:rsidR="00CE1173" w:rsidRPr="00BA156B">
        <w:t xml:space="preserve"> específicos</w:t>
      </w:r>
      <w:r w:rsidR="00D12CF6" w:rsidRPr="00BA156B">
        <w:t xml:space="preserve">, el </w:t>
      </w:r>
      <w:del w:id="2397" w:author="Regina Casanova" w:date="2018-06-18T17:53:00Z">
        <w:r w:rsidR="00D12CF6" w:rsidRPr="00BA156B" w:rsidDel="00E94926">
          <w:delText xml:space="preserve">sistema </w:delText>
        </w:r>
      </w:del>
      <w:ins w:id="2398" w:author="Regina Casanova" w:date="2018-07-22T20:47:00Z">
        <w:r w:rsidR="003C45AD">
          <w:t xml:space="preserve">aplicativo </w:t>
        </w:r>
      </w:ins>
      <w:r w:rsidR="00EE665E" w:rsidRPr="00BA156B">
        <w:t xml:space="preserve">debe </w:t>
      </w:r>
      <w:del w:id="2399" w:author="Regina Casanova" w:date="2018-06-18T17:14:00Z">
        <w:r w:rsidR="00D12CF6" w:rsidRPr="00BA156B" w:rsidDel="00A85BE3">
          <w:delText xml:space="preserve">adaptarse </w:delText>
        </w:r>
      </w:del>
      <w:r w:rsidR="00A85BE3">
        <w:t>considerar</w:t>
      </w:r>
      <w:del w:id="2400" w:author="Regina Casanova" w:date="2018-06-18T17:14:00Z">
        <w:r w:rsidR="00D12CF6" w:rsidRPr="00BA156B" w:rsidDel="00A85BE3">
          <w:delText>a</w:delText>
        </w:r>
      </w:del>
      <w:r w:rsidR="00D12CF6" w:rsidRPr="00BA156B">
        <w:t xml:space="preserve"> cada una de sus necesidades y procesos de trabajo. </w:t>
      </w:r>
      <w:r w:rsidR="00CE1173" w:rsidRPr="00BA156B">
        <w:t xml:space="preserve">Todo esto para que el </w:t>
      </w:r>
      <w:del w:id="2401" w:author="Regina Casanova" w:date="2018-06-18T17:53:00Z">
        <w:r w:rsidR="00CE1173" w:rsidRPr="00BA156B" w:rsidDel="00E94926">
          <w:delText xml:space="preserve">sistema </w:delText>
        </w:r>
      </w:del>
      <w:ins w:id="2402" w:author="Regina Casanova" w:date="2018-07-22T20:47:00Z">
        <w:r w:rsidR="003C45AD">
          <w:t>aplicativo</w:t>
        </w:r>
      </w:ins>
      <w:ins w:id="2403" w:author="Regina Casanova" w:date="2018-06-18T17:14:00Z">
        <w:r w:rsidR="00A85BE3">
          <w:t xml:space="preserve"> </w:t>
        </w:r>
      </w:ins>
      <w:r w:rsidR="00CE1173" w:rsidRPr="00BA156B">
        <w:t>sea utilizado</w:t>
      </w:r>
      <w:r w:rsidR="00D12CF6" w:rsidRPr="00BA156B">
        <w:t xml:space="preserve"> de manera correcta para que permita una verdadera mejora dentro de</w:t>
      </w:r>
      <w:ins w:id="2404" w:author="Regina Casanova" w:date="2018-06-18T16:37:00Z">
        <w:r w:rsidR="00EC3916">
          <w:t xml:space="preserve"> la red </w:t>
        </w:r>
      </w:ins>
      <w:ins w:id="2405" w:author="Regina Casanova" w:date="2018-06-18T23:43:00Z">
        <w:r w:rsidR="003C6FC8">
          <w:t xml:space="preserve">de establecimientos de salud del </w:t>
        </w:r>
      </w:ins>
      <w:ins w:id="2406" w:author="Regina Casanova" w:date="2018-06-18T16:37:00Z">
        <w:r w:rsidR="00EC3916">
          <w:t xml:space="preserve">MINSA </w:t>
        </w:r>
        <w:r w:rsidR="0045196B">
          <w:t xml:space="preserve">del </w:t>
        </w:r>
      </w:ins>
      <w:del w:id="2407" w:author="Regina Casanova" w:date="2018-06-18T16:37:00Z">
        <w:r w:rsidR="00D12CF6" w:rsidRPr="0045196B" w:rsidDel="00EC3916">
          <w:delText xml:space="preserve">l </w:delText>
        </w:r>
        <w:r w:rsidR="00D12CF6" w:rsidRPr="0045196B" w:rsidDel="0045196B">
          <w:delText>Sistema de Salud del</w:delText>
        </w:r>
      </w:del>
      <w:del w:id="2408" w:author="Regina Casanova" w:date="2018-06-18T16:38:00Z">
        <w:r w:rsidR="00D12CF6" w:rsidRPr="0045196B" w:rsidDel="0045196B">
          <w:delText xml:space="preserve"> </w:delText>
        </w:r>
      </w:del>
      <w:r w:rsidR="00D12CF6" w:rsidRPr="0045196B">
        <w:t>Perú</w:t>
      </w:r>
      <w:r w:rsidR="00D12CF6" w:rsidRPr="00BA156B">
        <w:t>.</w:t>
      </w:r>
    </w:p>
    <w:p w14:paraId="55D3AE61" w14:textId="5D3DC567" w:rsidR="006B20F8" w:rsidRPr="000538FD" w:rsidRDefault="00A12DD0" w:rsidP="000538FD">
      <w:pPr>
        <w:pStyle w:val="Ttulo1"/>
      </w:pPr>
      <w:bookmarkStart w:id="2409" w:name="_Toc520655642"/>
      <w:r w:rsidRPr="00BA156B">
        <w:lastRenderedPageBreak/>
        <w:t>Objetivos</w:t>
      </w:r>
      <w:bookmarkEnd w:id="2409"/>
    </w:p>
    <w:p w14:paraId="021EFD47" w14:textId="25E547FA" w:rsidR="00172C25" w:rsidRPr="000538FD" w:rsidRDefault="006B20F8" w:rsidP="00A50DD7">
      <w:pPr>
        <w:pStyle w:val="Ttulo2"/>
        <w:numPr>
          <w:ilvl w:val="0"/>
          <w:numId w:val="7"/>
        </w:numPr>
        <w:rPr>
          <w:lang w:val="es-PE"/>
        </w:rPr>
      </w:pPr>
      <w:bookmarkStart w:id="2410" w:name="_Toc520655643"/>
      <w:r w:rsidRPr="00BA156B">
        <w:rPr>
          <w:lang w:val="es-PE"/>
        </w:rPr>
        <w:t>Objetivo General</w:t>
      </w:r>
      <w:bookmarkEnd w:id="2410"/>
    </w:p>
    <w:p w14:paraId="3665D694" w14:textId="03E2D766" w:rsidR="006B20F8" w:rsidRPr="000538FD" w:rsidRDefault="00172C25" w:rsidP="000538FD">
      <w:pPr>
        <w:pStyle w:val="Texto"/>
      </w:pPr>
      <w:r w:rsidRPr="00BA156B">
        <w:t xml:space="preserve">Proponer el </w:t>
      </w:r>
      <w:commentRangeStart w:id="2411"/>
      <w:r w:rsidRPr="00BA156B">
        <w:t xml:space="preserve">diseño de un </w:t>
      </w:r>
      <w:del w:id="2412" w:author="Regina Casanova" w:date="2018-06-18T17:53:00Z">
        <w:r w:rsidRPr="00BA156B" w:rsidDel="00E94926">
          <w:delText xml:space="preserve">sistema </w:delText>
        </w:r>
      </w:del>
      <w:ins w:id="2413" w:author="Regina Casanova" w:date="2018-07-22T20:47:00Z">
        <w:r w:rsidR="0043502A">
          <w:t>aplicativo inform</w:t>
        </w:r>
      </w:ins>
      <w:ins w:id="2414" w:author="Regina Casanova" w:date="2018-07-22T20:48:00Z">
        <w:r w:rsidR="0043502A">
          <w:t>ático</w:t>
        </w:r>
      </w:ins>
      <w:ins w:id="2415" w:author="Regina Casanova" w:date="2018-06-18T17:15:00Z">
        <w:r w:rsidR="00F11AB5">
          <w:t xml:space="preserve"> </w:t>
        </w:r>
      </w:ins>
      <w:r w:rsidRPr="00BA156B">
        <w:t>centralizado</w:t>
      </w:r>
      <w:ins w:id="2416" w:author="Regina Casanova" w:date="2018-07-22T20:49:00Z">
        <w:r w:rsidR="0043502A">
          <w:t xml:space="preserve">, que </w:t>
        </w:r>
      </w:ins>
      <w:ins w:id="2417" w:author="Regina Casanova" w:date="2018-07-22T20:55:00Z">
        <w:r w:rsidR="00A35EF0">
          <w:t>se encuentre adaptado a la normativa y principios vigentes</w:t>
        </w:r>
      </w:ins>
      <w:ins w:id="2418" w:author="Regina Casanova" w:date="2018-07-22T20:56:00Z">
        <w:r w:rsidR="00A35EF0">
          <w:t>,</w:t>
        </w:r>
      </w:ins>
      <w:ins w:id="2419" w:author="Regina Casanova" w:date="2018-07-22T20:55:00Z">
        <w:r w:rsidR="00A35EF0">
          <w:t xml:space="preserve"> </w:t>
        </w:r>
      </w:ins>
      <w:del w:id="2420" w:author="Regina Casanova" w:date="2018-07-22T20:49:00Z">
        <w:r w:rsidRPr="00BA156B" w:rsidDel="0043502A">
          <w:delText xml:space="preserve"> </w:delText>
        </w:r>
        <w:commentRangeEnd w:id="2411"/>
        <w:r w:rsidR="000B37FE" w:rsidDel="0043502A">
          <w:rPr>
            <w:rStyle w:val="Refdecomentario"/>
            <w:rFonts w:cstheme="minorBidi"/>
            <w:lang w:val="es-ES_tradnl"/>
          </w:rPr>
          <w:commentReference w:id="2411"/>
        </w:r>
        <w:r w:rsidRPr="00BA156B" w:rsidDel="0043502A">
          <w:delText>qu</w:delText>
        </w:r>
        <w:r w:rsidR="00CE1173" w:rsidRPr="00BA156B" w:rsidDel="0043502A">
          <w:delText xml:space="preserve">e sirva </w:delText>
        </w:r>
      </w:del>
      <w:r w:rsidR="00CE1173" w:rsidRPr="00BA156B">
        <w:t>para el recojo, gestión y</w:t>
      </w:r>
      <w:r w:rsidRPr="00BA156B">
        <w:t xml:space="preserve"> monitoreo </w:t>
      </w:r>
      <w:r w:rsidR="00CE1173" w:rsidRPr="00BA156B">
        <w:t>de reclamos en</w:t>
      </w:r>
      <w:r w:rsidRPr="00BA156B">
        <w:t xml:space="preserve"> </w:t>
      </w:r>
      <w:ins w:id="2421" w:author="Regina Casanova" w:date="2018-07-29T18:56:00Z">
        <w:r w:rsidR="00E37469">
          <w:t>las</w:t>
        </w:r>
      </w:ins>
      <w:del w:id="2422" w:author="Regina Casanova" w:date="2018-07-29T18:56:00Z">
        <w:r w:rsidRPr="00BA156B" w:rsidDel="00E37469">
          <w:delText>una</w:delText>
        </w:r>
      </w:del>
      <w:r w:rsidRPr="00BA156B">
        <w:t xml:space="preserve"> IPRESS </w:t>
      </w:r>
      <w:r w:rsidR="00CE1173" w:rsidRPr="00BA156B">
        <w:t>que sea accesible por personal de SUSALUD para supervisión y por ciudadanos para tener una comunicación continua con su IPRESS.</w:t>
      </w:r>
    </w:p>
    <w:p w14:paraId="3953578D" w14:textId="2781D433" w:rsidR="006B20F8" w:rsidRPr="000538FD" w:rsidRDefault="006B20F8" w:rsidP="000538FD">
      <w:pPr>
        <w:pStyle w:val="Ttulo2"/>
        <w:rPr>
          <w:lang w:val="es-PE"/>
        </w:rPr>
      </w:pPr>
      <w:bookmarkStart w:id="2423" w:name="_Toc520655644"/>
      <w:r w:rsidRPr="00BA156B">
        <w:rPr>
          <w:lang w:val="es-PE"/>
        </w:rPr>
        <w:t>Objetivos Específicos</w:t>
      </w:r>
      <w:bookmarkEnd w:id="2423"/>
    </w:p>
    <w:p w14:paraId="4D5281FB" w14:textId="4141D684" w:rsidR="00F10FB2" w:rsidRPr="00BA156B" w:rsidRDefault="00F10FB2" w:rsidP="00A50DD7">
      <w:pPr>
        <w:pStyle w:val="Texto"/>
        <w:numPr>
          <w:ilvl w:val="0"/>
          <w:numId w:val="12"/>
        </w:numPr>
      </w:pPr>
      <w:r w:rsidRPr="00BA156B">
        <w:t>Identificar necesidades, requerimientos, dificultades</w:t>
      </w:r>
      <w:r w:rsidR="008C11F0" w:rsidRPr="00BA156B">
        <w:t xml:space="preserve"> y problemas que enf</w:t>
      </w:r>
      <w:r w:rsidR="00EE62F8">
        <w:t>rentaban</w:t>
      </w:r>
      <w:r w:rsidR="008C11F0" w:rsidRPr="00BA156B">
        <w:t xml:space="preserve"> </w:t>
      </w:r>
      <w:r w:rsidR="00A35C0B" w:rsidRPr="00BA156B">
        <w:t>tres</w:t>
      </w:r>
      <w:r w:rsidR="00466A3D" w:rsidRPr="00BA156B">
        <w:t xml:space="preserve"> </w:t>
      </w:r>
      <w:r w:rsidR="008C11F0" w:rsidRPr="00BA156B">
        <w:t>tipos de usuario</w:t>
      </w:r>
      <w:r w:rsidR="00466A3D" w:rsidRPr="00BA156B">
        <w:t>s:</w:t>
      </w:r>
    </w:p>
    <w:p w14:paraId="71515824" w14:textId="77777777" w:rsidR="00A35C0B" w:rsidRPr="00BA156B" w:rsidRDefault="00466A3D" w:rsidP="00A50DD7">
      <w:pPr>
        <w:pStyle w:val="Texto"/>
        <w:numPr>
          <w:ilvl w:val="0"/>
          <w:numId w:val="27"/>
        </w:numPr>
      </w:pPr>
      <w:r w:rsidRPr="00BA156B">
        <w:t>Personal Administrativo de SUSALUD</w:t>
      </w:r>
      <w:r w:rsidR="00A35C0B" w:rsidRPr="00BA156B">
        <w:t>.</w:t>
      </w:r>
    </w:p>
    <w:p w14:paraId="58AF54BD" w14:textId="77777777" w:rsidR="00466A3D" w:rsidRPr="00BA156B" w:rsidRDefault="00CE1173" w:rsidP="00A50DD7">
      <w:pPr>
        <w:pStyle w:val="Texto"/>
        <w:numPr>
          <w:ilvl w:val="0"/>
          <w:numId w:val="27"/>
        </w:numPr>
      </w:pPr>
      <w:r w:rsidRPr="00BA156B">
        <w:t>Gestores</w:t>
      </w:r>
      <w:r w:rsidR="00466A3D" w:rsidRPr="00BA156B">
        <w:t xml:space="preserve"> de IPRESS</w:t>
      </w:r>
      <w:r w:rsidRPr="00BA156B">
        <w:t>.</w:t>
      </w:r>
    </w:p>
    <w:p w14:paraId="5952B3A5" w14:textId="1973AD6D" w:rsidR="00CE1173" w:rsidRPr="00BA156B" w:rsidRDefault="00CE1173" w:rsidP="00A50DD7">
      <w:pPr>
        <w:pStyle w:val="Texto"/>
        <w:numPr>
          <w:ilvl w:val="0"/>
          <w:numId w:val="27"/>
        </w:numPr>
      </w:pPr>
      <w:r w:rsidRPr="00BA156B">
        <w:t>Ciu</w:t>
      </w:r>
      <w:r w:rsidR="008044EE" w:rsidRPr="00BA156B">
        <w:t xml:space="preserve">dadanos que puedan presentar reclamos respecto a </w:t>
      </w:r>
      <w:ins w:id="2424" w:author="Regina Casanova" w:date="2018-07-29T19:07:00Z">
        <w:r w:rsidR="008350F2">
          <w:t xml:space="preserve">atención brindada en </w:t>
        </w:r>
      </w:ins>
      <w:r w:rsidR="008044EE" w:rsidRPr="00BA156B">
        <w:t>IPRESS.</w:t>
      </w:r>
    </w:p>
    <w:p w14:paraId="54C2AABD" w14:textId="496A6B9C" w:rsidR="006B20F8" w:rsidRPr="00BA156B" w:rsidRDefault="006B20F8" w:rsidP="00A50DD7">
      <w:pPr>
        <w:pStyle w:val="Texto"/>
        <w:numPr>
          <w:ilvl w:val="0"/>
          <w:numId w:val="12"/>
        </w:numPr>
      </w:pPr>
      <w:r w:rsidRPr="00BA156B">
        <w:t xml:space="preserve">Diseñar un </w:t>
      </w:r>
      <w:ins w:id="2425" w:author="Regina Casanova" w:date="2018-07-22T20:56:00Z">
        <w:r w:rsidR="00A35EF0">
          <w:t>aplicativo informático</w:t>
        </w:r>
      </w:ins>
      <w:del w:id="2426" w:author="Regina Casanova" w:date="2018-06-18T17:53:00Z">
        <w:r w:rsidRPr="00BA156B" w:rsidDel="00E94926">
          <w:delText xml:space="preserve">sistema </w:delText>
        </w:r>
      </w:del>
      <w:ins w:id="2427" w:author="Regina Casanova" w:date="2018-06-18T17:15:00Z">
        <w:r w:rsidR="00F11AB5">
          <w:t xml:space="preserve"> </w:t>
        </w:r>
      </w:ins>
      <w:r w:rsidRPr="00BA156B">
        <w:t>de gestión de reclamos</w:t>
      </w:r>
      <w:r w:rsidR="00EE62F8">
        <w:t xml:space="preserve"> que se encontrará</w:t>
      </w:r>
      <w:r w:rsidR="008C11F0" w:rsidRPr="00BA156B">
        <w:t xml:space="preserve"> centrado en</w:t>
      </w:r>
      <w:r w:rsidRPr="00BA156B">
        <w:t xml:space="preserve"> </w:t>
      </w:r>
      <w:r w:rsidR="00F53DD1" w:rsidRPr="00BA156B">
        <w:t xml:space="preserve">estos </w:t>
      </w:r>
      <w:r w:rsidR="00A35C0B" w:rsidRPr="00BA156B">
        <w:t>tres</w:t>
      </w:r>
      <w:r w:rsidR="00F53DD1" w:rsidRPr="00BA156B">
        <w:t xml:space="preserve"> </w:t>
      </w:r>
      <w:r w:rsidR="008C11F0" w:rsidRPr="00BA156B">
        <w:t>tipos de usuarios</w:t>
      </w:r>
      <w:r w:rsidR="00F53DD1" w:rsidRPr="00BA156B">
        <w:t>,</w:t>
      </w:r>
      <w:r w:rsidR="008C11F0" w:rsidRPr="00BA156B">
        <w:t xml:space="preserve"> que perm</w:t>
      </w:r>
      <w:r w:rsidR="00EE62F8">
        <w:t>itiera</w:t>
      </w:r>
      <w:r w:rsidR="006305D4" w:rsidRPr="00BA156B">
        <w:t xml:space="preserve"> encontrar problemas a solucionar</w:t>
      </w:r>
      <w:r w:rsidR="008C11F0" w:rsidRPr="00BA156B">
        <w:t xml:space="preserve"> en </w:t>
      </w:r>
      <w:ins w:id="2428" w:author="Regina Casanova" w:date="2018-06-18T16:43:00Z">
        <w:r w:rsidR="00EF06FE">
          <w:t>la red</w:t>
        </w:r>
      </w:ins>
      <w:ins w:id="2429" w:author="Regina Casanova" w:date="2018-06-18T23:44:00Z">
        <w:r w:rsidR="003C6FC8">
          <w:t xml:space="preserve"> establecimientos de salud del</w:t>
        </w:r>
      </w:ins>
      <w:ins w:id="2430" w:author="Regina Casanova" w:date="2018-06-18T16:43:00Z">
        <w:r w:rsidR="00EF06FE">
          <w:t xml:space="preserve"> MINSA</w:t>
        </w:r>
      </w:ins>
      <w:del w:id="2431" w:author="Regina Casanova" w:date="2018-06-18T16:43:00Z">
        <w:r w:rsidR="008C11F0" w:rsidRPr="00BA156B" w:rsidDel="00EF06FE">
          <w:delText>el sistema de salud</w:delText>
        </w:r>
      </w:del>
      <w:r w:rsidR="008C11F0" w:rsidRPr="00BA156B">
        <w:t xml:space="preserve"> del Perú</w:t>
      </w:r>
      <w:r w:rsidR="007B7445" w:rsidRPr="00BA156B">
        <w:t>.</w:t>
      </w:r>
    </w:p>
    <w:p w14:paraId="4B1D00C8" w14:textId="69AAE7C4" w:rsidR="008C11F0" w:rsidRPr="00BA156B" w:rsidRDefault="008044EE" w:rsidP="00A50DD7">
      <w:pPr>
        <w:pStyle w:val="Texto"/>
        <w:numPr>
          <w:ilvl w:val="0"/>
          <w:numId w:val="12"/>
        </w:numPr>
      </w:pPr>
      <w:r w:rsidRPr="00BA156B">
        <w:t xml:space="preserve">Evaluar el diseño propuesto para encontrar mejoras y/o </w:t>
      </w:r>
      <w:r w:rsidR="00EE62F8">
        <w:t xml:space="preserve">corregir </w:t>
      </w:r>
      <w:r w:rsidRPr="00BA156B">
        <w:t>errores</w:t>
      </w:r>
      <w:r w:rsidR="00EE62F8">
        <w:t xml:space="preserve"> por medio de pruebas con los</w:t>
      </w:r>
      <w:ins w:id="2432" w:author="Regina Casanova" w:date="2018-06-15T15:19:00Z">
        <w:r w:rsidR="00CF1D12">
          <w:t xml:space="preserve"> tres tipos de</w:t>
        </w:r>
      </w:ins>
      <w:r w:rsidR="00EE62F8">
        <w:t xml:space="preserve"> usuarios antes mencionados</w:t>
      </w:r>
      <w:r w:rsidRPr="00BA156B">
        <w:t>.</w:t>
      </w:r>
    </w:p>
    <w:p w14:paraId="32B3D69E" w14:textId="77777777" w:rsidR="00A12DD0" w:rsidRDefault="00A12DD0" w:rsidP="00625BCC">
      <w:pPr>
        <w:pStyle w:val="Ttulo1"/>
        <w:rPr>
          <w:ins w:id="2433" w:author="Regina Casanova" w:date="2018-07-07T15:31:00Z"/>
        </w:rPr>
      </w:pPr>
      <w:bookmarkStart w:id="2434" w:name="_Toc520655645"/>
      <w:r w:rsidRPr="00BA156B">
        <w:lastRenderedPageBreak/>
        <w:t>Metodología</w:t>
      </w:r>
      <w:bookmarkEnd w:id="2434"/>
    </w:p>
    <w:p w14:paraId="50CE624D" w14:textId="7F3369E6" w:rsidR="006F7425" w:rsidRDefault="006F7425">
      <w:pPr>
        <w:pStyle w:val="Texto"/>
        <w:rPr>
          <w:ins w:id="2435" w:author="Luis Fernando Llanos Zavalaga" w:date="2018-07-10T15:02:00Z"/>
        </w:rPr>
      </w:pPr>
      <w:ins w:id="2436" w:author="Regina Casanova" w:date="2018-07-07T15:31:00Z">
        <w:r>
          <w:t>El presente estudio cuenta con tres sub-estudios, cada uno correspondiente a cumplir cada uno de los objetivos específicos. Ante esto, se detalla la parte metodológica ante cada uno de los sub-estudios a continuación.</w:t>
        </w:r>
      </w:ins>
    </w:p>
    <w:p w14:paraId="189E071B" w14:textId="77777777" w:rsidR="006F7425" w:rsidRDefault="006F7425">
      <w:pPr>
        <w:pStyle w:val="Ttulo2"/>
        <w:numPr>
          <w:ilvl w:val="0"/>
          <w:numId w:val="47"/>
        </w:numPr>
        <w:rPr>
          <w:ins w:id="2437" w:author="Regina Casanova" w:date="2018-07-07T15:31:00Z"/>
        </w:rPr>
        <w:pPrChange w:id="2438" w:author="Regina Casanova" w:date="2018-07-07T15:32:00Z">
          <w:pPr/>
        </w:pPrChange>
      </w:pPr>
      <w:bookmarkStart w:id="2439" w:name="_Toc520655646"/>
      <w:ins w:id="2440" w:author="Regina Casanova" w:date="2018-07-07T15:31:00Z">
        <w:r>
          <w:t>Metodología para Sub-Estudio del objetivo específico #1, correspondiente a la Fase Exploratoria</w:t>
        </w:r>
        <w:bookmarkEnd w:id="2439"/>
        <w:r>
          <w:t xml:space="preserve"> </w:t>
        </w:r>
      </w:ins>
    </w:p>
    <w:p w14:paraId="4AF489CE" w14:textId="07183C1B" w:rsidR="006F7425" w:rsidRPr="00201302" w:rsidRDefault="006F7425">
      <w:pPr>
        <w:pStyle w:val="Ttulo3"/>
        <w:rPr>
          <w:ins w:id="2441" w:author="Regina Casanova" w:date="2018-07-07T15:31:00Z"/>
        </w:rPr>
        <w:pPrChange w:id="2442" w:author="Regina Casanova" w:date="2018-07-07T15:33:00Z">
          <w:pPr/>
        </w:pPrChange>
      </w:pPr>
      <w:bookmarkStart w:id="2443" w:name="_Toc520655647"/>
      <w:ins w:id="2444" w:author="Regina Casanova" w:date="2018-07-07T15:31:00Z">
        <w:r>
          <w:t>Diseño del estudio</w:t>
        </w:r>
        <w:bookmarkEnd w:id="2443"/>
      </w:ins>
    </w:p>
    <w:p w14:paraId="14A65328" w14:textId="6CB0A5DF" w:rsidR="006F7425" w:rsidRDefault="006F7425">
      <w:pPr>
        <w:pStyle w:val="Texto"/>
        <w:rPr>
          <w:ins w:id="2445" w:author="Regina Casanova" w:date="2018-07-07T15:31:00Z"/>
        </w:rPr>
        <w:pPrChange w:id="2446" w:author="Regina Casanova" w:date="2018-07-07T15:33:00Z">
          <w:pPr/>
        </w:pPrChange>
      </w:pPr>
      <w:ins w:id="2447" w:author="Regina Casanova" w:date="2018-07-07T15:31:00Z">
        <w:r>
          <w:t xml:space="preserve">Este es un sub-estudio cualitativo </w:t>
        </w:r>
      </w:ins>
      <w:ins w:id="2448" w:author="Luis Fernando Llanos Zavalaga" w:date="2018-07-10T13:51:00Z">
        <w:r w:rsidR="000B37FE">
          <w:t xml:space="preserve">de evaluación rápida, </w:t>
        </w:r>
      </w:ins>
      <w:ins w:id="2449" w:author="Regina Casanova" w:date="2018-07-07T15:31:00Z">
        <w:r>
          <w:t>donde se realiz</w:t>
        </w:r>
      </w:ins>
      <w:ins w:id="2450" w:author="Luis Fernando Llanos Zavalaga" w:date="2018-07-10T13:51:00Z">
        <w:r w:rsidR="000B37FE">
          <w:t>aron</w:t>
        </w:r>
      </w:ins>
      <w:ins w:id="2451" w:author="Regina Casanova" w:date="2018-07-07T15:31:00Z">
        <w:del w:id="2452" w:author="Luis Fernando Llanos Zavalaga" w:date="2018-07-10T13:51:00Z">
          <w:r w:rsidDel="000B37FE">
            <w:delText>ó</w:delText>
          </w:r>
        </w:del>
        <w:r>
          <w:t xml:space="preserve"> entrevistas a profundidad para recoger percepciones sobre reclamos, su rol, el manejo de esta información y percepciones de una herramienta informática que permitiera automatizar su recojo y manejo. </w:t>
        </w:r>
      </w:ins>
    </w:p>
    <w:p w14:paraId="25363E01" w14:textId="54E10B96" w:rsidR="006F7425" w:rsidRPr="00201302" w:rsidRDefault="006F7425">
      <w:pPr>
        <w:pStyle w:val="Ttulo3"/>
        <w:rPr>
          <w:ins w:id="2453" w:author="Regina Casanova" w:date="2018-07-07T15:31:00Z"/>
        </w:rPr>
        <w:pPrChange w:id="2454" w:author="Regina Casanova" w:date="2018-07-07T15:33:00Z">
          <w:pPr/>
        </w:pPrChange>
      </w:pPr>
      <w:bookmarkStart w:id="2455" w:name="_Toc520655648"/>
      <w:ins w:id="2456" w:author="Regina Casanova" w:date="2018-07-07T15:31:00Z">
        <w:r>
          <w:t>Población</w:t>
        </w:r>
        <w:bookmarkEnd w:id="2455"/>
      </w:ins>
    </w:p>
    <w:p w14:paraId="2CF57E69" w14:textId="77777777" w:rsidR="006F7425" w:rsidRPr="00201302" w:rsidRDefault="006F7425" w:rsidP="00201302">
      <w:pPr>
        <w:pStyle w:val="Texto"/>
        <w:rPr>
          <w:ins w:id="2457" w:author="Regina Casanova" w:date="2018-07-07T15:31:00Z"/>
        </w:rPr>
      </w:pPr>
      <w:ins w:id="2458" w:author="Regina Casanova" w:date="2018-07-07T15:31:00Z">
        <w:r w:rsidRPr="00201302">
          <w:t>La población en estudio se divide en tres tipos de usuarios:</w:t>
        </w:r>
      </w:ins>
    </w:p>
    <w:p w14:paraId="60FF5803" w14:textId="77777777" w:rsidR="006F7425" w:rsidRPr="00201302" w:rsidRDefault="006F7425">
      <w:pPr>
        <w:pStyle w:val="Texto"/>
        <w:numPr>
          <w:ilvl w:val="0"/>
          <w:numId w:val="48"/>
        </w:numPr>
        <w:rPr>
          <w:ins w:id="2459" w:author="Regina Casanova" w:date="2018-07-07T15:31:00Z"/>
        </w:rPr>
        <w:pPrChange w:id="2460" w:author="Regina Casanova" w:date="2018-07-07T15:33:00Z">
          <w:pPr>
            <w:pStyle w:val="Texto"/>
            <w:numPr>
              <w:numId w:val="28"/>
            </w:numPr>
            <w:ind w:left="720" w:hanging="360"/>
          </w:pPr>
        </w:pPrChange>
      </w:pPr>
      <w:ins w:id="2461" w:author="Regina Casanova" w:date="2018-07-07T15:31:00Z">
        <w:r w:rsidRPr="00201302">
          <w:t>Personal Administrativo de SUSALUD.</w:t>
        </w:r>
      </w:ins>
    </w:p>
    <w:p w14:paraId="3EE04B13" w14:textId="77777777" w:rsidR="006F7425" w:rsidRPr="00201302" w:rsidRDefault="006F7425">
      <w:pPr>
        <w:pStyle w:val="Texto"/>
        <w:numPr>
          <w:ilvl w:val="0"/>
          <w:numId w:val="48"/>
        </w:numPr>
        <w:rPr>
          <w:ins w:id="2462" w:author="Regina Casanova" w:date="2018-07-07T15:31:00Z"/>
        </w:rPr>
        <w:pPrChange w:id="2463" w:author="Regina Casanova" w:date="2018-07-07T15:33:00Z">
          <w:pPr>
            <w:pStyle w:val="Texto"/>
            <w:numPr>
              <w:numId w:val="28"/>
            </w:numPr>
            <w:ind w:left="720" w:hanging="360"/>
          </w:pPr>
        </w:pPrChange>
      </w:pPr>
      <w:ins w:id="2464" w:author="Regina Casanova" w:date="2018-07-07T15:31:00Z">
        <w:r w:rsidRPr="00201302">
          <w:t>Gestores de IPRESS.</w:t>
        </w:r>
      </w:ins>
    </w:p>
    <w:p w14:paraId="3DACE587" w14:textId="77777777" w:rsidR="006F7425" w:rsidRPr="00201302" w:rsidRDefault="006F7425">
      <w:pPr>
        <w:pStyle w:val="Texto"/>
        <w:numPr>
          <w:ilvl w:val="0"/>
          <w:numId w:val="48"/>
        </w:numPr>
        <w:rPr>
          <w:ins w:id="2465" w:author="Regina Casanova" w:date="2018-07-07T15:31:00Z"/>
        </w:rPr>
        <w:pPrChange w:id="2466" w:author="Regina Casanova" w:date="2018-07-07T15:33:00Z">
          <w:pPr>
            <w:pStyle w:val="Texto"/>
            <w:numPr>
              <w:numId w:val="28"/>
            </w:numPr>
            <w:ind w:left="720" w:hanging="360"/>
          </w:pPr>
        </w:pPrChange>
      </w:pPr>
      <w:ins w:id="2467" w:author="Regina Casanova" w:date="2018-07-07T15:31:00Z">
        <w:r w:rsidRPr="00201302">
          <w:t>Ciudadanos peruanos que puedan presentar reclamos.</w:t>
        </w:r>
      </w:ins>
    </w:p>
    <w:p w14:paraId="4D0434E0" w14:textId="0BB34D94" w:rsidR="006F7425" w:rsidRPr="00201302" w:rsidRDefault="006F7425">
      <w:pPr>
        <w:pStyle w:val="Ttulo3"/>
        <w:rPr>
          <w:ins w:id="2468" w:author="Regina Casanova" w:date="2018-07-07T15:31:00Z"/>
        </w:rPr>
        <w:pPrChange w:id="2469" w:author="Regina Casanova" w:date="2018-07-07T15:34:00Z">
          <w:pPr/>
        </w:pPrChange>
      </w:pPr>
      <w:bookmarkStart w:id="2470" w:name="_Toc520655649"/>
      <w:ins w:id="2471" w:author="Regina Casanova" w:date="2018-07-07T15:31:00Z">
        <w:r>
          <w:lastRenderedPageBreak/>
          <w:t>Muestra</w:t>
        </w:r>
        <w:bookmarkEnd w:id="2470"/>
      </w:ins>
    </w:p>
    <w:p w14:paraId="3AF1A3BD" w14:textId="059211D7" w:rsidR="00A35EF0" w:rsidRPr="00B26073" w:rsidRDefault="006F7425" w:rsidP="00A35EF0">
      <w:pPr>
        <w:pStyle w:val="Texto"/>
        <w:rPr>
          <w:ins w:id="2472" w:author="Regina Casanova" w:date="2018-07-22T20:57:00Z"/>
        </w:rPr>
      </w:pPr>
      <w:ins w:id="2473" w:author="Regina Casanova" w:date="2018-07-07T15:31:00Z">
        <w:r>
          <w:t>21 entrevistas a profundidad con personas que cumplían pertenecer a uno de los tres tipos de usuarios investigados para este estudio</w:t>
        </w:r>
      </w:ins>
      <w:ins w:id="2474" w:author="Regina Casanova" w:date="2018-07-22T20:58:00Z">
        <w:r w:rsidR="00A35EF0">
          <w:t>. Ellos</w:t>
        </w:r>
      </w:ins>
      <w:ins w:id="2475" w:author="Regina Casanova" w:date="2018-07-22T20:57:00Z">
        <w:r w:rsidR="00A35EF0">
          <w:t xml:space="preserve"> </w:t>
        </w:r>
        <w:r w:rsidR="00A35EF0" w:rsidRPr="00BA156B">
          <w:t>se di</w:t>
        </w:r>
        <w:r w:rsidR="00A35EF0">
          <w:t>vid</w:t>
        </w:r>
      </w:ins>
      <w:ins w:id="2476" w:author="Regina Casanova" w:date="2018-07-22T20:58:00Z">
        <w:r w:rsidR="00A35EF0">
          <w:t>ieron</w:t>
        </w:r>
      </w:ins>
      <w:ins w:id="2477" w:author="Regina Casanova" w:date="2018-07-22T20:57:00Z">
        <w:r w:rsidR="00A35EF0" w:rsidRPr="00BA156B">
          <w:t xml:space="preserve"> de la siguiente manera:</w:t>
        </w:r>
      </w:ins>
    </w:p>
    <w:p w14:paraId="6323575C" w14:textId="77777777" w:rsidR="00A35EF0" w:rsidRPr="00BA156B" w:rsidRDefault="00A35EF0" w:rsidP="00A35EF0">
      <w:pPr>
        <w:pStyle w:val="Texto"/>
        <w:numPr>
          <w:ilvl w:val="0"/>
          <w:numId w:val="30"/>
        </w:numPr>
        <w:rPr>
          <w:ins w:id="2478" w:author="Regina Casanova" w:date="2018-07-22T20:57:00Z"/>
        </w:rPr>
      </w:pPr>
      <w:commentRangeStart w:id="2479"/>
      <w:ins w:id="2480" w:author="Regina Casanova" w:date="2018-07-22T20:57:00Z">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ins>
    </w:p>
    <w:p w14:paraId="5DDB4C1F" w14:textId="77777777" w:rsidR="00A35EF0" w:rsidRPr="00BA156B" w:rsidRDefault="00A35EF0" w:rsidP="00A35EF0">
      <w:pPr>
        <w:pStyle w:val="Texto"/>
        <w:numPr>
          <w:ilvl w:val="0"/>
          <w:numId w:val="30"/>
        </w:numPr>
        <w:rPr>
          <w:ins w:id="2481" w:author="Regina Casanova" w:date="2018-07-22T20:57:00Z"/>
        </w:rPr>
      </w:pPr>
      <w:ins w:id="2482" w:author="Regina Casanova" w:date="2018-07-22T20:57:00Z">
        <w:r w:rsidRPr="00BA156B">
          <w:t xml:space="preserve">Gestores de IPRESS: 6 en total. </w:t>
        </w:r>
        <w:commentRangeStart w:id="2483"/>
        <w:r w:rsidRPr="00BA156B">
          <w:t>Encontrados por recomendación dentro de la red del investigador.</w:t>
        </w:r>
        <w:commentRangeEnd w:id="2483"/>
        <w:r>
          <w:rPr>
            <w:rStyle w:val="Refdecomentario"/>
            <w:rFonts w:cstheme="minorBidi"/>
            <w:lang w:val="es-ES_tradnl"/>
          </w:rPr>
          <w:commentReference w:id="2483"/>
        </w:r>
      </w:ins>
    </w:p>
    <w:p w14:paraId="41042A16" w14:textId="77777777" w:rsidR="00A35EF0" w:rsidRDefault="00A35EF0" w:rsidP="00A35EF0">
      <w:pPr>
        <w:pStyle w:val="Texto"/>
        <w:numPr>
          <w:ilvl w:val="0"/>
          <w:numId w:val="30"/>
        </w:numPr>
        <w:rPr>
          <w:ins w:id="2484" w:author="Regina Casanova" w:date="2018-07-22T20:58:00Z"/>
        </w:rPr>
      </w:pPr>
      <w:ins w:id="2485" w:author="Regina Casanova" w:date="2018-07-22T20:57:00Z">
        <w:r w:rsidRPr="00BA156B">
          <w:t>Ciudadanos: 9 en total. 3 fueron encontrados dentro de la red del investigador siendo personas con experiencia de haber presentado reclamos y otros 6 ciudadanos familiares de pacientes que estaban siendo atendidos en el Hospital Nacional Cayetano Heredia</w:t>
        </w:r>
        <w:r>
          <w:t>.</w:t>
        </w:r>
        <w:commentRangeEnd w:id="2479"/>
        <w:r>
          <w:rPr>
            <w:rStyle w:val="Refdecomentario"/>
            <w:rFonts w:cstheme="minorBidi"/>
            <w:lang w:val="es-ES_tradnl"/>
          </w:rPr>
          <w:commentReference w:id="2479"/>
        </w:r>
      </w:ins>
    </w:p>
    <w:p w14:paraId="2B2634F3" w14:textId="77777777" w:rsidR="00A35EF0" w:rsidRDefault="00A35EF0">
      <w:pPr>
        <w:pStyle w:val="Texto"/>
        <w:rPr>
          <w:ins w:id="2486" w:author="Regina Casanova" w:date="2018-07-22T20:58:00Z"/>
        </w:rPr>
        <w:pPrChange w:id="2487" w:author="Regina Casanova" w:date="2018-07-22T20:58:00Z">
          <w:pPr>
            <w:pStyle w:val="Texto"/>
            <w:numPr>
              <w:numId w:val="30"/>
            </w:numPr>
            <w:ind w:left="720" w:hanging="360"/>
          </w:pPr>
        </w:pPrChange>
      </w:pPr>
    </w:p>
    <w:p w14:paraId="6E04D48F" w14:textId="77777777" w:rsidR="00A35EF0" w:rsidRPr="008D23C7" w:rsidRDefault="00A35EF0">
      <w:pPr>
        <w:pStyle w:val="Texto"/>
        <w:rPr>
          <w:ins w:id="2488" w:author="Regina Casanova" w:date="2018-07-22T20:57:00Z"/>
        </w:rPr>
        <w:pPrChange w:id="2489" w:author="Regina Casanova" w:date="2018-07-22T20:58:00Z">
          <w:pPr>
            <w:pStyle w:val="Texto"/>
            <w:numPr>
              <w:numId w:val="30"/>
            </w:numPr>
            <w:ind w:left="720" w:hanging="360"/>
          </w:pPr>
        </w:pPrChange>
      </w:pPr>
    </w:p>
    <w:p w14:paraId="57A0AA9F" w14:textId="6E53D205" w:rsidR="006F7425" w:rsidRPr="00201302" w:rsidRDefault="00604071">
      <w:pPr>
        <w:pStyle w:val="Ttulo3"/>
        <w:rPr>
          <w:ins w:id="2490" w:author="Regina Casanova" w:date="2018-07-07T15:31:00Z"/>
        </w:rPr>
        <w:pPrChange w:id="2491" w:author="Regina Casanova" w:date="2018-07-22T20:58:00Z">
          <w:pPr/>
        </w:pPrChange>
      </w:pPr>
      <w:del w:id="2492" w:author="Regina Casanova" w:date="2018-07-22T20:57:00Z">
        <w:r w:rsidDel="00A35EF0">
          <w:rPr>
            <w:rStyle w:val="Refdecomentario"/>
            <w:rFonts w:cstheme="minorBidi"/>
            <w:lang w:val="es-ES_tradnl"/>
          </w:rPr>
          <w:lastRenderedPageBreak/>
          <w:commentReference w:id="2493"/>
        </w:r>
      </w:del>
      <w:bookmarkStart w:id="2494" w:name="_Toc520655650"/>
      <w:commentRangeStart w:id="2495"/>
      <w:proofErr w:type="spellStart"/>
      <w:ins w:id="2496" w:author="Regina Casanova" w:date="2018-07-07T15:31:00Z">
        <w:r w:rsidR="006F7425">
          <w:t>Operacionalización</w:t>
        </w:r>
        <w:proofErr w:type="spellEnd"/>
        <w:r w:rsidR="006F7425">
          <w:t xml:space="preserve"> de </w:t>
        </w:r>
      </w:ins>
      <w:commentRangeEnd w:id="2495"/>
      <w:ins w:id="2497" w:author="Regina Casanova" w:date="2018-07-22T20:58:00Z">
        <w:r w:rsidR="00A35EF0">
          <w:t>dimensiones</w:t>
        </w:r>
      </w:ins>
      <w:bookmarkEnd w:id="2494"/>
      <w:del w:id="2498" w:author="Regina Casanova" w:date="2018-07-22T20:58:00Z">
        <w:r w:rsidR="00C27F0A" w:rsidDel="00A35EF0">
          <w:rPr>
            <w:rStyle w:val="Refdecomentario"/>
            <w:rFonts w:eastAsiaTheme="minorHAnsi" w:cstheme="minorBidi"/>
            <w:color w:val="auto"/>
            <w:lang w:val="es-ES_tradnl"/>
          </w:rPr>
          <w:commentReference w:id="2495"/>
        </w:r>
      </w:del>
    </w:p>
    <w:tbl>
      <w:tblPr>
        <w:tblStyle w:val="Tabladecuadrcula4-nfasis2"/>
        <w:tblpPr w:leftFromText="142" w:rightFromText="142" w:bottomFromText="567" w:vertAnchor="text" w:tblpY="1"/>
        <w:tblW w:w="7650" w:type="dxa"/>
        <w:tblLayout w:type="fixed"/>
        <w:tblLook w:val="04A0" w:firstRow="1" w:lastRow="0" w:firstColumn="1" w:lastColumn="0" w:noHBand="0" w:noVBand="1"/>
      </w:tblPr>
      <w:tblGrid>
        <w:gridCol w:w="1696"/>
        <w:gridCol w:w="2268"/>
        <w:gridCol w:w="1560"/>
        <w:gridCol w:w="2126"/>
        <w:tblGridChange w:id="2499">
          <w:tblGrid>
            <w:gridCol w:w="1696"/>
            <w:gridCol w:w="113"/>
            <w:gridCol w:w="2014"/>
            <w:gridCol w:w="141"/>
            <w:gridCol w:w="1418"/>
            <w:gridCol w:w="142"/>
            <w:gridCol w:w="1903"/>
            <w:gridCol w:w="223"/>
          </w:tblGrid>
        </w:tblGridChange>
      </w:tblGrid>
      <w:tr w:rsidR="005956FA" w:rsidRPr="00BA156B" w14:paraId="269925D7" w14:textId="77777777" w:rsidTr="005956FA">
        <w:trPr>
          <w:cnfStyle w:val="100000000000" w:firstRow="1" w:lastRow="0" w:firstColumn="0" w:lastColumn="0" w:oddVBand="0" w:evenVBand="0" w:oddHBand="0" w:evenHBand="0" w:firstRowFirstColumn="0" w:firstRowLastColumn="0" w:lastRowFirstColumn="0" w:lastRowLastColumn="0"/>
          <w:ins w:id="2500" w:author="Regina Casanova" w:date="2018-07-07T15:31:00Z"/>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ED7D31" w:themeColor="accent2"/>
            </w:tcBorders>
          </w:tcPr>
          <w:p w14:paraId="49BE89AD" w14:textId="77777777" w:rsidR="006F7425" w:rsidRPr="00BA156B" w:rsidRDefault="006F7425" w:rsidP="004105E1">
            <w:pPr>
              <w:pStyle w:val="Texto"/>
              <w:rPr>
                <w:ins w:id="2501" w:author="Regina Casanova" w:date="2018-07-07T15:31:00Z"/>
              </w:rPr>
            </w:pPr>
            <w:ins w:id="2502" w:author="Regina Casanova" w:date="2018-07-07T15:31:00Z">
              <w:r w:rsidRPr="00BA156B">
                <w:t>Nombre de Variable</w:t>
              </w:r>
            </w:ins>
          </w:p>
        </w:tc>
        <w:tc>
          <w:tcPr>
            <w:tcW w:w="2268" w:type="dxa"/>
            <w:tcBorders>
              <w:left w:val="single" w:sz="4" w:space="0" w:color="ED7D31" w:themeColor="accent2"/>
              <w:right w:val="single" w:sz="4" w:space="0" w:color="ED7D31" w:themeColor="accent2"/>
            </w:tcBorders>
          </w:tcPr>
          <w:p w14:paraId="2DB48B9D"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3" w:author="Regina Casanova" w:date="2018-07-07T15:31:00Z"/>
              </w:rPr>
            </w:pPr>
            <w:ins w:id="2504" w:author="Regina Casanova" w:date="2018-07-07T15:31:00Z">
              <w:r w:rsidRPr="00BA156B">
                <w:t>Descripción</w:t>
              </w:r>
            </w:ins>
          </w:p>
        </w:tc>
        <w:tc>
          <w:tcPr>
            <w:tcW w:w="1560" w:type="dxa"/>
            <w:tcBorders>
              <w:left w:val="single" w:sz="4" w:space="0" w:color="ED7D31" w:themeColor="accent2"/>
              <w:right w:val="single" w:sz="4" w:space="0" w:color="ED7D31" w:themeColor="accent2"/>
            </w:tcBorders>
          </w:tcPr>
          <w:p w14:paraId="025CD0BE"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5" w:author="Regina Casanova" w:date="2018-07-07T15:31:00Z"/>
              </w:rPr>
            </w:pPr>
            <w:ins w:id="2506" w:author="Regina Casanova" w:date="2018-07-07T15:31:00Z">
              <w:r w:rsidRPr="00BA156B">
                <w:t>Tipo de Variable</w:t>
              </w:r>
            </w:ins>
          </w:p>
        </w:tc>
        <w:tc>
          <w:tcPr>
            <w:tcW w:w="2126" w:type="dxa"/>
            <w:tcBorders>
              <w:left w:val="single" w:sz="4" w:space="0" w:color="ED7D31" w:themeColor="accent2"/>
            </w:tcBorders>
          </w:tcPr>
          <w:p w14:paraId="3DC0C0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7" w:author="Regina Casanova" w:date="2018-07-07T15:31:00Z"/>
              </w:rPr>
            </w:pPr>
            <w:ins w:id="2508" w:author="Regina Casanova" w:date="2018-07-07T15:31:00Z">
              <w:r w:rsidRPr="00BA156B">
                <w:t>Fuente de Información</w:t>
              </w:r>
            </w:ins>
          </w:p>
        </w:tc>
      </w:tr>
      <w:tr w:rsidR="006F7425" w:rsidRPr="00BA156B" w14:paraId="558D796B" w14:textId="77777777" w:rsidTr="005956FA">
        <w:tblPrEx>
          <w:tblW w:w="7650" w:type="dxa"/>
          <w:tblLayout w:type="fixed"/>
          <w:tblPrExChange w:id="2509"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510" w:author="Regina Casanova" w:date="2018-07-07T15:31:00Z"/>
          <w:trPrChange w:id="2511"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12" w:author="Regina Casanova" w:date="2018-07-07T15:43:00Z">
              <w:tcPr>
                <w:tcW w:w="1809" w:type="dxa"/>
                <w:gridSpan w:val="2"/>
              </w:tcPr>
            </w:tcPrChange>
          </w:tcPr>
          <w:p w14:paraId="5C4D690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513" w:author="Regina Casanova" w:date="2018-07-07T15:31:00Z"/>
              </w:rPr>
            </w:pPr>
            <w:ins w:id="2514" w:author="Regina Casanova" w:date="2018-07-07T15:31:00Z">
              <w:r>
                <w:t>Percepción de los reclamos</w:t>
              </w:r>
            </w:ins>
          </w:p>
        </w:tc>
        <w:tc>
          <w:tcPr>
            <w:tcW w:w="2268" w:type="dxa"/>
            <w:tcPrChange w:id="2515" w:author="Regina Casanova" w:date="2018-07-07T15:43:00Z">
              <w:tcPr>
                <w:tcW w:w="2014" w:type="dxa"/>
              </w:tcPr>
            </w:tcPrChange>
          </w:tcPr>
          <w:p w14:paraId="20C2BC5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16" w:author="Regina Casanova" w:date="2018-07-07T15:31:00Z"/>
              </w:rPr>
            </w:pPr>
            <w:ins w:id="2517" w:author="Regina Casanova" w:date="2018-07-07T15:31:00Z">
              <w:r>
                <w:t>Apreciación sobre el concepto e importancia de los reclamos para las mejoras dentro del sector salud.</w:t>
              </w:r>
            </w:ins>
          </w:p>
        </w:tc>
        <w:tc>
          <w:tcPr>
            <w:tcW w:w="1560" w:type="dxa"/>
            <w:tcPrChange w:id="2518" w:author="Regina Casanova" w:date="2018-07-07T15:43:00Z">
              <w:tcPr>
                <w:tcW w:w="1559" w:type="dxa"/>
                <w:gridSpan w:val="2"/>
              </w:tcPr>
            </w:tcPrChange>
          </w:tcPr>
          <w:p w14:paraId="69BFE8B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19" w:author="Regina Casanova" w:date="2018-07-07T15:31:00Z"/>
              </w:rPr>
            </w:pPr>
            <w:ins w:id="2520" w:author="Regina Casanova" w:date="2018-07-07T15:31:00Z">
              <w:r w:rsidRPr="00BA156B">
                <w:t>Cualitativa</w:t>
              </w:r>
              <w:r>
                <w:t>.</w:t>
              </w:r>
            </w:ins>
          </w:p>
        </w:tc>
        <w:tc>
          <w:tcPr>
            <w:tcW w:w="2126" w:type="dxa"/>
            <w:tcPrChange w:id="2521" w:author="Regina Casanova" w:date="2018-07-07T15:43:00Z">
              <w:tcPr>
                <w:tcW w:w="2045" w:type="dxa"/>
                <w:gridSpan w:val="2"/>
              </w:tcPr>
            </w:tcPrChange>
          </w:tcPr>
          <w:p w14:paraId="3D287E99" w14:textId="38C39260" w:rsidR="006F7425" w:rsidRPr="00BA156B"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522" w:author="Regina Casanova" w:date="2018-07-07T15:31:00Z"/>
              </w:rPr>
            </w:pPr>
            <w:ins w:id="2523" w:author="Regina Casanova" w:date="2018-07-07T15:31:00Z">
              <w:r w:rsidRPr="00625BCC">
                <w:t>Guía Estructurada de Entrevista a Profun</w:t>
              </w:r>
              <w:r>
                <w:t>didad para usuarios finales Nº1.</w:t>
              </w:r>
            </w:ins>
          </w:p>
        </w:tc>
      </w:tr>
      <w:tr w:rsidR="006F7425" w:rsidRPr="00BA156B" w14:paraId="06A76AFC" w14:textId="77777777" w:rsidTr="005956FA">
        <w:tblPrEx>
          <w:tblW w:w="7650" w:type="dxa"/>
          <w:tblLayout w:type="fixed"/>
          <w:tblPrExChange w:id="2524" w:author="Regina Casanova" w:date="2018-07-07T15:43:00Z">
            <w:tblPrEx>
              <w:tblW w:w="7427" w:type="dxa"/>
              <w:tblLayout w:type="fixed"/>
            </w:tblPrEx>
          </w:tblPrExChange>
        </w:tblPrEx>
        <w:trPr>
          <w:ins w:id="2525" w:author="Regina Casanova" w:date="2018-07-07T15:31:00Z"/>
          <w:trPrChange w:id="2526"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27" w:author="Regina Casanova" w:date="2018-07-07T15:43:00Z">
              <w:tcPr>
                <w:tcW w:w="1809" w:type="dxa"/>
                <w:gridSpan w:val="2"/>
              </w:tcPr>
            </w:tcPrChange>
          </w:tcPr>
          <w:p w14:paraId="2F77D371" w14:textId="77777777" w:rsidR="006F7425" w:rsidRPr="00BA156B" w:rsidRDefault="006F7425" w:rsidP="004105E1">
            <w:pPr>
              <w:pStyle w:val="Texto"/>
              <w:rPr>
                <w:ins w:id="2528" w:author="Regina Casanova" w:date="2018-07-07T15:31:00Z"/>
              </w:rPr>
            </w:pPr>
            <w:ins w:id="2529" w:author="Regina Casanova" w:date="2018-07-07T15:31:00Z">
              <w:r>
                <w:t>Rol de los reclamos y manejo de información</w:t>
              </w:r>
            </w:ins>
          </w:p>
        </w:tc>
        <w:tc>
          <w:tcPr>
            <w:tcW w:w="2268" w:type="dxa"/>
            <w:tcPrChange w:id="2530" w:author="Regina Casanova" w:date="2018-07-07T15:43:00Z">
              <w:tcPr>
                <w:tcW w:w="2014" w:type="dxa"/>
              </w:tcPr>
            </w:tcPrChange>
          </w:tcPr>
          <w:p w14:paraId="22F75A2A"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1" w:author="Regina Casanova" w:date="2018-07-07T15:31:00Z"/>
              </w:rPr>
            </w:pPr>
            <w:ins w:id="2532" w:author="Regina Casanova" w:date="2018-07-07T15:31:00Z">
              <w:r>
                <w:t>Apreciación sobre el rol actual de los reclamos y del manejo de información proveniente de los reclamos.</w:t>
              </w:r>
            </w:ins>
          </w:p>
        </w:tc>
        <w:tc>
          <w:tcPr>
            <w:tcW w:w="1560" w:type="dxa"/>
            <w:tcPrChange w:id="2533" w:author="Regina Casanova" w:date="2018-07-07T15:43:00Z">
              <w:tcPr>
                <w:tcW w:w="1559" w:type="dxa"/>
                <w:gridSpan w:val="2"/>
              </w:tcPr>
            </w:tcPrChange>
          </w:tcPr>
          <w:p w14:paraId="064AB502"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4" w:author="Regina Casanova" w:date="2018-07-07T15:31:00Z"/>
              </w:rPr>
            </w:pPr>
            <w:ins w:id="2535" w:author="Regina Casanova" w:date="2018-07-07T15:31:00Z">
              <w:r w:rsidRPr="00BA156B">
                <w:t>Cualitativa</w:t>
              </w:r>
              <w:r>
                <w:t>.</w:t>
              </w:r>
            </w:ins>
          </w:p>
        </w:tc>
        <w:tc>
          <w:tcPr>
            <w:tcW w:w="2126" w:type="dxa"/>
            <w:tcPrChange w:id="2536" w:author="Regina Casanova" w:date="2018-07-07T15:43:00Z">
              <w:tcPr>
                <w:tcW w:w="2045" w:type="dxa"/>
                <w:gridSpan w:val="2"/>
              </w:tcPr>
            </w:tcPrChange>
          </w:tcPr>
          <w:p w14:paraId="00E5B041" w14:textId="4A474C7A"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7" w:author="Regina Casanova" w:date="2018-07-07T15:31:00Z"/>
              </w:rPr>
            </w:pPr>
            <w:ins w:id="2538" w:author="Regina Casanova" w:date="2018-07-07T15:31:00Z">
              <w:r w:rsidRPr="00625BCC">
                <w:t>Guía Estructurada de Entrevista a Profun</w:t>
              </w:r>
              <w:r>
                <w:t>didad para usuarios finales Nº1.</w:t>
              </w:r>
            </w:ins>
          </w:p>
        </w:tc>
      </w:tr>
      <w:tr w:rsidR="006F7425" w:rsidRPr="00BA156B" w14:paraId="5EC3369F" w14:textId="77777777" w:rsidTr="005956FA">
        <w:tblPrEx>
          <w:tblW w:w="7650" w:type="dxa"/>
          <w:tblLayout w:type="fixed"/>
          <w:tblPrExChange w:id="2539"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540" w:author="Regina Casanova" w:date="2018-07-07T15:31:00Z"/>
          <w:trPrChange w:id="2541"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42" w:author="Regina Casanova" w:date="2018-07-07T15:43:00Z">
              <w:tcPr>
                <w:tcW w:w="1809" w:type="dxa"/>
                <w:gridSpan w:val="2"/>
              </w:tcPr>
            </w:tcPrChange>
          </w:tcPr>
          <w:p w14:paraId="5FBFEFF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543" w:author="Regina Casanova" w:date="2018-07-07T15:31:00Z"/>
              </w:rPr>
            </w:pPr>
            <w:ins w:id="2544" w:author="Regina Casanova" w:date="2018-07-07T15:31:00Z">
              <w:r>
                <w:t>Herramienta Informática</w:t>
              </w:r>
            </w:ins>
          </w:p>
        </w:tc>
        <w:tc>
          <w:tcPr>
            <w:tcW w:w="2268" w:type="dxa"/>
            <w:tcPrChange w:id="2545" w:author="Regina Casanova" w:date="2018-07-07T15:43:00Z">
              <w:tcPr>
                <w:tcW w:w="2014" w:type="dxa"/>
              </w:tcPr>
            </w:tcPrChange>
          </w:tcPr>
          <w:p w14:paraId="616567F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46" w:author="Regina Casanova" w:date="2018-07-07T15:31:00Z"/>
              </w:rPr>
            </w:pPr>
            <w:ins w:id="2547" w:author="Regina Casanova" w:date="2018-07-07T15:31:00Z">
              <w:r>
                <w:t xml:space="preserve">Apreciación sobre la utilidad de una herramienta informática para </w:t>
              </w:r>
              <w:r>
                <w:lastRenderedPageBreak/>
                <w:t>informatización en el recojo y manejo de reclamos.</w:t>
              </w:r>
            </w:ins>
          </w:p>
        </w:tc>
        <w:tc>
          <w:tcPr>
            <w:tcW w:w="1560" w:type="dxa"/>
            <w:tcPrChange w:id="2548" w:author="Regina Casanova" w:date="2018-07-07T15:43:00Z">
              <w:tcPr>
                <w:tcW w:w="1559" w:type="dxa"/>
                <w:gridSpan w:val="2"/>
              </w:tcPr>
            </w:tcPrChange>
          </w:tcPr>
          <w:p w14:paraId="0A538200"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49" w:author="Regina Casanova" w:date="2018-07-07T15:31:00Z"/>
              </w:rPr>
            </w:pPr>
            <w:ins w:id="2550" w:author="Regina Casanova" w:date="2018-07-07T15:31:00Z">
              <w:r>
                <w:lastRenderedPageBreak/>
                <w:t>Cualitativa.</w:t>
              </w:r>
            </w:ins>
          </w:p>
        </w:tc>
        <w:tc>
          <w:tcPr>
            <w:tcW w:w="2126" w:type="dxa"/>
            <w:tcPrChange w:id="2551" w:author="Regina Casanova" w:date="2018-07-07T15:43:00Z">
              <w:tcPr>
                <w:tcW w:w="2045" w:type="dxa"/>
                <w:gridSpan w:val="2"/>
              </w:tcPr>
            </w:tcPrChange>
          </w:tcPr>
          <w:p w14:paraId="0F7D8E27" w14:textId="59DB231A" w:rsidR="006F7425" w:rsidRPr="00625BCC"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552" w:author="Regina Casanova" w:date="2018-07-07T15:31:00Z"/>
              </w:rPr>
            </w:pPr>
            <w:ins w:id="2553" w:author="Regina Casanova" w:date="2018-07-07T15:31:00Z">
              <w:r w:rsidRPr="00625BCC">
                <w:t>Guía Estructurada de Entrevista a Profun</w:t>
              </w:r>
              <w:r>
                <w:t xml:space="preserve">didad para </w:t>
              </w:r>
              <w:r>
                <w:lastRenderedPageBreak/>
                <w:t>usuarios finales Nº1.</w:t>
              </w:r>
            </w:ins>
          </w:p>
        </w:tc>
      </w:tr>
    </w:tbl>
    <w:p w14:paraId="34BC849A" w14:textId="77777777" w:rsidR="006F7425" w:rsidRDefault="006F7425">
      <w:pPr>
        <w:pStyle w:val="Ttulo3"/>
        <w:rPr>
          <w:ins w:id="2554" w:author="Regina Casanova" w:date="2018-07-07T15:31:00Z"/>
        </w:rPr>
        <w:pPrChange w:id="2555" w:author="Regina Casanova" w:date="2018-07-07T15:36:00Z">
          <w:pPr/>
        </w:pPrChange>
      </w:pPr>
      <w:bookmarkStart w:id="2556" w:name="_Toc520655651"/>
      <w:ins w:id="2557" w:author="Regina Casanova" w:date="2018-07-07T15:31:00Z">
        <w:r>
          <w:lastRenderedPageBreak/>
          <w:t>Procedimientos y Técnicas</w:t>
        </w:r>
        <w:bookmarkEnd w:id="2556"/>
      </w:ins>
    </w:p>
    <w:p w14:paraId="5B28ECDC" w14:textId="345C56F6" w:rsidR="006F7425" w:rsidRPr="00A35EF0" w:rsidRDefault="00F45921" w:rsidP="00201302">
      <w:pPr>
        <w:pStyle w:val="Texto"/>
        <w:rPr>
          <w:ins w:id="2558" w:author="Regina Casanova" w:date="2018-07-07T15:31:00Z"/>
          <w:lang w:val="es-ES_tradnl"/>
          <w:rPrChange w:id="2559" w:author="Regina Casanova" w:date="2018-07-22T21:03:00Z">
            <w:rPr>
              <w:ins w:id="2560" w:author="Regina Casanova" w:date="2018-07-07T15:31:00Z"/>
            </w:rPr>
          </w:rPrChange>
        </w:rPr>
      </w:pPr>
      <w:ins w:id="2561" w:author="Luis Fernando Llanos Zavalaga" w:date="2018-07-10T13:57:00Z">
        <w:r>
          <w:t>S</w:t>
        </w:r>
      </w:ins>
      <w:ins w:id="2562" w:author="Regina Casanova" w:date="2018-07-07T15:31:00Z">
        <w:del w:id="2563" w:author="Luis Fernando Llanos Zavalaga" w:date="2018-07-10T13:57:00Z">
          <w:r w:rsidR="006F7425" w:rsidRPr="00201302" w:rsidDel="00604071">
            <w:delText>Lo primero que se realizó fue la investigación de usuarios que se realizó mediante entrevistas a profundidad, donde s</w:delText>
          </w:r>
        </w:del>
        <w:r w:rsidR="006F7425" w:rsidRPr="00201302">
          <w:t xml:space="preserve">e entrevistó a los diversos usuarios del </w:t>
        </w:r>
      </w:ins>
      <w:ins w:id="2564" w:author="Regina Casanova" w:date="2018-07-29T19:16:00Z">
        <w:r w:rsidR="00F95B03">
          <w:t>aplicativo informático</w:t>
        </w:r>
      </w:ins>
      <w:ins w:id="2565" w:author="Regina Casanova" w:date="2018-07-07T15:31:00Z">
        <w:r w:rsidR="006F7425" w:rsidRPr="00201302">
          <w:t xml:space="preserve"> para poder conocer principalmente cuáles eran sus diversas percepciones y opiniones sobre los reclamos y la propuesta del </w:t>
        </w:r>
      </w:ins>
      <w:ins w:id="2566" w:author="Regina Casanova" w:date="2018-07-29T19:16:00Z">
        <w:r w:rsidR="00F95B03">
          <w:t>aplicativo informático</w:t>
        </w:r>
      </w:ins>
      <w:ins w:id="2567" w:author="Regina Casanova" w:date="2018-07-07T15:31:00Z">
        <w:r w:rsidR="006F7425" w:rsidRPr="00201302">
          <w:t xml:space="preserve">. </w:t>
        </w:r>
        <w:commentRangeStart w:id="2568"/>
        <w:r w:rsidR="006F7425" w:rsidRPr="00201302">
          <w:t xml:space="preserve">Para esta etapa, se </w:t>
        </w:r>
      </w:ins>
      <w:ins w:id="2569" w:author="Regina Casanova" w:date="2018-07-22T21:00:00Z">
        <w:r w:rsidR="00A35EF0">
          <w:t xml:space="preserve">necesitaba </w:t>
        </w:r>
      </w:ins>
      <w:ins w:id="2570" w:author="Regina Casanova" w:date="2018-07-07T15:31:00Z">
        <w:r w:rsidR="006F7425" w:rsidRPr="00201302">
          <w:t>entrevistar al menos a 3 personas por tipo de usuario</w:t>
        </w:r>
      </w:ins>
      <w:ins w:id="2571" w:author="Regina Casanova" w:date="2018-07-22T21:00:00Z">
        <w:r w:rsidR="00A35EF0">
          <w:t xml:space="preserve"> para poder recabar percepciones</w:t>
        </w:r>
      </w:ins>
      <w:ins w:id="2572" w:author="Regina Casanova" w:date="2018-07-22T21:03:00Z">
        <w:r w:rsidR="00A35EF0">
          <w:t xml:space="preserve"> totales</w:t>
        </w:r>
      </w:ins>
      <w:ins w:id="2573" w:author="Regina Casanova" w:date="2018-07-22T21:00:00Z">
        <w:r w:rsidR="00A35EF0">
          <w:t xml:space="preserve"> </w:t>
        </w:r>
      </w:ins>
      <w:ins w:id="2574" w:author="Regina Casanova" w:date="2018-07-22T21:01:00Z">
        <w:r w:rsidR="00A35EF0">
          <w:t>a cada tipo de usuario</w:t>
        </w:r>
      </w:ins>
      <w:ins w:id="2575" w:author="Regina Casanova" w:date="2018-07-07T15:31:00Z">
        <w:r w:rsidR="006F7425" w:rsidRPr="00201302">
          <w:t>.</w:t>
        </w:r>
      </w:ins>
      <w:commentRangeEnd w:id="2568"/>
      <w:r>
        <w:rPr>
          <w:rStyle w:val="Refdecomentario"/>
          <w:rFonts w:cstheme="minorBidi"/>
          <w:lang w:val="es-ES_tradnl"/>
        </w:rPr>
        <w:commentReference w:id="2568"/>
      </w:r>
    </w:p>
    <w:p w14:paraId="4C13890A" w14:textId="3C67CBC5" w:rsidR="006F7425" w:rsidRPr="00201302" w:rsidRDefault="006F7425" w:rsidP="00201302">
      <w:pPr>
        <w:pStyle w:val="Texto"/>
        <w:rPr>
          <w:ins w:id="2576" w:author="Regina Casanova" w:date="2018-07-07T15:31:00Z"/>
        </w:rPr>
      </w:pPr>
      <w:ins w:id="2577" w:author="Regina Casanova" w:date="2018-07-07T15:31:00Z">
        <w:r w:rsidRPr="00201302">
          <w:t xml:space="preserve">Lo segundo que se realizó fue el análisis de las entrevistas a los tres tipos de usuarios, donde se identificaron los objetivos a cumplir dentro del nuevo </w:t>
        </w:r>
      </w:ins>
      <w:ins w:id="2578" w:author="Regina Casanova" w:date="2018-07-29T19:16:00Z">
        <w:r w:rsidR="00F95B03">
          <w:t>aplicativo informático</w:t>
        </w:r>
      </w:ins>
      <w:ins w:id="2579" w:author="Regina Casanova" w:date="2018-07-07T15:31:00Z">
        <w:r w:rsidRPr="00201302">
          <w:t xml:space="preserve"> por cada tipo de usuario, además de sus necesidades, desafíos y limitaciones propias que podría presentar cada tipo de usuario. Con esto identificado, se hizo la lista de necesidades por cada tipo de usuario con todas las necesidades identificadas. </w:t>
        </w:r>
      </w:ins>
    </w:p>
    <w:p w14:paraId="74F521D7" w14:textId="77777777" w:rsidR="00B170C5" w:rsidRDefault="00A35EF0" w:rsidP="00201302">
      <w:pPr>
        <w:pStyle w:val="Texto"/>
        <w:rPr>
          <w:ins w:id="2580" w:author="Regina Casanova" w:date="2018-07-29T12:53:00Z"/>
        </w:rPr>
      </w:pPr>
      <w:ins w:id="2581" w:author="Regina Casanova" w:date="2018-07-07T15:31:00Z">
        <w:r>
          <w:t xml:space="preserve">Finalmente, se vio necesaria </w:t>
        </w:r>
      </w:ins>
      <w:ins w:id="2582" w:author="Regina Casanova" w:date="2018-07-22T21:05:00Z">
        <w:r>
          <w:t>una propuesta de</w:t>
        </w:r>
      </w:ins>
      <w:ins w:id="2583" w:author="Regina Casanova" w:date="2018-07-07T15:31:00Z">
        <w:r w:rsidR="006F7425" w:rsidRPr="00201302">
          <w:t xml:space="preserve"> modificación de la tabla de clasificación de reclamos vigente debido a que ella es engorrosa y compleja para encontrar el tipo adecuado de reclamo. </w:t>
        </w:r>
      </w:ins>
      <w:ins w:id="2584" w:author="Regina Casanova" w:date="2018-07-22T21:06:00Z">
        <w:r w:rsidR="00B347EB">
          <w:t xml:space="preserve">Posteriormente, dicha propuesta se validó con las autoridades correspondientes. </w:t>
        </w:r>
      </w:ins>
      <w:commentRangeStart w:id="2585"/>
      <w:ins w:id="2586" w:author="Regina Casanova" w:date="2018-07-07T15:31:00Z">
        <w:r w:rsidR="006F7425" w:rsidRPr="00201302">
          <w:t xml:space="preserve">Para </w:t>
        </w:r>
      </w:ins>
      <w:ins w:id="2587" w:author="Regina Casanova" w:date="2018-07-22T21:05:00Z">
        <w:r>
          <w:t>dar la propuesta</w:t>
        </w:r>
      </w:ins>
      <w:ins w:id="2588" w:author="Regina Casanova" w:date="2018-07-07T15:31:00Z">
        <w:r w:rsidR="006F7425" w:rsidRPr="00201302">
          <w:t xml:space="preserve"> </w:t>
        </w:r>
      </w:ins>
      <w:ins w:id="2589" w:author="Regina Casanova" w:date="2018-07-22T21:05:00Z">
        <w:r>
          <w:t xml:space="preserve">de </w:t>
        </w:r>
      </w:ins>
      <w:ins w:id="2590" w:author="Regina Casanova" w:date="2018-07-07T15:31:00Z">
        <w:r w:rsidR="006F7425" w:rsidRPr="00201302">
          <w:t xml:space="preserve">nueva clasificación de reclamos se utilizó una técnica de UCD llamada </w:t>
        </w:r>
        <w:r w:rsidR="006F7425" w:rsidRPr="007808F4">
          <w:rPr>
            <w:lang w:val="es-PE"/>
            <w:rPrChange w:id="2591" w:author="Regina Casanova" w:date="2018-07-10T20:19:00Z">
              <w:rPr/>
            </w:rPrChange>
          </w:rPr>
          <w:t>Card Sorting</w:t>
        </w:r>
        <w:r w:rsidR="006F7425" w:rsidRPr="00201302">
          <w:t xml:space="preserve">, técnica utilizada para diseñar o evaluar la arquitectura de la información. Para esta investigación en </w:t>
        </w:r>
        <w:r w:rsidR="006F7425" w:rsidRPr="00201302">
          <w:lastRenderedPageBreak/>
          <w:t>particular se utilizó la variante ‘</w:t>
        </w:r>
        <w:r w:rsidR="006F7425" w:rsidRPr="007808F4">
          <w:rPr>
            <w:lang w:val="es-PE"/>
            <w:rPrChange w:id="2592" w:author="Regina Casanova" w:date="2018-07-10T20:19:00Z">
              <w:rPr/>
            </w:rPrChange>
          </w:rPr>
          <w:t>Modified</w:t>
        </w:r>
        <w:r w:rsidR="006F7425" w:rsidRPr="00201302">
          <w:t xml:space="preserve"> Delphi’ </w:t>
        </w:r>
        <w:r w:rsidR="006F7425" w:rsidRPr="00201302">
          <w:fldChar w:fldCharType="begin" w:fldLock="1"/>
        </w:r>
      </w:ins>
      <w:r w:rsidR="00C126C6">
        <w: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(46)","plainTextFormattedCitation":"(46)","previouslyFormattedCitation":"(45)"},"properties":{"noteIndex":0},"schema":"https://github.com/citation-style-language/schema/raw/master/csl-citation.json"}</w:instrText>
      </w:r>
      <w:ins w:id="2593" w:author="Regina Casanova" w:date="2018-07-07T15:31:00Z">
        <w:r w:rsidR="006F7425" w:rsidRPr="00201302">
          <w:fldChar w:fldCharType="separate"/>
        </w:r>
      </w:ins>
      <w:r w:rsidR="00C126C6" w:rsidRPr="00C126C6">
        <w:rPr>
          <w:noProof/>
        </w:rPr>
        <w:t>(46)</w:t>
      </w:r>
      <w:ins w:id="2594" w:author="Regina Casanova" w:date="2018-07-07T15:31:00Z">
        <w:r w:rsidR="006F7425" w:rsidRPr="00201302">
          <w:fldChar w:fldCharType="end"/>
        </w:r>
        <w:r w:rsidR="006F7425" w:rsidRPr="00201302">
          <w:t xml:space="preserve"> que requiere menor tiempo para las entrevistas. </w:t>
        </w:r>
      </w:ins>
      <w:commentRangeEnd w:id="2585"/>
      <w:r w:rsidR="00DE6ADF">
        <w:rPr>
          <w:rStyle w:val="Refdecomentario"/>
          <w:rFonts w:cstheme="minorBidi"/>
          <w:lang w:val="es-ES_tradnl"/>
        </w:rPr>
        <w:commentReference w:id="2585"/>
      </w:r>
      <w:ins w:id="2595" w:author="Regina Casanova" w:date="2018-07-07T15:31:00Z">
        <w:r w:rsidR="006F7425" w:rsidRPr="00201302">
          <w:t xml:space="preserve">Esta técnica consiste en entregar tarjetas físicas o virtuales a cada entrevistado para que las ordene de forma 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t>
        </w:r>
      </w:ins>
    </w:p>
    <w:p w14:paraId="247D2BA9" w14:textId="40F7B17C" w:rsidR="006F7425" w:rsidRDefault="00B170C5" w:rsidP="00B170C5">
      <w:pPr>
        <w:pStyle w:val="Texto"/>
        <w:rPr>
          <w:ins w:id="2596" w:author="Luis Fernando Llanos Zavalaga" w:date="2018-07-10T15:02:00Z"/>
        </w:rPr>
      </w:pPr>
      <w:commentRangeStart w:id="2597"/>
      <w:ins w:id="2598" w:author="Regina Casanova" w:date="2018-07-29T12:53:00Z">
        <w:r w:rsidRPr="00BA156B">
          <w:t>Para re</w:t>
        </w:r>
        <w:r>
          <w:t>alizar esta</w:t>
        </w:r>
        <w:r w:rsidRPr="00BA156B">
          <w:t xml:space="preserve"> reclasificación, </w:t>
        </w:r>
      </w:ins>
      <w:ins w:id="2599" w:author="Regina Casanova" w:date="2018-07-29T12:54:00Z">
        <w:r>
          <w:t xml:space="preserve">primero </w:t>
        </w:r>
      </w:ins>
      <w:ins w:id="2600" w:author="Regina Casanova" w:date="2018-07-29T12:53:00Z">
        <w:r w:rsidRPr="00BA156B">
          <w:t xml:space="preserve">se revisó la </w:t>
        </w:r>
        <w:commentRangeEnd w:id="2597"/>
        <w:r>
          <w:rPr>
            <w:rStyle w:val="Refdecomentario"/>
            <w:rFonts w:cstheme="minorBidi"/>
            <w:lang w:val="es-ES_tradnl"/>
          </w:rPr>
          <w:commentReference w:id="2597"/>
        </w:r>
        <w:r w:rsidRPr="00BA156B">
          <w:t>tabla de clasificación actual y se encontraron varios tipos de reclamos repetidos o que podían ser contenidos dentro de otros.</w:t>
        </w:r>
      </w:ins>
      <w:ins w:id="2601" w:author="Regina Casanova" w:date="2018-07-29T12:54:00Z">
        <w:r>
          <w:t xml:space="preserve"> Con esto se encontraron un total de 45 tipos de reclamos que necesitaban ser organizados y categorizados. Ellos fueron escritos en 45 tarjetas </w:t>
        </w:r>
      </w:ins>
      <w:ins w:id="2602" w:author="Regina Casanova" w:date="2018-07-29T12:56:00Z">
        <w:r>
          <w:t>físicas</w:t>
        </w:r>
      </w:ins>
      <w:ins w:id="2603" w:author="Regina Casanova" w:date="2018-07-29T12:54:00Z">
        <w:r>
          <w:t xml:space="preserve"> </w:t>
        </w:r>
      </w:ins>
      <w:ins w:id="2604" w:author="Regina Casanova" w:date="2018-07-29T12:56:00Z">
        <w:r>
          <w:t>que fueron entregadas a una persona experta en el tema de reclamos de IPRESS</w:t>
        </w:r>
      </w:ins>
      <w:ins w:id="2605" w:author="Regina Casanova" w:date="2018-07-07T15:31:00Z">
        <w:r w:rsidR="006F7425" w:rsidRPr="00201302">
          <w:t xml:space="preserve"> y se le pidió agruparlo en la manera que viera conveniente por similitud de reclamos. A esta persona experta se le dio la posibilidad de separar las tarjetas que consideraba que no eran un tipo de reclamo válido y agregar nuevos tipos de reclamos que consideraba faltantes. </w:t>
        </w:r>
      </w:ins>
      <w:ins w:id="2606" w:author="Regina Casanova" w:date="2018-07-29T12:26:00Z">
        <w:r w:rsidR="006A631E" w:rsidRPr="00BA156B">
          <w:t>Con las 4</w:t>
        </w:r>
        <w:r w:rsidR="006A631E">
          <w:t>5 tarjetas entregadas identificó</w:t>
        </w:r>
        <w:r w:rsidR="006A631E" w:rsidRPr="00BA156B">
          <w:t xml:space="preserve"> una tarjeta que se había escrito de manera muy general y la desglos</w:t>
        </w:r>
        <w:r w:rsidR="006A631E">
          <w:t>ó</w:t>
        </w:r>
        <w:r w:rsidR="006A631E" w:rsidRPr="00BA156B">
          <w:t xml:space="preserve"> en 3 tarjetas diferentes. Posteriormente </w:t>
        </w:r>
        <w:r w:rsidR="006A631E">
          <w:t>agregó</w:t>
        </w:r>
        <w:r w:rsidR="006A631E" w:rsidRPr="00BA156B">
          <w:t xml:space="preserve"> 6 nuevos tipos de reclamos que consideraba que faltaban y retiro 7 tarjetas de tipos de reclamos que consideraba podían ser agrupados en otros ya especificados, para esto detallo más la descripción de algunos tipos de reclamos. Por último</w:t>
        </w:r>
        <w:r w:rsidR="006A631E">
          <w:t>, revisó</w:t>
        </w:r>
        <w:r w:rsidR="006A631E" w:rsidRPr="00BA156B">
          <w:t xml:space="preserve"> nuevamente los tipos de reclamo para cerciorarse que el lenguaje utilizado fuera correcto y simple. </w:t>
        </w:r>
      </w:ins>
      <w:ins w:id="2607" w:author="Regina Casanova" w:date="2018-07-29T12:57:00Z">
        <w:r w:rsidRPr="00201302">
          <w:t xml:space="preserve">Luego que la persona experta realizará su organización y revisión de las categorías que creo, se le pidió que colocara un título a cada categoría y revisará los tipos de reclamos contenidos </w:t>
        </w:r>
        <w:r w:rsidRPr="00201302">
          <w:lastRenderedPageBreak/>
          <w:t xml:space="preserve">en cada categoría para poder encontrar posibles cambios en la organización. </w:t>
        </w:r>
      </w:ins>
      <w:ins w:id="2608" w:author="Regina Casanova" w:date="2018-07-29T12:26:00Z">
        <w:r w:rsidR="006A631E" w:rsidRPr="00BA156B">
          <w:t xml:space="preserve">Al finalizar esta dinámica, se obtuvo en total 10 categorías diferentes que contenían un total de 46 tarjetas.  </w:t>
        </w:r>
      </w:ins>
      <w:ins w:id="2609" w:author="Regina Casanova" w:date="2018-07-29T12:27:00Z">
        <w:r w:rsidR="006A631E">
          <w:t>Cuando ya el usuario experto</w:t>
        </w:r>
        <w:r>
          <w:t xml:space="preserve"> determin</w:t>
        </w:r>
      </w:ins>
      <w:ins w:id="2610" w:author="Regina Casanova" w:date="2018-07-29T12:57:00Z">
        <w:r>
          <w:t>ó</w:t>
        </w:r>
      </w:ins>
      <w:ins w:id="2611" w:author="Regina Casanova" w:date="2018-07-29T12:27:00Z">
        <w:r w:rsidR="006A631E">
          <w:t xml:space="preserve"> que era su clasificación final, se pasó a versión digital utilizando </w:t>
        </w:r>
      </w:ins>
      <w:ins w:id="2612" w:author="Regina Casanova" w:date="2018-07-29T12:34:00Z">
        <w:r w:rsidR="001D23EF">
          <w:t>un tablero d</w:t>
        </w:r>
      </w:ins>
      <w:ins w:id="2613" w:author="Regina Casanova" w:date="2018-07-29T12:27:00Z">
        <w:r w:rsidR="00DD3059">
          <w:t>e</w:t>
        </w:r>
      </w:ins>
      <w:ins w:id="2614" w:author="Regina Casanova" w:date="2018-07-29T12:42:00Z">
        <w:r w:rsidR="00DD3059">
          <w:t xml:space="preserve"> la aplicación basad</w:t>
        </w:r>
      </w:ins>
      <w:ins w:id="2615" w:author="Regina Casanova" w:date="2018-07-29T12:45:00Z">
        <w:r w:rsidR="00DD3059">
          <w:t xml:space="preserve">a </w:t>
        </w:r>
      </w:ins>
      <w:ins w:id="2616" w:author="Regina Casanova" w:date="2018-07-29T12:42:00Z">
        <w:r w:rsidR="00DD3059">
          <w:t>en web para el manejo</w:t>
        </w:r>
      </w:ins>
      <w:ins w:id="2617" w:author="Regina Casanova" w:date="2018-07-29T12:43:00Z">
        <w:r w:rsidR="00DD3059">
          <w:t xml:space="preserve"> de proyecto</w:t>
        </w:r>
      </w:ins>
      <w:ins w:id="2618" w:author="Regina Casanova" w:date="2018-07-29T12:42:00Z">
        <w:r w:rsidR="001D23EF">
          <w:t xml:space="preserve"> </w:t>
        </w:r>
      </w:ins>
      <w:ins w:id="2619" w:author="Regina Casanova" w:date="2018-07-29T12:39:00Z">
        <w:r w:rsidR="001D23EF">
          <w:t>gratuito</w:t>
        </w:r>
      </w:ins>
      <w:ins w:id="2620" w:author="Regina Casanova" w:date="2018-07-29T12:27:00Z">
        <w:r w:rsidR="006A631E">
          <w:t xml:space="preserve"> </w:t>
        </w:r>
        <w:proofErr w:type="spellStart"/>
        <w:r w:rsidR="006A631E">
          <w:t>Trello</w:t>
        </w:r>
      </w:ins>
      <w:proofErr w:type="spellEnd"/>
      <w:ins w:id="2621" w:author="Regina Casanova" w:date="2018-07-29T12:39:00Z">
        <w:r w:rsidR="001D23EF">
          <w:t xml:space="preserve"> (</w:t>
        </w:r>
        <w:proofErr w:type="spellStart"/>
        <w:r w:rsidR="001D23EF">
          <w:t>Trello</w:t>
        </w:r>
        <w:proofErr w:type="spellEnd"/>
        <w:r w:rsidR="001D23EF">
          <w:t xml:space="preserve"> Inc.</w:t>
        </w:r>
      </w:ins>
      <w:ins w:id="2622" w:author="Regina Casanova" w:date="2018-07-29T12:41:00Z">
        <w:r w:rsidR="001D23EF">
          <w:t>, New York City, USA</w:t>
        </w:r>
      </w:ins>
      <w:ins w:id="2623" w:author="Regina Casanova" w:date="2018-07-29T12:42:00Z">
        <w:r w:rsidR="00DD3059">
          <w:t>)</w:t>
        </w:r>
      </w:ins>
      <w:ins w:id="2624" w:author="Regina Casanova" w:date="2018-07-29T12:39:00Z">
        <w:r w:rsidR="001D23EF">
          <w:t xml:space="preserve"> </w:t>
        </w:r>
      </w:ins>
      <w:ins w:id="2625" w:author="Regina Casanova" w:date="2018-07-29T12:27:00Z">
        <w:r w:rsidR="006A631E">
          <w:t>para poder mostrarlo a los siguientes entrevistados</w:t>
        </w:r>
      </w:ins>
      <w:ins w:id="2626" w:author="Regina Casanova" w:date="2018-07-29T12:34:00Z">
        <w:r w:rsidR="001D23EF">
          <w:t xml:space="preserve">. </w:t>
        </w:r>
      </w:ins>
      <w:ins w:id="2627" w:author="Regina Casanova" w:date="2018-07-29T12:44:00Z">
        <w:r w:rsidR="00DD3059">
          <w:t xml:space="preserve">Se utilizó dicho aplicativo debido a su facilidad de crear tarjetas que pudieran ser movidas en diferentes organizaciones de una sencilla e intuitiva para el entrevistado. </w:t>
        </w:r>
      </w:ins>
      <w:ins w:id="2628" w:author="Regina Casanova" w:date="2018-07-29T12:35:00Z">
        <w:r w:rsidR="001D23EF">
          <w:t xml:space="preserve">Creado el primer tablero, cada categoría </w:t>
        </w:r>
      </w:ins>
      <w:ins w:id="2629" w:author="Regina Casanova" w:date="2018-07-29T12:45:00Z">
        <w:r w:rsidR="00DD3059">
          <w:t xml:space="preserve">propuesta por el primer entrevistado </w:t>
        </w:r>
      </w:ins>
      <w:ins w:id="2630" w:author="Regina Casanova" w:date="2018-07-29T12:36:00Z">
        <w:r w:rsidR="001D23EF">
          <w:t xml:space="preserve">se separó </w:t>
        </w:r>
      </w:ins>
      <w:ins w:id="2631" w:author="Regina Casanova" w:date="2018-07-29T12:35:00Z">
        <w:r w:rsidR="001D23EF">
          <w:t xml:space="preserve">en columnas mientras que los </w:t>
        </w:r>
      </w:ins>
      <w:ins w:id="2632" w:author="Regina Casanova" w:date="2018-07-29T12:36:00Z">
        <w:r w:rsidR="001D23EF">
          <w:t>ítems</w:t>
        </w:r>
      </w:ins>
      <w:ins w:id="2633" w:author="Regina Casanova" w:date="2018-07-29T12:35:00Z">
        <w:r w:rsidR="001D23EF">
          <w:t xml:space="preserve"> </w:t>
        </w:r>
      </w:ins>
      <w:ins w:id="2634" w:author="Regina Casanova" w:date="2018-07-29T12:36:00Z">
        <w:r w:rsidR="001D23EF">
          <w:t>eran las filas correspondientes a su categoría respectiva. Posterio</w:t>
        </w:r>
      </w:ins>
      <w:ins w:id="2635" w:author="Regina Casanova" w:date="2018-07-29T12:37:00Z">
        <w:r w:rsidR="001D23EF">
          <w:t>r</w:t>
        </w:r>
      </w:ins>
      <w:ins w:id="2636" w:author="Regina Casanova" w:date="2018-07-29T12:36:00Z">
        <w:r w:rsidR="001D23EF">
          <w:t>mente</w:t>
        </w:r>
      </w:ins>
      <w:ins w:id="2637" w:author="Regina Casanova" w:date="2018-07-29T12:37:00Z">
        <w:r w:rsidR="001D23EF">
          <w:t>, dicho tablero fue copiado para poder mostrarlo al siguiente entrevistado y que él pudiera hacer sus cambios respectivos en dicho tablero</w:t>
        </w:r>
      </w:ins>
      <w:ins w:id="2638" w:author="Regina Casanova" w:date="2018-07-29T12:38:00Z">
        <w:r w:rsidR="001D23EF">
          <w:t xml:space="preserve"> organizándolo de la manera que considerara correspondiente. </w:t>
        </w:r>
      </w:ins>
      <w:ins w:id="2639" w:author="Regina Casanova" w:date="2018-07-29T12:46:00Z">
        <w:r w:rsidR="00DD3059">
          <w:t>Dicho procedimiento fue repetido para todos los entrevistados y a todos se les dio la posibilidad de reorganizar la clasificaci</w:t>
        </w:r>
      </w:ins>
      <w:ins w:id="2640" w:author="Regina Casanova" w:date="2018-07-29T12:47:00Z">
        <w:r w:rsidR="00DD3059">
          <w:t>ón de la manera que consideraran conveniente.</w:t>
        </w:r>
      </w:ins>
      <w:ins w:id="2641" w:author="Regina Casanova" w:date="2018-07-29T12:51:00Z">
        <w:r w:rsidR="00DD3059">
          <w:t xml:space="preserve"> </w:t>
        </w:r>
      </w:ins>
      <w:ins w:id="2642" w:author="Regina Casanova" w:date="2018-07-29T12:47:00Z">
        <w:r w:rsidR="00DD3059">
          <w:t xml:space="preserve"> </w:t>
        </w:r>
      </w:ins>
    </w:p>
    <w:p w14:paraId="45409BA2" w14:textId="59E44FA6" w:rsidR="006F7425" w:rsidRPr="005956FA" w:rsidRDefault="006F7425">
      <w:pPr>
        <w:pStyle w:val="Ttulo2"/>
        <w:rPr>
          <w:ins w:id="2643" w:author="Regina Casanova" w:date="2018-07-07T15:31:00Z"/>
        </w:rPr>
        <w:pPrChange w:id="2644" w:author="Regina Casanova" w:date="2018-07-07T15:37:00Z">
          <w:pPr/>
        </w:pPrChange>
      </w:pPr>
      <w:bookmarkStart w:id="2645" w:name="_Toc520655652"/>
      <w:ins w:id="2646" w:author="Regina Casanova" w:date="2018-07-07T15:31:00Z">
        <w:r>
          <w:t>Metodología para Sub-Estudio del objetivo específico #2, correspondiente a la Fase de Diseño</w:t>
        </w:r>
        <w:bookmarkEnd w:id="2645"/>
      </w:ins>
    </w:p>
    <w:p w14:paraId="33F3CF4C" w14:textId="7BC45599" w:rsidR="006F7425" w:rsidRPr="005956FA" w:rsidRDefault="006F7425">
      <w:pPr>
        <w:pStyle w:val="Ttulo3"/>
        <w:rPr>
          <w:ins w:id="2647" w:author="Regina Casanova" w:date="2018-07-07T15:31:00Z"/>
        </w:rPr>
        <w:pPrChange w:id="2648" w:author="Regina Casanova" w:date="2018-07-07T15:37:00Z">
          <w:pPr/>
        </w:pPrChange>
      </w:pPr>
      <w:bookmarkStart w:id="2649" w:name="_Toc520655653"/>
      <w:ins w:id="2650" w:author="Regina Casanova" w:date="2018-07-07T15:31:00Z">
        <w:r>
          <w:t>Diseño del estudio</w:t>
        </w:r>
        <w:bookmarkEnd w:id="2649"/>
      </w:ins>
    </w:p>
    <w:p w14:paraId="473ABD73" w14:textId="438B94E6" w:rsidR="006F7425" w:rsidRDefault="006F7425">
      <w:pPr>
        <w:pStyle w:val="Texto"/>
        <w:rPr>
          <w:ins w:id="2651" w:author="Regina Casanova" w:date="2018-07-07T15:31:00Z"/>
        </w:rPr>
        <w:pPrChange w:id="2652" w:author="Regina Casanova" w:date="2018-07-07T15:37:00Z">
          <w:pPr/>
        </w:pPrChange>
      </w:pPr>
      <w:ins w:id="2653" w:author="Regina Casanova" w:date="2018-07-07T15:31:00Z">
        <w:r>
          <w:t xml:space="preserve">Este es un sub-estudio de </w:t>
        </w:r>
        <w:proofErr w:type="spellStart"/>
        <w:r>
          <w:t>prototipado</w:t>
        </w:r>
        <w:proofErr w:type="spellEnd"/>
        <w:r>
          <w:t xml:space="preserve">, donde se realizó el diseño de un prototipo para un </w:t>
        </w:r>
      </w:ins>
      <w:ins w:id="2654" w:author="Regina Casanova" w:date="2018-07-29T19:16:00Z">
        <w:r w:rsidR="00F95B03">
          <w:t>aplicativo informático</w:t>
        </w:r>
      </w:ins>
      <w:ins w:id="2655" w:author="Regina Casanova" w:date="2018-07-07T15:31:00Z">
        <w:r>
          <w:t xml:space="preserve"> de gestión de reclamos.</w:t>
        </w:r>
      </w:ins>
    </w:p>
    <w:p w14:paraId="39C645D9" w14:textId="41DE099D" w:rsidR="006F7425" w:rsidRPr="005956FA" w:rsidRDefault="006F7425">
      <w:pPr>
        <w:pStyle w:val="Ttulo3"/>
        <w:rPr>
          <w:ins w:id="2656" w:author="Regina Casanova" w:date="2018-07-07T15:31:00Z"/>
        </w:rPr>
        <w:pPrChange w:id="2657" w:author="Regina Casanova" w:date="2018-07-07T15:37:00Z">
          <w:pPr/>
        </w:pPrChange>
      </w:pPr>
      <w:bookmarkStart w:id="2658" w:name="_Toc520655654"/>
      <w:ins w:id="2659" w:author="Regina Casanova" w:date="2018-07-07T15:31:00Z">
        <w:r>
          <w:lastRenderedPageBreak/>
          <w:t>Población</w:t>
        </w:r>
        <w:bookmarkEnd w:id="2658"/>
      </w:ins>
    </w:p>
    <w:p w14:paraId="6D168378" w14:textId="00C365AA" w:rsidR="006F7425" w:rsidRDefault="006F7425">
      <w:pPr>
        <w:pStyle w:val="Texto"/>
        <w:rPr>
          <w:ins w:id="2660" w:author="Regina Casanova" w:date="2018-07-07T15:31:00Z"/>
        </w:rPr>
        <w:pPrChange w:id="2661" w:author="Regina Casanova" w:date="2018-07-07T15:37:00Z">
          <w:pPr/>
        </w:pPrChange>
      </w:pPr>
      <w:ins w:id="2662" w:author="Regina Casanova" w:date="2018-07-07T15:31:00Z">
        <w:r>
          <w:t xml:space="preserve">Necesidades para un </w:t>
        </w:r>
      </w:ins>
      <w:ins w:id="2663" w:author="Regina Casanova" w:date="2018-07-29T19:16:00Z">
        <w:r w:rsidR="00F95B03">
          <w:t>aplicativo informático</w:t>
        </w:r>
      </w:ins>
      <w:ins w:id="2664" w:author="Regina Casanova" w:date="2018-07-07T15:31:00Z">
        <w:r>
          <w:t xml:space="preserve"> de gestión de reclamos presentados durante las entrevistas a profundidad realizadas a los tres tipos de usuarios durante el primer sub-estudio de este estudio. </w:t>
        </w:r>
      </w:ins>
    </w:p>
    <w:p w14:paraId="0C60E3EB" w14:textId="725D2880" w:rsidR="006F7425" w:rsidRPr="005956FA" w:rsidRDefault="006F7425">
      <w:pPr>
        <w:pStyle w:val="Ttulo3"/>
        <w:rPr>
          <w:ins w:id="2665" w:author="Regina Casanova" w:date="2018-07-07T15:31:00Z"/>
        </w:rPr>
        <w:pPrChange w:id="2666" w:author="Regina Casanova" w:date="2018-07-07T15:37:00Z">
          <w:pPr/>
        </w:pPrChange>
      </w:pPr>
      <w:bookmarkStart w:id="2667" w:name="_Toc520655655"/>
      <w:ins w:id="2668" w:author="Regina Casanova" w:date="2018-07-07T15:31:00Z">
        <w:r>
          <w:t>Muestra</w:t>
        </w:r>
        <w:bookmarkEnd w:id="2667"/>
      </w:ins>
    </w:p>
    <w:p w14:paraId="3564EEB8" w14:textId="6FA517D1" w:rsidR="006F7425" w:rsidRDefault="006F7425">
      <w:pPr>
        <w:pStyle w:val="Texto"/>
        <w:rPr>
          <w:ins w:id="2669" w:author="Regina Casanova" w:date="2018-07-07T15:31:00Z"/>
        </w:rPr>
        <w:pPrChange w:id="2670" w:author="Regina Casanova" w:date="2018-07-07T15:37:00Z">
          <w:pPr/>
        </w:pPrChange>
      </w:pPr>
      <w:ins w:id="2671" w:author="Regina Casanova" w:date="2018-07-07T15:31:00Z">
        <w:r>
          <w:t>58 necesidades presentados por los tres tipos de usuarios entrevistados.</w:t>
        </w:r>
      </w:ins>
    </w:p>
    <w:p w14:paraId="7AEA2435" w14:textId="7E0AEFDE" w:rsidR="006F7425" w:rsidRPr="005956FA" w:rsidRDefault="00B17392">
      <w:pPr>
        <w:pStyle w:val="Ttulo3"/>
        <w:rPr>
          <w:ins w:id="2672" w:author="Regina Casanova" w:date="2018-07-07T15:31:00Z"/>
        </w:rPr>
        <w:pPrChange w:id="2673" w:author="Regina Casanova" w:date="2018-07-07T15:37:00Z">
          <w:pPr/>
        </w:pPrChange>
      </w:pPr>
      <w:bookmarkStart w:id="2674" w:name="_Toc520655656"/>
      <w:proofErr w:type="spellStart"/>
      <w:ins w:id="2675" w:author="Regina Casanova" w:date="2018-07-07T15:31:00Z">
        <w:r>
          <w:t>Operacionalización</w:t>
        </w:r>
        <w:proofErr w:type="spellEnd"/>
        <w:r>
          <w:t xml:space="preserve"> de </w:t>
        </w:r>
      </w:ins>
      <w:ins w:id="2676" w:author="Regina Casanova" w:date="2018-07-22T21:09:00Z">
        <w:r>
          <w:t>dimensiones</w:t>
        </w:r>
      </w:ins>
      <w:bookmarkEnd w:id="2674"/>
    </w:p>
    <w:tbl>
      <w:tblPr>
        <w:tblStyle w:val="Tabladecuadrcula4-nfasis2"/>
        <w:tblpPr w:leftFromText="142" w:rightFromText="142" w:bottomFromText="567" w:vertAnchor="text" w:tblpY="1"/>
        <w:tblW w:w="7427" w:type="dxa"/>
        <w:tblLayout w:type="fixed"/>
        <w:tblLook w:val="04A0" w:firstRow="1" w:lastRow="0" w:firstColumn="1" w:lastColumn="0" w:noHBand="0" w:noVBand="1"/>
      </w:tblPr>
      <w:tblGrid>
        <w:gridCol w:w="1809"/>
        <w:gridCol w:w="2014"/>
        <w:gridCol w:w="1559"/>
        <w:gridCol w:w="2045"/>
      </w:tblGrid>
      <w:tr w:rsidR="006F7425" w:rsidRPr="00BA156B" w14:paraId="05EC5B84" w14:textId="77777777" w:rsidTr="005956FA">
        <w:trPr>
          <w:cnfStyle w:val="100000000000" w:firstRow="1" w:lastRow="0" w:firstColumn="0" w:lastColumn="0" w:oddVBand="0" w:evenVBand="0" w:oddHBand="0" w:evenHBand="0" w:firstRowFirstColumn="0" w:firstRowLastColumn="0" w:lastRowFirstColumn="0" w:lastRowLastColumn="0"/>
          <w:ins w:id="2677"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ED7D31" w:themeColor="accent2"/>
            </w:tcBorders>
          </w:tcPr>
          <w:p w14:paraId="037C0A8E" w14:textId="77777777" w:rsidR="006F7425" w:rsidRPr="00BA156B" w:rsidRDefault="006F7425" w:rsidP="004105E1">
            <w:pPr>
              <w:pStyle w:val="Texto"/>
              <w:rPr>
                <w:ins w:id="2678" w:author="Regina Casanova" w:date="2018-07-07T15:31:00Z"/>
              </w:rPr>
            </w:pPr>
            <w:ins w:id="2679" w:author="Regina Casanova" w:date="2018-07-07T15:31:00Z">
              <w:r w:rsidRPr="00BA156B">
                <w:t>Nombre de Variable</w:t>
              </w:r>
            </w:ins>
          </w:p>
        </w:tc>
        <w:tc>
          <w:tcPr>
            <w:tcW w:w="2014" w:type="dxa"/>
            <w:tcBorders>
              <w:left w:val="single" w:sz="4" w:space="0" w:color="ED7D31" w:themeColor="accent2"/>
              <w:right w:val="single" w:sz="4" w:space="0" w:color="ED7D31" w:themeColor="accent2"/>
            </w:tcBorders>
          </w:tcPr>
          <w:p w14:paraId="48ADA275"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0" w:author="Regina Casanova" w:date="2018-07-07T15:31:00Z"/>
              </w:rPr>
            </w:pPr>
            <w:ins w:id="2681"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
          <w:p w14:paraId="483E37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2" w:author="Regina Casanova" w:date="2018-07-07T15:31:00Z"/>
              </w:rPr>
            </w:pPr>
            <w:ins w:id="2683" w:author="Regina Casanova" w:date="2018-07-07T15:31:00Z">
              <w:r w:rsidRPr="00BA156B">
                <w:t>Tipo de Variable</w:t>
              </w:r>
            </w:ins>
          </w:p>
        </w:tc>
        <w:tc>
          <w:tcPr>
            <w:tcW w:w="2045" w:type="dxa"/>
            <w:tcBorders>
              <w:left w:val="single" w:sz="4" w:space="0" w:color="ED7D31" w:themeColor="accent2"/>
            </w:tcBorders>
          </w:tcPr>
          <w:p w14:paraId="15D77691"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4" w:author="Regina Casanova" w:date="2018-07-07T15:31:00Z"/>
              </w:rPr>
            </w:pPr>
            <w:ins w:id="2685" w:author="Regina Casanova" w:date="2018-07-07T15:31:00Z">
              <w:r w:rsidRPr="00BA156B">
                <w:t>Fuente de Información</w:t>
              </w:r>
            </w:ins>
          </w:p>
        </w:tc>
      </w:tr>
      <w:tr w:rsidR="006F7425" w:rsidRPr="00BA156B" w14:paraId="0470ACEF" w14:textId="77777777" w:rsidTr="004105E1">
        <w:trPr>
          <w:cnfStyle w:val="000000100000" w:firstRow="0" w:lastRow="0" w:firstColumn="0" w:lastColumn="0" w:oddVBand="0" w:evenVBand="0" w:oddHBand="1" w:evenHBand="0" w:firstRowFirstColumn="0" w:firstRowLastColumn="0" w:lastRowFirstColumn="0" w:lastRowLastColumn="0"/>
          <w:ins w:id="2686"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Pr>
          <w:p w14:paraId="577F8B54" w14:textId="77777777" w:rsidR="006F7425" w:rsidRPr="00BA156B" w:rsidRDefault="006F7425" w:rsidP="004105E1">
            <w:pPr>
              <w:pStyle w:val="Texto"/>
              <w:rPr>
                <w:ins w:id="2687" w:author="Regina Casanova" w:date="2018-07-07T15:31:00Z"/>
              </w:rPr>
            </w:pPr>
            <w:ins w:id="2688" w:author="Regina Casanova" w:date="2018-07-07T15:31:00Z">
              <w:r>
                <w:t>Requerimientos de Usuario</w:t>
              </w:r>
            </w:ins>
          </w:p>
        </w:tc>
        <w:tc>
          <w:tcPr>
            <w:tcW w:w="2014" w:type="dxa"/>
          </w:tcPr>
          <w:p w14:paraId="5310EE14"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89" w:author="Regina Casanova" w:date="2018-07-07T15:31:00Z"/>
              </w:rPr>
            </w:pPr>
            <w:ins w:id="2690" w:author="Regina Casanova" w:date="2018-07-07T15:31:00Z">
              <w:r>
                <w:t>Solicitudes técnicas presentadas por los tres tipos de usuarios</w:t>
              </w:r>
            </w:ins>
          </w:p>
        </w:tc>
        <w:tc>
          <w:tcPr>
            <w:tcW w:w="1559" w:type="dxa"/>
          </w:tcPr>
          <w:p w14:paraId="4B8A69EE"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91" w:author="Regina Casanova" w:date="2018-07-07T15:31:00Z"/>
              </w:rPr>
            </w:pPr>
            <w:ins w:id="2692" w:author="Regina Casanova" w:date="2018-07-07T15:31:00Z">
              <w:r>
                <w:t>Cualitativas</w:t>
              </w:r>
            </w:ins>
          </w:p>
        </w:tc>
        <w:tc>
          <w:tcPr>
            <w:tcW w:w="2045" w:type="dxa"/>
          </w:tcPr>
          <w:p w14:paraId="180EA22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93" w:author="Regina Casanova" w:date="2018-07-07T15:31:00Z"/>
              </w:rPr>
            </w:pPr>
            <w:ins w:id="2694" w:author="Regina Casanova" w:date="2018-07-07T15:31:00Z">
              <w:r>
                <w:t>Análisis de necesidades.</w:t>
              </w:r>
            </w:ins>
          </w:p>
        </w:tc>
      </w:tr>
    </w:tbl>
    <w:p w14:paraId="28A9490D" w14:textId="01FFC3D2" w:rsidR="006F7425" w:rsidRPr="005956FA" w:rsidRDefault="006F7425">
      <w:pPr>
        <w:pStyle w:val="Ttulo3"/>
        <w:rPr>
          <w:ins w:id="2695" w:author="Regina Casanova" w:date="2018-07-07T15:31:00Z"/>
        </w:rPr>
        <w:pPrChange w:id="2696" w:author="Regina Casanova" w:date="2018-07-07T15:38:00Z">
          <w:pPr/>
        </w:pPrChange>
      </w:pPr>
      <w:bookmarkStart w:id="2697" w:name="_Toc520655657"/>
      <w:ins w:id="2698" w:author="Regina Casanova" w:date="2018-07-07T15:31:00Z">
        <w:r>
          <w:t>Procedimientos y Técnicas</w:t>
        </w:r>
        <w:bookmarkEnd w:id="2697"/>
      </w:ins>
    </w:p>
    <w:p w14:paraId="01643BFD" w14:textId="77777777" w:rsidR="006F7425" w:rsidRPr="005956FA" w:rsidRDefault="006F7425" w:rsidP="005956FA">
      <w:pPr>
        <w:pStyle w:val="Texto"/>
        <w:rPr>
          <w:ins w:id="2699" w:author="Regina Casanova" w:date="2018-07-07T15:31:00Z"/>
        </w:rPr>
      </w:pPr>
      <w:ins w:id="2700" w:author="Regina Casanova" w:date="2018-07-07T15:31:00Z">
        <w:r w:rsidRPr="005956FA">
          <w:t xml:space="preserve">Con esta lista de necesidades se crearon ‘Historias de Usuario’ para cada una de estas necesidades. Las historias de usuario consisten en la creación de una frase pequeña que usualmente sigue el formato de </w:t>
        </w:r>
      </w:ins>
    </w:p>
    <w:p w14:paraId="7D5DF83A" w14:textId="77777777" w:rsidR="006F7425" w:rsidRPr="00B26073" w:rsidRDefault="006F7425" w:rsidP="006F7425">
      <w:pPr>
        <w:pStyle w:val="Texto"/>
        <w:jc w:val="center"/>
        <w:rPr>
          <w:ins w:id="2701" w:author="Regina Casanova" w:date="2018-07-07T15:31:00Z"/>
          <w:rStyle w:val="Referenciaintensa"/>
          <w:color w:val="auto"/>
          <w:lang w:val="es-PE"/>
        </w:rPr>
      </w:pPr>
      <w:ins w:id="2702" w:author="Regina Casanova" w:date="2018-07-07T15:31:00Z">
        <w:r w:rsidRPr="00BA156B">
          <w:rPr>
            <w:rStyle w:val="Referenciaintensa"/>
            <w:color w:val="auto"/>
            <w:lang w:val="es-PE"/>
          </w:rPr>
          <w:lastRenderedPageBreak/>
          <w:t>“Como [usuario / tipo de usuario] quiero [necesidad] para poder [objetivo]”</w:t>
        </w:r>
      </w:ins>
    </w:p>
    <w:p w14:paraId="1908C66E" w14:textId="77777777" w:rsidR="006F7425" w:rsidRPr="005956FA" w:rsidRDefault="006F7425" w:rsidP="005956FA">
      <w:pPr>
        <w:pStyle w:val="Texto"/>
        <w:rPr>
          <w:ins w:id="2703" w:author="Regina Casanova" w:date="2018-07-07T15:31:00Z"/>
        </w:rPr>
      </w:pPr>
      <w:ins w:id="2704" w:author="Regina Casanova" w:date="2018-07-07T15:31:00Z">
        <w:r w:rsidRPr="005956FA">
          <w:rPr>
            <w:rPrChange w:id="2705" w:author="Regina Casanova" w:date="2018-07-07T15:38:00Z">
              <w:rPr>
                <w:lang w:val="es-PE"/>
              </w:rPr>
            </w:rPrChange>
          </w:rPr>
          <w:t>Las</w:t>
        </w:r>
        <w:r w:rsidRPr="005956FA">
          <w:t xml:space="preserve"> Historias de Usuario iban a permitir realizar la tabla de requerimientos que implicaba agregar una columna de prioridad a cada requerimiento.</w:t>
        </w:r>
      </w:ins>
    </w:p>
    <w:p w14:paraId="00B124A2" w14:textId="55E01506" w:rsidR="006F7425" w:rsidRPr="005956FA" w:rsidRDefault="006F7425" w:rsidP="005956FA">
      <w:pPr>
        <w:pStyle w:val="Texto"/>
        <w:rPr>
          <w:ins w:id="2706" w:author="Regina Casanova" w:date="2018-07-07T15:31:00Z"/>
        </w:rPr>
      </w:pPr>
      <w:ins w:id="2707" w:author="Regina Casanova" w:date="2018-07-07T15:31:00Z">
        <w:r w:rsidRPr="005956FA">
          <w:t xml:space="preserve">Con los objetivos y requerimientos hechos por cada tipo de usuario, se hicieron diversos </w:t>
        </w:r>
        <w:proofErr w:type="spellStart"/>
        <w:r w:rsidRPr="005956FA">
          <w:t>wireframes</w:t>
        </w:r>
        <w:proofErr w:type="spellEnd"/>
        <w:r w:rsidRPr="005956FA">
          <w:t xml:space="preserve"> en lápiz y papel con posibles bocetos de cada pantalla del </w:t>
        </w:r>
      </w:ins>
      <w:ins w:id="2708" w:author="Regina Casanova" w:date="2018-07-29T19:16:00Z">
        <w:r w:rsidR="00F95B03">
          <w:t>aplicativo informático</w:t>
        </w:r>
      </w:ins>
      <w:ins w:id="2709" w:author="Regina Casanova" w:date="2018-07-07T15:31:00Z">
        <w:r w:rsidRPr="005956FA">
          <w:t>, sus elementos y ubicación. La ventaja de realizar estos bocetos en lápiz y papel es que permite hacer cambios de forma muy rápida y poder añadir elementos adicionales necesarios mientras que la idea fue mejorando a lo largo de la creación de estos bocetos.</w:t>
        </w:r>
      </w:ins>
    </w:p>
    <w:p w14:paraId="26D716F2" w14:textId="4551F7A6" w:rsidR="006F7425" w:rsidRPr="005956FA" w:rsidRDefault="006F7425" w:rsidP="005956FA">
      <w:pPr>
        <w:pStyle w:val="Texto"/>
        <w:rPr>
          <w:ins w:id="2710" w:author="Regina Casanova" w:date="2018-07-07T15:31:00Z"/>
        </w:rPr>
      </w:pPr>
      <w:ins w:id="2711" w:author="Regina Casanova" w:date="2018-07-07T15:31:00Z">
        <w:r w:rsidRPr="005956FA">
          <w:t xml:space="preserve">Con estos </w:t>
        </w:r>
        <w:proofErr w:type="spellStart"/>
        <w:r w:rsidRPr="005956FA">
          <w:t>wireframes</w:t>
        </w:r>
        <w:proofErr w:type="spellEnd"/>
        <w:r w:rsidRPr="005956FA">
          <w:t xml:space="preserve"> se determinó cuál era el boceto a </w:t>
        </w:r>
        <w:proofErr w:type="spellStart"/>
        <w:r w:rsidRPr="005956FA">
          <w:t>prototipar</w:t>
        </w:r>
        <w:proofErr w:type="spellEnd"/>
        <w:r w:rsidRPr="005956FA">
          <w:t xml:space="preserve"> con el que los diversos tipos de usuarios pudieran cumplir sus tareas. Una vez se tuvieron los </w:t>
        </w:r>
        <w:r w:rsidRPr="007808F4">
          <w:rPr>
            <w:lang w:val="es-PE"/>
            <w:rPrChange w:id="2712" w:author="Regina Casanova" w:date="2018-07-10T20:19:00Z">
              <w:rPr/>
            </w:rPrChange>
          </w:rPr>
          <w:t>wireframes</w:t>
        </w:r>
        <w:r w:rsidRPr="005956FA">
          <w:t xml:space="preserve">, se hicieron los prototipos utilizando el </w:t>
        </w:r>
      </w:ins>
      <w:ins w:id="2713" w:author="Regina Casanova" w:date="2018-07-29T19:16:00Z">
        <w:r w:rsidR="00F95B03">
          <w:t>aplicativo informático</w:t>
        </w:r>
      </w:ins>
      <w:ins w:id="2714" w:author="Regina Casanova" w:date="2018-07-07T15:31:00Z">
        <w:r w:rsidRPr="005956FA">
          <w:t xml:space="preserve"> </w:t>
        </w:r>
        <w:r w:rsidRPr="007808F4">
          <w:rPr>
            <w:lang w:val="es-PE"/>
            <w:rPrChange w:id="2715" w:author="Regina Casanova" w:date="2018-07-10T20:19:00Z">
              <w:rPr/>
            </w:rPrChange>
          </w:rPr>
          <w:t>Axure</w:t>
        </w:r>
        <w:r w:rsidRPr="005956FA">
          <w:t xml:space="preserve"> RP v8 (</w:t>
        </w:r>
        <w:proofErr w:type="spellStart"/>
        <w:r w:rsidRPr="005956FA">
          <w:t>Axure</w:t>
        </w:r>
        <w:proofErr w:type="spellEnd"/>
        <w:r w:rsidRPr="005956FA">
          <w:t xml:space="preserve"> </w:t>
        </w:r>
      </w:ins>
      <w:ins w:id="2716" w:author="Regina Casanova" w:date="2018-07-29T19:16:00Z">
        <w:r w:rsidR="00F95B03">
          <w:t>Aplicativo informático</w:t>
        </w:r>
      </w:ins>
      <w:ins w:id="2717" w:author="Regina Casanova" w:date="2018-07-07T15:31:00Z">
        <w:r w:rsidRPr="005956FA">
          <w:t xml:space="preserve"> </w:t>
        </w:r>
        <w:r w:rsidRPr="007808F4">
          <w:rPr>
            <w:lang w:val="es-PE"/>
            <w:rPrChange w:id="2718" w:author="Regina Casanova" w:date="2018-07-10T20:19:00Z">
              <w:rPr/>
            </w:rPrChange>
          </w:rPr>
          <w:t>Solutions</w:t>
        </w:r>
        <w:r w:rsidRPr="005956FA">
          <w:t xml:space="preserve">, San Diego, CA bajo la licencia completa de Mg. Miguel Coloma). Se eligió este </w:t>
        </w:r>
      </w:ins>
      <w:ins w:id="2719" w:author="Regina Casanova" w:date="2018-07-29T19:16:00Z">
        <w:r w:rsidR="00F95B03">
          <w:t>aplicativo informático</w:t>
        </w:r>
      </w:ins>
      <w:ins w:id="2720" w:author="Regina Casanova" w:date="2018-07-07T15:31:00Z">
        <w:r w:rsidRPr="005956FA">
          <w:t xml:space="preserve"> ya que permitía dar funcionalidad a estos prototipos. Con estos prototipos funcionales, se podrían fácilmente probar para identificar posibles mejoras y errores en el diseño.</w:t>
        </w:r>
      </w:ins>
    </w:p>
    <w:p w14:paraId="24980F51" w14:textId="48613D69" w:rsidR="006F7425" w:rsidRDefault="006F7425" w:rsidP="005956FA">
      <w:pPr>
        <w:pStyle w:val="Texto"/>
        <w:rPr>
          <w:ins w:id="2721" w:author="Luis Fernando Llanos Zavalaga" w:date="2018-07-10T15:03:00Z"/>
        </w:rPr>
      </w:pPr>
      <w:ins w:id="2722" w:author="Regina Casanova" w:date="2018-07-07T15:31:00Z">
        <w:r w:rsidRPr="005956FA">
          <w:t xml:space="preserve">Estos prototipos no contaban con mucho detalle gráfico. Esto se hizo adrede para que durante las pruebas los usuarios se enfocarán en la funcionalidad del </w:t>
        </w:r>
      </w:ins>
      <w:ins w:id="2723" w:author="Regina Casanova" w:date="2018-07-29T19:16:00Z">
        <w:r w:rsidR="00F95B03">
          <w:t>aplicativo informático</w:t>
        </w:r>
      </w:ins>
      <w:ins w:id="2724" w:author="Regina Casanova" w:date="2018-07-07T15:31:00Z">
        <w:r w:rsidRPr="005956FA">
          <w:t xml:space="preserve"> planteado y no en detalles estéticos de él.</w:t>
        </w:r>
      </w:ins>
    </w:p>
    <w:p w14:paraId="2F7D6255" w14:textId="77777777" w:rsidR="00DE6ADF" w:rsidRPr="005956FA" w:rsidRDefault="00DE6ADF" w:rsidP="005956FA">
      <w:pPr>
        <w:pStyle w:val="Texto"/>
        <w:rPr>
          <w:ins w:id="2725" w:author="Regina Casanova" w:date="2018-07-07T15:31:00Z"/>
        </w:rPr>
      </w:pPr>
    </w:p>
    <w:p w14:paraId="78906DC0" w14:textId="77777777" w:rsidR="006F7425" w:rsidRDefault="006F7425">
      <w:pPr>
        <w:pStyle w:val="Ttulo2"/>
        <w:rPr>
          <w:ins w:id="2726" w:author="Regina Casanova" w:date="2018-07-07T15:31:00Z"/>
        </w:rPr>
        <w:pPrChange w:id="2727" w:author="Regina Casanova" w:date="2018-07-07T15:38:00Z">
          <w:pPr/>
        </w:pPrChange>
      </w:pPr>
      <w:bookmarkStart w:id="2728" w:name="_Toc520655658"/>
      <w:ins w:id="2729" w:author="Regina Casanova" w:date="2018-07-07T15:31:00Z">
        <w:r>
          <w:lastRenderedPageBreak/>
          <w:t>Metodología para Sub-Estudio del objetivo específico #3, correspondiente a la Fase de Pruebas</w:t>
        </w:r>
        <w:bookmarkEnd w:id="2728"/>
      </w:ins>
    </w:p>
    <w:p w14:paraId="4AA40B0A" w14:textId="77777777" w:rsidR="006F7425" w:rsidRDefault="006F7425">
      <w:pPr>
        <w:pStyle w:val="Ttulo3"/>
        <w:rPr>
          <w:ins w:id="2730" w:author="Regina Casanova" w:date="2018-07-07T15:31:00Z"/>
        </w:rPr>
        <w:pPrChange w:id="2731" w:author="Regina Casanova" w:date="2018-07-07T15:38:00Z">
          <w:pPr/>
        </w:pPrChange>
      </w:pPr>
      <w:bookmarkStart w:id="2732" w:name="_Toc520655659"/>
      <w:ins w:id="2733" w:author="Regina Casanova" w:date="2018-07-07T15:31:00Z">
        <w:r>
          <w:t>Diseño del estudio</w:t>
        </w:r>
        <w:bookmarkEnd w:id="2732"/>
      </w:ins>
    </w:p>
    <w:p w14:paraId="12485DF2" w14:textId="53FD9C41" w:rsidR="006F7425" w:rsidRPr="005956FA" w:rsidRDefault="006F7425" w:rsidP="005956FA">
      <w:pPr>
        <w:pStyle w:val="Texto"/>
        <w:rPr>
          <w:ins w:id="2734" w:author="Regina Casanova" w:date="2018-07-07T15:31:00Z"/>
        </w:rPr>
      </w:pPr>
      <w:ins w:id="2735" w:author="Regina Casanova" w:date="2018-07-07T15:31:00Z">
        <w:r w:rsidRPr="005956FA">
          <w:t xml:space="preserve">Este es un sub-estudio de usabilidad, donde se evaluará el diseño del prototipo de un producto tecnológico mediante pruebas dirigidas a tres tipos usuarios finales identificados para el uso de este </w:t>
        </w:r>
      </w:ins>
      <w:ins w:id="2736" w:author="Regina Casanova" w:date="2018-07-29T19:16:00Z">
        <w:r w:rsidR="00F95B03">
          <w:t>aplicativo informático</w:t>
        </w:r>
      </w:ins>
      <w:ins w:id="2737" w:author="Regina Casanova" w:date="2018-07-07T15:31:00Z">
        <w:r w:rsidRPr="005956FA">
          <w:t xml:space="preserve">. </w:t>
        </w:r>
      </w:ins>
    </w:p>
    <w:p w14:paraId="6B4E8AE5" w14:textId="34D62D9E" w:rsidR="006F7425" w:rsidRDefault="006F7425">
      <w:pPr>
        <w:pStyle w:val="Ttulo3"/>
        <w:rPr>
          <w:ins w:id="2738" w:author="Regina Casanova" w:date="2018-07-07T15:31:00Z"/>
        </w:rPr>
        <w:pPrChange w:id="2739" w:author="Regina Casanova" w:date="2018-07-07T15:39:00Z">
          <w:pPr/>
        </w:pPrChange>
      </w:pPr>
      <w:bookmarkStart w:id="2740" w:name="_Toc520655660"/>
      <w:ins w:id="2741" w:author="Regina Casanova" w:date="2018-07-07T15:31:00Z">
        <w:r>
          <w:t>Población</w:t>
        </w:r>
        <w:bookmarkEnd w:id="2740"/>
      </w:ins>
    </w:p>
    <w:p w14:paraId="3F335CEA" w14:textId="77777777" w:rsidR="006F7425" w:rsidRPr="00BA156B" w:rsidRDefault="006F7425" w:rsidP="006F7425">
      <w:pPr>
        <w:pStyle w:val="Texto"/>
        <w:rPr>
          <w:ins w:id="2742" w:author="Regina Casanova" w:date="2018-07-07T15:31:00Z"/>
        </w:rPr>
      </w:pPr>
      <w:ins w:id="2743" w:author="Regina Casanova" w:date="2018-07-07T15:31:00Z">
        <w:r w:rsidRPr="00BA156B">
          <w:t>La población en estudio se divide en tres tipos de usuarios:</w:t>
        </w:r>
      </w:ins>
    </w:p>
    <w:p w14:paraId="3080623D" w14:textId="77777777" w:rsidR="006F7425" w:rsidRPr="00BA156B" w:rsidRDefault="006F7425" w:rsidP="006F7425">
      <w:pPr>
        <w:pStyle w:val="Texto"/>
        <w:numPr>
          <w:ilvl w:val="0"/>
          <w:numId w:val="28"/>
        </w:numPr>
        <w:rPr>
          <w:ins w:id="2744" w:author="Regina Casanova" w:date="2018-07-07T15:31:00Z"/>
        </w:rPr>
      </w:pPr>
      <w:ins w:id="2745" w:author="Regina Casanova" w:date="2018-07-07T15:31:00Z">
        <w:r w:rsidRPr="00BA156B">
          <w:t>Personal Administrativo de SUSALUD.</w:t>
        </w:r>
      </w:ins>
    </w:p>
    <w:p w14:paraId="484580D9" w14:textId="77777777" w:rsidR="006F7425" w:rsidRPr="00BA156B" w:rsidRDefault="006F7425" w:rsidP="006F7425">
      <w:pPr>
        <w:pStyle w:val="Texto"/>
        <w:numPr>
          <w:ilvl w:val="0"/>
          <w:numId w:val="28"/>
        </w:numPr>
        <w:rPr>
          <w:ins w:id="2746" w:author="Regina Casanova" w:date="2018-07-07T15:31:00Z"/>
        </w:rPr>
      </w:pPr>
      <w:ins w:id="2747" w:author="Regina Casanova" w:date="2018-07-07T15:31:00Z">
        <w:r w:rsidRPr="00BA156B">
          <w:t>Gestores de IPRESS.</w:t>
        </w:r>
      </w:ins>
    </w:p>
    <w:p w14:paraId="2D6CD1A3" w14:textId="77777777" w:rsidR="006F7425" w:rsidRPr="00447182" w:rsidRDefault="006F7425" w:rsidP="006F7425">
      <w:pPr>
        <w:pStyle w:val="Texto"/>
        <w:numPr>
          <w:ilvl w:val="0"/>
          <w:numId w:val="28"/>
        </w:numPr>
        <w:rPr>
          <w:ins w:id="2748" w:author="Regina Casanova" w:date="2018-07-07T15:31:00Z"/>
        </w:rPr>
      </w:pPr>
      <w:ins w:id="2749" w:author="Regina Casanova" w:date="2018-07-07T15:31:00Z">
        <w:r w:rsidRPr="00BA156B">
          <w:t>Ciudadanos peruanos que puedan presentar reclamos.</w:t>
        </w:r>
      </w:ins>
    </w:p>
    <w:p w14:paraId="6B2C64F1" w14:textId="68652B4A" w:rsidR="006F7425" w:rsidRPr="005956FA" w:rsidRDefault="006F7425">
      <w:pPr>
        <w:pStyle w:val="Ttulo3"/>
        <w:rPr>
          <w:ins w:id="2750" w:author="Regina Casanova" w:date="2018-07-07T15:31:00Z"/>
        </w:rPr>
        <w:pPrChange w:id="2751" w:author="Regina Casanova" w:date="2018-07-07T15:39:00Z">
          <w:pPr/>
        </w:pPrChange>
      </w:pPr>
      <w:bookmarkStart w:id="2752" w:name="_Toc520655661"/>
      <w:ins w:id="2753" w:author="Regina Casanova" w:date="2018-07-07T15:31:00Z">
        <w:r>
          <w:t>Muestra</w:t>
        </w:r>
        <w:bookmarkEnd w:id="2752"/>
      </w:ins>
    </w:p>
    <w:p w14:paraId="41742C1F" w14:textId="02917CB4" w:rsidR="00B17392" w:rsidRDefault="00B17392" w:rsidP="00B17392">
      <w:pPr>
        <w:pStyle w:val="Texto"/>
        <w:rPr>
          <w:ins w:id="2754" w:author="Regina Casanova" w:date="2018-07-22T21:09:00Z"/>
        </w:rPr>
      </w:pPr>
      <w:ins w:id="2755" w:author="Regina Casanova" w:date="2018-07-22T21:09:00Z">
        <w:r>
          <w:t xml:space="preserve">15 entrevistas a profundidad con personas que cumplían pertenecer a uno de los tres tipos de usuarios investigados para este estudio. Ellos </w:t>
        </w:r>
        <w:r w:rsidRPr="00BA156B">
          <w:t>se di</w:t>
        </w:r>
        <w:r>
          <w:t>vidieron</w:t>
        </w:r>
        <w:r w:rsidRPr="00BA156B">
          <w:t xml:space="preserve"> de la siguiente manera:</w:t>
        </w:r>
      </w:ins>
    </w:p>
    <w:p w14:paraId="7F2C6CD3" w14:textId="77777777" w:rsidR="00B17392" w:rsidRPr="00BA156B" w:rsidRDefault="00B17392" w:rsidP="00B17392">
      <w:pPr>
        <w:pStyle w:val="Texto"/>
        <w:numPr>
          <w:ilvl w:val="0"/>
          <w:numId w:val="32"/>
        </w:numPr>
        <w:rPr>
          <w:ins w:id="2756" w:author="Regina Casanova" w:date="2018-07-22T21:09:00Z"/>
        </w:rPr>
      </w:pPr>
      <w:ins w:id="2757" w:author="Regina Casanova" w:date="2018-07-22T21:09:00Z">
        <w:r w:rsidRPr="00BA156B">
          <w:t xml:space="preserve">Personal de SUSALUD: 3 entrevistados en total. </w:t>
        </w:r>
      </w:ins>
    </w:p>
    <w:p w14:paraId="6657E591" w14:textId="77777777" w:rsidR="00B17392" w:rsidRPr="00BA156B" w:rsidRDefault="00B17392" w:rsidP="00B17392">
      <w:pPr>
        <w:pStyle w:val="Texto"/>
        <w:numPr>
          <w:ilvl w:val="0"/>
          <w:numId w:val="32"/>
        </w:numPr>
        <w:rPr>
          <w:ins w:id="2758" w:author="Regina Casanova" w:date="2018-07-22T21:09:00Z"/>
        </w:rPr>
      </w:pPr>
      <w:ins w:id="2759" w:author="Regina Casanova" w:date="2018-07-22T21:09:00Z">
        <w:r w:rsidRPr="00BA156B">
          <w:t>Gestores de IPRESS: 6 entrevistados en total. Todos encontrados por referencia al ser informantes claves.</w:t>
        </w:r>
      </w:ins>
    </w:p>
    <w:p w14:paraId="327C52DD" w14:textId="77777777" w:rsidR="00B17392" w:rsidRPr="00B17392" w:rsidRDefault="00B17392">
      <w:pPr>
        <w:pStyle w:val="Texto"/>
        <w:numPr>
          <w:ilvl w:val="0"/>
          <w:numId w:val="32"/>
        </w:numPr>
        <w:rPr>
          <w:ins w:id="2760" w:author="Regina Casanova" w:date="2018-07-22T21:10:00Z"/>
          <w:rStyle w:val="Refdecomentario"/>
          <w:sz w:val="24"/>
          <w:szCs w:val="24"/>
          <w:rPrChange w:id="2761" w:author="Regina Casanova" w:date="2018-07-22T21:10:00Z">
            <w:rPr>
              <w:ins w:id="2762" w:author="Regina Casanova" w:date="2018-07-22T21:10:00Z"/>
              <w:rStyle w:val="Refdecomentario"/>
              <w:rFonts w:eastAsiaTheme="majorEastAsia" w:cs="Times New Roman"/>
              <w:color w:val="000000" w:themeColor="text1"/>
              <w:lang w:val="es-ES"/>
            </w:rPr>
          </w:rPrChange>
        </w:rPr>
        <w:pPrChange w:id="2763" w:author="Regina Casanova" w:date="2018-07-22T21:10:00Z">
          <w:pPr/>
        </w:pPrChange>
      </w:pPr>
      <w:ins w:id="2764" w:author="Regina Casanova" w:date="2018-07-22T21:09:00Z">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ins>
    </w:p>
    <w:p w14:paraId="519DFE12" w14:textId="4F76ED73" w:rsidR="000A0F91" w:rsidRPr="000A0F91" w:rsidRDefault="00B17392">
      <w:pPr>
        <w:pStyle w:val="Ttulo3"/>
        <w:rPr>
          <w:ins w:id="2765" w:author="Regina Casanova" w:date="2018-07-07T15:31:00Z"/>
        </w:rPr>
        <w:pPrChange w:id="2766" w:author="Regina Casanova" w:date="2018-07-22T21:10:00Z">
          <w:pPr/>
        </w:pPrChange>
      </w:pPr>
      <w:ins w:id="2767" w:author="Regina Casanova" w:date="2018-07-22T21:10:00Z">
        <w:r w:rsidDel="00B17392">
          <w:rPr>
            <w:rStyle w:val="Refdecomentario"/>
            <w:rFonts w:cstheme="minorBidi"/>
            <w:lang w:val="es-ES_tradnl"/>
          </w:rPr>
          <w:t xml:space="preserve"> </w:t>
        </w:r>
      </w:ins>
      <w:del w:id="2768" w:author="Regina Casanova" w:date="2018-07-22T21:09:00Z">
        <w:r w:rsidR="00DE6ADF" w:rsidDel="00B17392">
          <w:rPr>
            <w:rStyle w:val="Refdecomentario"/>
            <w:rFonts w:cstheme="minorBidi"/>
            <w:lang w:val="es-ES_tradnl"/>
          </w:rPr>
          <w:commentReference w:id="2769"/>
        </w:r>
      </w:del>
      <w:bookmarkStart w:id="2770" w:name="_Toc520655662"/>
      <w:proofErr w:type="spellStart"/>
      <w:ins w:id="2771" w:author="Regina Casanova" w:date="2018-07-07T15:31:00Z">
        <w:r w:rsidR="006F7425">
          <w:t>Operacionaliza</w:t>
        </w:r>
        <w:r>
          <w:t>ción</w:t>
        </w:r>
        <w:proofErr w:type="spellEnd"/>
        <w:r>
          <w:t xml:space="preserve"> de </w:t>
        </w:r>
      </w:ins>
      <w:ins w:id="2772" w:author="Regina Casanova" w:date="2018-07-22T21:10:00Z">
        <w:r>
          <w:t>dimensiones</w:t>
        </w:r>
      </w:ins>
      <w:bookmarkEnd w:id="2770"/>
    </w:p>
    <w:tbl>
      <w:tblPr>
        <w:tblStyle w:val="Tabladecuadrcula4-nfasis2"/>
        <w:tblpPr w:leftFromText="142" w:rightFromText="142" w:bottomFromText="567" w:vertAnchor="text" w:tblpY="1"/>
        <w:tblW w:w="8674" w:type="dxa"/>
        <w:tblLayout w:type="fixed"/>
        <w:tblLook w:val="04A0" w:firstRow="1" w:lastRow="0" w:firstColumn="1" w:lastColumn="0" w:noHBand="0" w:noVBand="1"/>
        <w:tblPrChange w:id="2773" w:author="Regina Casanova" w:date="2018-07-29T19:51:00Z">
          <w:tblPr>
            <w:tblStyle w:val="Tabladecuadrcula4-nfasis2"/>
            <w:tblpPr w:leftFromText="142" w:rightFromText="142" w:bottomFromText="567" w:vertAnchor="text" w:tblpY="1"/>
            <w:tblW w:w="8674" w:type="dxa"/>
            <w:tblLayout w:type="fixed"/>
            <w:tblLook w:val="04A0" w:firstRow="1" w:lastRow="0" w:firstColumn="1" w:lastColumn="0" w:noHBand="0" w:noVBand="1"/>
          </w:tblPr>
        </w:tblPrChange>
      </w:tblPr>
      <w:tblGrid>
        <w:gridCol w:w="1734"/>
        <w:gridCol w:w="2089"/>
        <w:gridCol w:w="1559"/>
        <w:gridCol w:w="1557"/>
        <w:gridCol w:w="1735"/>
        <w:tblGridChange w:id="2774">
          <w:tblGrid>
            <w:gridCol w:w="1809"/>
            <w:gridCol w:w="2014"/>
            <w:gridCol w:w="1559"/>
            <w:gridCol w:w="1247"/>
            <w:gridCol w:w="2045"/>
          </w:tblGrid>
        </w:tblGridChange>
      </w:tblGrid>
      <w:tr w:rsidR="006F7425" w:rsidRPr="00BA156B" w14:paraId="34CE7709" w14:textId="77777777" w:rsidTr="002416FB">
        <w:trPr>
          <w:cnfStyle w:val="100000000000" w:firstRow="1" w:lastRow="0" w:firstColumn="0" w:lastColumn="0" w:oddVBand="0" w:evenVBand="0" w:oddHBand="0" w:evenHBand="0" w:firstRowFirstColumn="0" w:firstRowLastColumn="0" w:lastRowFirstColumn="0" w:lastRowLastColumn="0"/>
          <w:cantSplit/>
          <w:ins w:id="2775"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Borders>
              <w:right w:val="single" w:sz="4" w:space="0" w:color="ED7D31" w:themeColor="accent2"/>
            </w:tcBorders>
            <w:tcPrChange w:id="2776" w:author="Regina Casanova" w:date="2018-07-29T19:51:00Z">
              <w:tcPr>
                <w:tcW w:w="1809" w:type="dxa"/>
                <w:tcBorders>
                  <w:right w:val="single" w:sz="4" w:space="0" w:color="ED7D31" w:themeColor="accent2"/>
                </w:tcBorders>
              </w:tcPr>
            </w:tcPrChange>
          </w:tcPr>
          <w:p w14:paraId="10869D4E" w14:textId="77777777" w:rsidR="006F7425" w:rsidRPr="00BA156B" w:rsidRDefault="006F7425">
            <w:pPr>
              <w:pStyle w:val="Texto"/>
              <w:keepNext/>
              <w:cnfStyle w:val="101000000000" w:firstRow="1" w:lastRow="0" w:firstColumn="1" w:lastColumn="0" w:oddVBand="0" w:evenVBand="0" w:oddHBand="0" w:evenHBand="0" w:firstRowFirstColumn="0" w:firstRowLastColumn="0" w:lastRowFirstColumn="0" w:lastRowLastColumn="0"/>
              <w:rPr>
                <w:ins w:id="2777" w:author="Regina Casanova" w:date="2018-07-07T15:31:00Z"/>
              </w:rPr>
              <w:pPrChange w:id="2778" w:author="Regina Casanova" w:date="2018-07-07T15:54:00Z">
                <w:pPr>
                  <w:pStyle w:val="Texto"/>
                  <w:framePr w:hSpace="142" w:wrap="around" w:vAnchor="text" w:hAnchor="text" w:y="1"/>
                  <w:cnfStyle w:val="101000000000" w:firstRow="1" w:lastRow="0" w:firstColumn="1" w:lastColumn="0" w:oddVBand="0" w:evenVBand="0" w:oddHBand="0" w:evenHBand="0" w:firstRowFirstColumn="0" w:firstRowLastColumn="0" w:lastRowFirstColumn="0" w:lastRowLastColumn="0"/>
                </w:pPr>
              </w:pPrChange>
            </w:pPr>
            <w:ins w:id="2779" w:author="Regina Casanova" w:date="2018-07-07T15:31:00Z">
              <w:r w:rsidRPr="00BA156B">
                <w:t>Nombre de Variable</w:t>
              </w:r>
            </w:ins>
          </w:p>
        </w:tc>
        <w:tc>
          <w:tcPr>
            <w:tcW w:w="2089" w:type="dxa"/>
            <w:tcBorders>
              <w:left w:val="single" w:sz="4" w:space="0" w:color="ED7D31" w:themeColor="accent2"/>
              <w:right w:val="single" w:sz="4" w:space="0" w:color="ED7D31" w:themeColor="accent2"/>
            </w:tcBorders>
            <w:tcPrChange w:id="2780" w:author="Regina Casanova" w:date="2018-07-29T19:51:00Z">
              <w:tcPr>
                <w:tcW w:w="2014" w:type="dxa"/>
                <w:tcBorders>
                  <w:left w:val="single" w:sz="4" w:space="0" w:color="ED7D31" w:themeColor="accent2"/>
                  <w:right w:val="single" w:sz="4" w:space="0" w:color="ED7D31" w:themeColor="accent2"/>
                </w:tcBorders>
              </w:tcPr>
            </w:tcPrChange>
          </w:tcPr>
          <w:p w14:paraId="174D6C84"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81" w:author="Regina Casanova" w:date="2018-07-07T15:31:00Z"/>
              </w:rPr>
              <w:pPrChange w:id="2782"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83"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Change w:id="2784" w:author="Regina Casanova" w:date="2018-07-29T19:51:00Z">
              <w:tcPr>
                <w:tcW w:w="1559" w:type="dxa"/>
                <w:tcBorders>
                  <w:left w:val="single" w:sz="4" w:space="0" w:color="ED7D31" w:themeColor="accent2"/>
                  <w:right w:val="single" w:sz="4" w:space="0" w:color="ED7D31" w:themeColor="accent2"/>
                </w:tcBorders>
              </w:tcPr>
            </w:tcPrChange>
          </w:tcPr>
          <w:p w14:paraId="1048B9C1"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85" w:author="Regina Casanova" w:date="2018-07-07T15:31:00Z"/>
              </w:rPr>
              <w:pPrChange w:id="2786"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87" w:author="Regina Casanova" w:date="2018-07-07T15:31:00Z">
              <w:r w:rsidRPr="00BA156B">
                <w:t>Tipo de Variable</w:t>
              </w:r>
            </w:ins>
          </w:p>
        </w:tc>
        <w:tc>
          <w:tcPr>
            <w:tcW w:w="1557" w:type="dxa"/>
            <w:tcBorders>
              <w:left w:val="single" w:sz="4" w:space="0" w:color="ED7D31" w:themeColor="accent2"/>
              <w:right w:val="single" w:sz="4" w:space="0" w:color="ED7D31" w:themeColor="accent2"/>
            </w:tcBorders>
            <w:tcPrChange w:id="2788" w:author="Regina Casanova" w:date="2018-07-29T19:51:00Z">
              <w:tcPr>
                <w:tcW w:w="1247" w:type="dxa"/>
                <w:tcBorders>
                  <w:left w:val="single" w:sz="4" w:space="0" w:color="ED7D31" w:themeColor="accent2"/>
                  <w:right w:val="single" w:sz="4" w:space="0" w:color="ED7D31" w:themeColor="accent2"/>
                </w:tcBorders>
              </w:tcPr>
            </w:tcPrChange>
          </w:tcPr>
          <w:p w14:paraId="510AE49F"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89" w:author="Regina Casanova" w:date="2018-07-07T15:31:00Z"/>
              </w:rPr>
              <w:pPrChange w:id="2790"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91" w:author="Regina Casanova" w:date="2018-07-07T15:31:00Z">
              <w:r w:rsidRPr="00BA156B">
                <w:t>Opciones</w:t>
              </w:r>
            </w:ins>
          </w:p>
        </w:tc>
        <w:tc>
          <w:tcPr>
            <w:tcW w:w="1735" w:type="dxa"/>
            <w:tcBorders>
              <w:left w:val="single" w:sz="4" w:space="0" w:color="ED7D31" w:themeColor="accent2"/>
            </w:tcBorders>
            <w:tcPrChange w:id="2792" w:author="Regina Casanova" w:date="2018-07-29T19:51:00Z">
              <w:tcPr>
                <w:tcW w:w="2045" w:type="dxa"/>
                <w:tcBorders>
                  <w:left w:val="single" w:sz="4" w:space="0" w:color="ED7D31" w:themeColor="accent2"/>
                </w:tcBorders>
              </w:tcPr>
            </w:tcPrChange>
          </w:tcPr>
          <w:p w14:paraId="29F19ADA"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93" w:author="Regina Casanova" w:date="2018-07-07T15:31:00Z"/>
              </w:rPr>
              <w:pPrChange w:id="2794"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95" w:author="Regina Casanova" w:date="2018-07-07T15:31:00Z">
              <w:r w:rsidRPr="00BA156B">
                <w:t>Fuente de Información</w:t>
              </w:r>
            </w:ins>
          </w:p>
        </w:tc>
      </w:tr>
      <w:tr w:rsidR="006F7425" w:rsidRPr="00BA156B" w14:paraId="1BAD4854" w14:textId="77777777" w:rsidTr="002416FB">
        <w:trPr>
          <w:cnfStyle w:val="000000100000" w:firstRow="0" w:lastRow="0" w:firstColumn="0" w:lastColumn="0" w:oddVBand="0" w:evenVBand="0" w:oddHBand="1" w:evenHBand="0" w:firstRowFirstColumn="0" w:firstRowLastColumn="0" w:lastRowFirstColumn="0" w:lastRowLastColumn="0"/>
          <w:cantSplit/>
          <w:ins w:id="2796"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PrChange w:id="2797" w:author="Regina Casanova" w:date="2018-07-29T19:51:00Z">
              <w:tcPr>
                <w:tcW w:w="1809" w:type="dxa"/>
              </w:tcPr>
            </w:tcPrChange>
          </w:tcPr>
          <w:p w14:paraId="6FB965F0" w14:textId="77777777" w:rsidR="006F7425" w:rsidRPr="00BA156B" w:rsidRDefault="006F7425">
            <w:pPr>
              <w:pStyle w:val="Texto"/>
              <w:keepNext/>
              <w:cnfStyle w:val="001000100000" w:firstRow="0" w:lastRow="0" w:firstColumn="1" w:lastColumn="0" w:oddVBand="0" w:evenVBand="0" w:oddHBand="1" w:evenHBand="0" w:firstRowFirstColumn="0" w:firstRowLastColumn="0" w:lastRowFirstColumn="0" w:lastRowLastColumn="0"/>
              <w:rPr>
                <w:ins w:id="2798" w:author="Regina Casanova" w:date="2018-07-07T15:31:00Z"/>
              </w:rPr>
              <w:pPrChange w:id="2799" w:author="Regina Casanova" w:date="2018-07-07T15:54:00Z">
                <w:pPr>
                  <w:pStyle w:val="Texto"/>
                  <w:framePr w:hSpace="142" w:wrap="around" w:vAnchor="text" w:hAnchor="text" w:y="1"/>
                  <w:cnfStyle w:val="001000100000" w:firstRow="0" w:lastRow="0" w:firstColumn="1" w:lastColumn="0" w:oddVBand="0" w:evenVBand="0" w:oddHBand="1" w:evenHBand="0" w:firstRowFirstColumn="0" w:firstRowLastColumn="0" w:lastRowFirstColumn="0" w:lastRowLastColumn="0"/>
                </w:pPr>
              </w:pPrChange>
            </w:pPr>
            <w:ins w:id="2800" w:author="Regina Casanova" w:date="2018-07-07T15:31:00Z">
              <w:r w:rsidRPr="00BA156B">
                <w:t>Resolución de Tareas</w:t>
              </w:r>
            </w:ins>
          </w:p>
        </w:tc>
        <w:tc>
          <w:tcPr>
            <w:tcW w:w="2089" w:type="dxa"/>
            <w:tcPrChange w:id="2801" w:author="Regina Casanova" w:date="2018-07-29T19:51:00Z">
              <w:tcPr>
                <w:tcW w:w="2014" w:type="dxa"/>
              </w:tcPr>
            </w:tcPrChange>
          </w:tcPr>
          <w:p w14:paraId="3688A7F1" w14:textId="6104D7E0"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02" w:author="Regina Casanova" w:date="2018-07-07T15:31:00Z"/>
              </w:rPr>
              <w:pPrChange w:id="2803"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04" w:author="Regina Casanova" w:date="2018-07-07T15:31:00Z">
              <w:r w:rsidRPr="00BA156B">
                <w:t>El éxito o fracaso del usuario en la resolución de ciertas tareas específicas a su tipo de usuario a realizarse uti</w:t>
              </w:r>
              <w:r w:rsidR="002416FB">
                <w:t xml:space="preserve">lizando el prototipo del </w:t>
              </w:r>
            </w:ins>
            <w:ins w:id="2805" w:author="Regina Casanova" w:date="2018-07-29T19:50:00Z">
              <w:r w:rsidR="002416FB">
                <w:t>aplicativo</w:t>
              </w:r>
            </w:ins>
          </w:p>
        </w:tc>
        <w:tc>
          <w:tcPr>
            <w:tcW w:w="1559" w:type="dxa"/>
            <w:tcPrChange w:id="2806" w:author="Regina Casanova" w:date="2018-07-29T19:51:00Z">
              <w:tcPr>
                <w:tcW w:w="1559" w:type="dxa"/>
              </w:tcPr>
            </w:tcPrChange>
          </w:tcPr>
          <w:p w14:paraId="339F96DA" w14:textId="6476349E"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07" w:author="Regina Casanova" w:date="2018-07-07T15:31:00Z"/>
              </w:rPr>
              <w:pPrChange w:id="2808"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09" w:author="Regina Casanova" w:date="2018-07-07T15:31:00Z">
              <w:r w:rsidRPr="00BA156B">
                <w:t>Cualitativa – Dicotómica</w:t>
              </w:r>
            </w:ins>
            <w:ins w:id="2810" w:author="Regina Casanova" w:date="2018-07-07T15:40:00Z">
              <w:r w:rsidR="005956FA">
                <w:t>.</w:t>
              </w:r>
            </w:ins>
          </w:p>
        </w:tc>
        <w:tc>
          <w:tcPr>
            <w:tcW w:w="1557" w:type="dxa"/>
            <w:tcPrChange w:id="2811" w:author="Regina Casanova" w:date="2018-07-29T19:51:00Z">
              <w:tcPr>
                <w:tcW w:w="1247" w:type="dxa"/>
              </w:tcPr>
            </w:tcPrChange>
          </w:tcPr>
          <w:p w14:paraId="0C6AFBEB"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12" w:author="Regina Casanova" w:date="2018-07-07T15:31:00Z"/>
              </w:rPr>
              <w:pPrChange w:id="2813"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14" w:author="Regina Casanova" w:date="2018-07-07T15:31:00Z">
              <w:r>
                <w:t>Sí</w:t>
              </w:r>
              <w:r w:rsidRPr="00BA156B">
                <w:t xml:space="preserve"> - No</w:t>
              </w:r>
            </w:ins>
          </w:p>
        </w:tc>
        <w:tc>
          <w:tcPr>
            <w:tcW w:w="1735" w:type="dxa"/>
            <w:tcPrChange w:id="2815" w:author="Regina Casanova" w:date="2018-07-29T19:51:00Z">
              <w:tcPr>
                <w:tcW w:w="2045" w:type="dxa"/>
              </w:tcPr>
            </w:tcPrChange>
          </w:tcPr>
          <w:p w14:paraId="7F4F2E39"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16" w:author="Regina Casanova" w:date="2018-07-07T15:31:00Z"/>
              </w:rPr>
              <w:pPrChange w:id="2817"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18" w:author="Regina Casanova" w:date="2018-07-07T15:31:00Z">
              <w:r w:rsidRPr="00BA156B">
                <w:t>Observación Directa</w:t>
              </w:r>
            </w:ins>
          </w:p>
        </w:tc>
      </w:tr>
      <w:tr w:rsidR="006F7425" w:rsidRPr="00BA156B" w14:paraId="58EAA716" w14:textId="77777777" w:rsidTr="002416FB">
        <w:trPr>
          <w:cantSplit/>
          <w:ins w:id="2819"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PrChange w:id="2820" w:author="Regina Casanova" w:date="2018-07-29T19:51:00Z">
              <w:tcPr>
                <w:tcW w:w="1809" w:type="dxa"/>
              </w:tcPr>
            </w:tcPrChange>
          </w:tcPr>
          <w:p w14:paraId="61BC8FA9" w14:textId="77777777" w:rsidR="006F7425" w:rsidRPr="00BA156B" w:rsidRDefault="006F7425">
            <w:pPr>
              <w:pStyle w:val="Texto"/>
              <w:keepNext/>
              <w:rPr>
                <w:ins w:id="2821" w:author="Regina Casanova" w:date="2018-07-07T15:31:00Z"/>
              </w:rPr>
              <w:pPrChange w:id="2822" w:author="Regina Casanova" w:date="2018-07-07T15:54:00Z">
                <w:pPr>
                  <w:pStyle w:val="Texto"/>
                  <w:framePr w:hSpace="142" w:wrap="around" w:vAnchor="text" w:hAnchor="text" w:y="1"/>
                </w:pPr>
              </w:pPrChange>
            </w:pPr>
            <w:ins w:id="2823" w:author="Regina Casanova" w:date="2018-07-07T15:31:00Z">
              <w:r w:rsidRPr="00BA156B">
                <w:t>Comprensión de la interfaz gráfica</w:t>
              </w:r>
            </w:ins>
          </w:p>
        </w:tc>
        <w:tc>
          <w:tcPr>
            <w:tcW w:w="2089" w:type="dxa"/>
            <w:tcPrChange w:id="2824" w:author="Regina Casanova" w:date="2018-07-29T19:51:00Z">
              <w:tcPr>
                <w:tcW w:w="2014" w:type="dxa"/>
              </w:tcPr>
            </w:tcPrChange>
          </w:tcPr>
          <w:p w14:paraId="19E03BBC"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25" w:author="Regina Casanova" w:date="2018-07-07T15:31:00Z"/>
              </w:rPr>
              <w:pPrChange w:id="2826"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27" w:author="Regina Casanova" w:date="2018-07-07T15:31:00Z">
              <w:r w:rsidRPr="00BA156B">
                <w:t xml:space="preserve">Evaluación de si el usuario entendió el propósito de cada pantalla de la </w:t>
              </w:r>
              <w:r w:rsidRPr="00BA156B">
                <w:lastRenderedPageBreak/>
                <w:t>interfaz con la que interactuó durante la prueba.</w:t>
              </w:r>
            </w:ins>
          </w:p>
        </w:tc>
        <w:tc>
          <w:tcPr>
            <w:tcW w:w="1559" w:type="dxa"/>
            <w:tcPrChange w:id="2828" w:author="Regina Casanova" w:date="2018-07-29T19:51:00Z">
              <w:tcPr>
                <w:tcW w:w="1559" w:type="dxa"/>
              </w:tcPr>
            </w:tcPrChange>
          </w:tcPr>
          <w:p w14:paraId="4A606001" w14:textId="42CAFEB3"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29" w:author="Regina Casanova" w:date="2018-07-07T15:31:00Z"/>
              </w:rPr>
              <w:pPrChange w:id="2830"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31" w:author="Regina Casanova" w:date="2018-07-07T15:31:00Z">
              <w:r w:rsidRPr="00BA156B">
                <w:lastRenderedPageBreak/>
                <w:t xml:space="preserve">Cualitativa </w:t>
              </w:r>
            </w:ins>
            <w:ins w:id="2832" w:author="Regina Casanova" w:date="2018-07-07T15:40:00Z">
              <w:r w:rsidR="005956FA">
                <w:t>–</w:t>
              </w:r>
            </w:ins>
            <w:ins w:id="2833" w:author="Regina Casanova" w:date="2018-07-07T15:31:00Z">
              <w:r w:rsidRPr="00BA156B">
                <w:t xml:space="preserve"> Dicotómica</w:t>
              </w:r>
            </w:ins>
            <w:ins w:id="2834" w:author="Regina Casanova" w:date="2018-07-07T15:40:00Z">
              <w:r w:rsidR="005956FA">
                <w:t>.</w:t>
              </w:r>
            </w:ins>
          </w:p>
        </w:tc>
        <w:tc>
          <w:tcPr>
            <w:tcW w:w="1557" w:type="dxa"/>
            <w:tcPrChange w:id="2835" w:author="Regina Casanova" w:date="2018-07-29T19:51:00Z">
              <w:tcPr>
                <w:tcW w:w="1247" w:type="dxa"/>
              </w:tcPr>
            </w:tcPrChange>
          </w:tcPr>
          <w:p w14:paraId="6E4FF5DB"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36" w:author="Regina Casanova" w:date="2018-07-07T15:31:00Z"/>
              </w:rPr>
              <w:pPrChange w:id="2837"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38" w:author="Regina Casanova" w:date="2018-07-07T15:31:00Z">
              <w:r>
                <w:t>Sí</w:t>
              </w:r>
              <w:r w:rsidRPr="00BA156B">
                <w:t xml:space="preserve"> - No</w:t>
              </w:r>
            </w:ins>
          </w:p>
        </w:tc>
        <w:tc>
          <w:tcPr>
            <w:tcW w:w="1735" w:type="dxa"/>
            <w:tcPrChange w:id="2839" w:author="Regina Casanova" w:date="2018-07-29T19:51:00Z">
              <w:tcPr>
                <w:tcW w:w="2045" w:type="dxa"/>
              </w:tcPr>
            </w:tcPrChange>
          </w:tcPr>
          <w:p w14:paraId="335B842E" w14:textId="3875B69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40" w:author="Regina Casanova" w:date="2018-07-07T15:31:00Z"/>
              </w:rPr>
              <w:pPrChange w:id="2841"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42" w:author="Regina Casanova" w:date="2018-07-07T15:31:00Z">
              <w:r w:rsidRPr="00625BCC">
                <w:t>Guía Estructurada de Entrevista a Profun</w:t>
              </w:r>
              <w:r w:rsidR="005956FA">
                <w:t xml:space="preserve">didad </w:t>
              </w:r>
              <w:r w:rsidR="005956FA">
                <w:lastRenderedPageBreak/>
                <w:t>para usuarios finales Nº2</w:t>
              </w:r>
            </w:ins>
            <w:ins w:id="2843" w:author="Regina Casanova" w:date="2018-07-07T15:40:00Z">
              <w:r w:rsidR="005956FA">
                <w:t>.</w:t>
              </w:r>
            </w:ins>
          </w:p>
        </w:tc>
      </w:tr>
    </w:tbl>
    <w:p w14:paraId="7C0A8D4E" w14:textId="67325CD4" w:rsidR="006F7425" w:rsidRPr="005956FA" w:rsidRDefault="006F7425">
      <w:pPr>
        <w:pStyle w:val="Ttulo3"/>
        <w:rPr>
          <w:ins w:id="2844" w:author="Regina Casanova" w:date="2018-07-07T15:31:00Z"/>
        </w:rPr>
        <w:pPrChange w:id="2845" w:author="Regina Casanova" w:date="2018-07-07T15:40:00Z">
          <w:pPr/>
        </w:pPrChange>
      </w:pPr>
      <w:bookmarkStart w:id="2846" w:name="_Toc520655663"/>
      <w:ins w:id="2847" w:author="Regina Casanova" w:date="2018-07-07T15:31:00Z">
        <w:r>
          <w:lastRenderedPageBreak/>
          <w:t>Procedimientos y Técnicas</w:t>
        </w:r>
        <w:bookmarkEnd w:id="2846"/>
      </w:ins>
    </w:p>
    <w:p w14:paraId="3BDBF155" w14:textId="77777777" w:rsidR="006F7425" w:rsidRPr="005956FA" w:rsidRDefault="006F7425" w:rsidP="005956FA">
      <w:pPr>
        <w:pStyle w:val="Texto"/>
        <w:rPr>
          <w:ins w:id="2848" w:author="Regina Casanova" w:date="2018-07-07T15:31:00Z"/>
        </w:rPr>
      </w:pPr>
      <w:ins w:id="2849" w:author="Regina Casanova" w:date="2018-07-07T15:31:00Z">
        <w:r w:rsidRPr="005956FA">
          <w:t>Se realizaron evaluaciones con todos los tipos de usuarios donde se enfocó lo siguiente:</w:t>
        </w:r>
      </w:ins>
    </w:p>
    <w:p w14:paraId="7FC6176D" w14:textId="70E457FE" w:rsidR="006F7425" w:rsidRPr="002416FB" w:rsidRDefault="006F7425" w:rsidP="002416FB">
      <w:pPr>
        <w:pStyle w:val="Ttulo4"/>
        <w:numPr>
          <w:ilvl w:val="0"/>
          <w:numId w:val="57"/>
        </w:numPr>
        <w:rPr>
          <w:ins w:id="2850" w:author="Regina Casanova" w:date="2018-07-07T15:31:00Z"/>
          <w:lang w:val="es-PE"/>
        </w:rPr>
        <w:pPrChange w:id="2851" w:author="Regina Casanova" w:date="2018-07-29T19:51:00Z">
          <w:pPr>
            <w:pStyle w:val="Ttulo4"/>
            <w:numPr>
              <w:numId w:val="15"/>
            </w:numPr>
          </w:pPr>
        </w:pPrChange>
      </w:pPr>
      <w:ins w:id="2852" w:author="Regina Casanova" w:date="2018-07-07T15:31:00Z">
        <w:r w:rsidRPr="002416FB">
          <w:rPr>
            <w:lang w:val="es-PE"/>
          </w:rPr>
          <w:t xml:space="preserve">Resolución de tareas </w:t>
        </w:r>
      </w:ins>
    </w:p>
    <w:p w14:paraId="6D7DB0B9" w14:textId="5E2854E6" w:rsidR="006F7425" w:rsidRPr="00B26073" w:rsidRDefault="006F7425" w:rsidP="006F7425">
      <w:pPr>
        <w:pStyle w:val="Texto"/>
        <w:rPr>
          <w:ins w:id="2853" w:author="Regina Casanova" w:date="2018-07-07T15:31:00Z"/>
        </w:rPr>
      </w:pPr>
      <w:ins w:id="2854" w:author="Regina Casanova" w:date="2018-07-07T15:31:00Z">
        <w:r w:rsidRPr="00B26073">
          <w:t xml:space="preserve">Se definieron tareas específicas por cada tipo de usuario y se observó la forma de realización de ella por los usuarios. Con esto se determinó si el </w:t>
        </w:r>
      </w:ins>
      <w:ins w:id="2855" w:author="Regina Casanova" w:date="2018-07-29T19:16:00Z">
        <w:r w:rsidR="00F95B03">
          <w:t>aplicativo informático</w:t>
        </w:r>
      </w:ins>
      <w:ins w:id="2856" w:author="Regina Casanova" w:date="2018-07-07T15:31:00Z">
        <w:r>
          <w:t xml:space="preserve"> </w:t>
        </w:r>
        <w:r w:rsidRPr="00B26073">
          <w:t xml:space="preserve">funciona de la forma que el </w:t>
        </w:r>
        <w:r>
          <w:t>investigador</w:t>
        </w:r>
        <w:r w:rsidRPr="00B26073">
          <w:t xml:space="preserve"> esperaba que funcione.</w:t>
        </w:r>
      </w:ins>
    </w:p>
    <w:p w14:paraId="09F19A6D" w14:textId="5B5B94E1" w:rsidR="006F7425" w:rsidRDefault="006F7425" w:rsidP="006F7425">
      <w:pPr>
        <w:pStyle w:val="Ttulo4"/>
        <w:rPr>
          <w:ins w:id="2857" w:author="Regina Casanova" w:date="2018-07-07T15:31:00Z"/>
          <w:lang w:val="es-PE"/>
        </w:rPr>
      </w:pPr>
      <w:ins w:id="2858" w:author="Regina Casanova" w:date="2018-07-07T15:31:00Z">
        <w:r w:rsidRPr="00BA156B">
          <w:rPr>
            <w:lang w:val="es-PE"/>
          </w:rPr>
          <w:t>Comp</w:t>
        </w:r>
        <w:r w:rsidR="00CD33CC">
          <w:rPr>
            <w:lang w:val="es-PE"/>
          </w:rPr>
          <w:t>rensión de la interfaz gráfica</w:t>
        </w:r>
      </w:ins>
    </w:p>
    <w:p w14:paraId="14BE0CC2" w14:textId="2CB334B2" w:rsidR="006F7425" w:rsidRPr="00B26073" w:rsidRDefault="006F7425" w:rsidP="006F7425">
      <w:pPr>
        <w:pStyle w:val="Texto"/>
        <w:rPr>
          <w:ins w:id="2859" w:author="Regina Casanova" w:date="2018-07-07T15:31:00Z"/>
        </w:rPr>
      </w:pPr>
      <w:ins w:id="2860" w:author="Regina Casanova" w:date="2018-07-07T15:31:00Z">
        <w:r w:rsidRPr="00B26073">
          <w:t>Para esto se utilizó el método ‘</w:t>
        </w:r>
        <w:r w:rsidRPr="007808F4">
          <w:rPr>
            <w:lang w:val="es-PE"/>
            <w:rPrChange w:id="2861" w:author="Regina Casanova" w:date="2018-07-10T20:19:00Z">
              <w:rPr/>
            </w:rPrChange>
          </w:rPr>
          <w:t>Think-Aloud’</w:t>
        </w:r>
        <w:r w:rsidRPr="00B26073">
          <w:t>. Esto consiste en pedirle a</w:t>
        </w:r>
        <w:r>
          <w:t xml:space="preserve"> cada tipo de</w:t>
        </w:r>
        <w:r w:rsidRPr="00B26073">
          <w:t xml:space="preserve"> usuario que comentara en voz alta lo que iba viendo y lo que iba entendiendo del </w:t>
        </w:r>
      </w:ins>
      <w:ins w:id="2862" w:author="Regina Casanova" w:date="2018-07-29T19:16:00Z">
        <w:r w:rsidR="00F95B03">
          <w:t>aplicativo informático</w:t>
        </w:r>
      </w:ins>
      <w:ins w:id="2863" w:author="Regina Casanova" w:date="2018-07-07T15:31:00Z">
        <w:r>
          <w:t xml:space="preserve"> planteado</w:t>
        </w:r>
        <w:r w:rsidRPr="00B26073">
          <w:t xml:space="preserve">. Con esto se determinó si el usuario entendía fácilmente el propósito que cumplía cada pantalla del </w:t>
        </w:r>
      </w:ins>
      <w:ins w:id="2864" w:author="Regina Casanova" w:date="2018-07-29T19:16:00Z">
        <w:r w:rsidR="00F95B03">
          <w:t>aplicativo informático</w:t>
        </w:r>
      </w:ins>
      <w:ins w:id="2865" w:author="Regina Casanova" w:date="2018-07-07T15:31:00Z">
        <w:r w:rsidRPr="00B26073">
          <w:t xml:space="preserve">. </w:t>
        </w:r>
      </w:ins>
    </w:p>
    <w:p w14:paraId="59FC3B0D" w14:textId="77777777" w:rsidR="006F7425" w:rsidRPr="00B26073" w:rsidRDefault="006F7425" w:rsidP="006F7425">
      <w:pPr>
        <w:pStyle w:val="Texto"/>
        <w:rPr>
          <w:ins w:id="2866" w:author="Regina Casanova" w:date="2018-07-07T15:31:00Z"/>
        </w:rPr>
      </w:pPr>
      <w:ins w:id="2867" w:author="Regina Casanova" w:date="2018-07-07T15:31:00Z">
        <w:r w:rsidRPr="00BA156B">
          <w:t xml:space="preserve">A cada </w:t>
        </w:r>
        <w:r>
          <w:t xml:space="preserve">tipo de </w:t>
        </w:r>
        <w:r w:rsidRPr="00BA156B">
          <w:t xml:space="preserve">usuario se le dio una versión específica del prototipo que permitía acceso a las pantallas disponibles según su tipo de usuario. A cada uno se le pidió que realizara tareas planteadas y que comentara en voz alta lo que iban viendo en cada pantalla, incluyendo lo que les parecía interesante, confuso y las sugerencias que se les ocurría. Con esto se podía determinar si la forma en como se había </w:t>
        </w:r>
        <w:r w:rsidRPr="00BA156B">
          <w:lastRenderedPageBreak/>
          <w:t xml:space="preserve">pensado resolver originalmente la tarea, era evidente para los distintos tipos de usuarios. Si se encontraban muchas dificultades en cómo lo resolvieron y como fue planteado por el investigador, era necesario un rediseño de esa parte del prototipo. </w:t>
        </w:r>
      </w:ins>
    </w:p>
    <w:p w14:paraId="02B4C569" w14:textId="33DB3B36" w:rsidR="006F7425" w:rsidRPr="00DE6ADF" w:rsidDel="006F7425" w:rsidRDefault="006F7425">
      <w:pPr>
        <w:pStyle w:val="Texto"/>
        <w:rPr>
          <w:del w:id="2868" w:author="Regina Casanova" w:date="2018-07-07T15:32:00Z"/>
          <w:color w:val="FF0000"/>
          <w:rPrChange w:id="2869" w:author="Luis Fernando Llanos Zavalaga" w:date="2018-07-10T15:06:00Z">
            <w:rPr>
              <w:del w:id="2870" w:author="Regina Casanova" w:date="2018-07-07T15:32:00Z"/>
            </w:rPr>
          </w:rPrChange>
        </w:rPr>
        <w:pPrChange w:id="2871" w:author="Regina Casanova" w:date="2018-07-07T15:41:00Z">
          <w:pPr>
            <w:pStyle w:val="Ttulo1"/>
          </w:pPr>
        </w:pPrChange>
      </w:pPr>
      <w:commentRangeStart w:id="2872"/>
      <w:commentRangeStart w:id="2873"/>
      <w:ins w:id="2874" w:author="Regina Casanova" w:date="2018-07-07T15:31:00Z">
        <w:r w:rsidRPr="00DE6ADF">
          <w:rPr>
            <w:color w:val="FF0000"/>
            <w:rPrChange w:id="2875" w:author="Luis Fernando Llanos Zavalaga" w:date="2018-07-10T15:06:00Z">
              <w:rPr>
                <w:b w:val="0"/>
              </w:rPr>
            </w:rPrChange>
          </w:rPr>
          <w:t>Se</w:t>
        </w:r>
      </w:ins>
      <w:commentRangeEnd w:id="2872"/>
      <w:ins w:id="2876" w:author="Regina Casanova" w:date="2018-07-20T20:33:00Z">
        <w:r w:rsidR="00E96A97">
          <w:rPr>
            <w:rStyle w:val="Refdecomentario"/>
            <w:rFonts w:cstheme="minorBidi"/>
            <w:b/>
            <w:bCs/>
            <w:lang w:val="es-ES_tradnl"/>
          </w:rPr>
          <w:commentReference w:id="2872"/>
        </w:r>
      </w:ins>
      <w:ins w:id="2877" w:author="Regina Casanova" w:date="2018-07-07T15:31:00Z">
        <w:r w:rsidRPr="00DE6ADF">
          <w:rPr>
            <w:color w:val="FF0000"/>
            <w:rPrChange w:id="2878" w:author="Luis Fernando Llanos Zavalaga" w:date="2018-07-10T15:06:00Z">
              <w:rPr>
                <w:b w:val="0"/>
              </w:rPr>
            </w:rPrChange>
          </w:rPr>
          <w:t xml:space="preserve"> utilizó la página web </w:t>
        </w:r>
        <w:proofErr w:type="spellStart"/>
        <w:r w:rsidRPr="00DE6ADF">
          <w:rPr>
            <w:color w:val="FF0000"/>
            <w:rPrChange w:id="2879" w:author="Luis Fernando Llanos Zavalaga" w:date="2018-07-10T15:06:00Z">
              <w:rPr>
                <w:b w:val="0"/>
              </w:rPr>
            </w:rPrChange>
          </w:rPr>
          <w:t>ShowMore</w:t>
        </w:r>
        <w:proofErr w:type="spellEnd"/>
        <w:r w:rsidRPr="00DE6ADF">
          <w:rPr>
            <w:color w:val="FF0000"/>
            <w:rPrChange w:id="2880" w:author="Luis Fernando Llanos Zavalaga" w:date="2018-07-10T15:06:00Z">
              <w:rPr>
                <w:b w:val="0"/>
              </w:rPr>
            </w:rPrChange>
          </w:rPr>
          <w:t xml:space="preserve"> </w:t>
        </w:r>
        <w:r w:rsidRPr="00DE6ADF">
          <w:rPr>
            <w:color w:val="FF0000"/>
            <w:rPrChange w:id="2881" w:author="Luis Fernando Llanos Zavalaga" w:date="2018-07-10T15:06:00Z">
              <w:rPr>
                <w:b w:val="0"/>
              </w:rPr>
            </w:rPrChange>
          </w:rPr>
          <w:fldChar w:fldCharType="begin" w:fldLock="1"/>
        </w:r>
      </w:ins>
      <w:r w:rsidR="00C126C6">
        <w:rPr>
          <w:b/>
          <w:color w:val="FF0000"/>
        </w:rPr>
        <w: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(47)","plainTextFormattedCitation":"(47)","previouslyFormattedCitation":"(46)"},"properties":{"noteIndex":0},"schema":"https://github.com/citation-style-language/schema/raw/master/csl-citation.json"}</w:instrText>
      </w:r>
      <w:ins w:id="2882" w:author="Regina Casanova" w:date="2018-07-07T15:31:00Z">
        <w:r w:rsidRPr="00DE6ADF">
          <w:rPr>
            <w:color w:val="FF0000"/>
            <w:rPrChange w:id="2883" w:author="Luis Fernando Llanos Zavalaga" w:date="2018-07-10T15:06:00Z">
              <w:rPr>
                <w:b w:val="0"/>
              </w:rPr>
            </w:rPrChange>
          </w:rPr>
          <w:fldChar w:fldCharType="separate"/>
        </w:r>
      </w:ins>
      <w:r w:rsidR="00C126C6" w:rsidRPr="00C126C6">
        <w:rPr>
          <w:noProof/>
          <w:color w:val="FF0000"/>
        </w:rPr>
        <w:t>(47)</w:t>
      </w:r>
      <w:ins w:id="2884" w:author="Regina Casanova" w:date="2018-07-07T15:31:00Z">
        <w:r w:rsidRPr="00DE6ADF">
          <w:rPr>
            <w:color w:val="FF0000"/>
            <w:rPrChange w:id="2885" w:author="Luis Fernando Llanos Zavalaga" w:date="2018-07-10T15:06:00Z">
              <w:rPr>
                <w:b w:val="0"/>
              </w:rPr>
            </w:rPrChange>
          </w:rPr>
          <w:fldChar w:fldCharType="end"/>
        </w:r>
        <w:r w:rsidRPr="00DE6ADF">
          <w:rPr>
            <w:color w:val="FF0000"/>
            <w:rPrChange w:id="2886" w:author="Luis Fernando Llanos Zavalaga" w:date="2018-07-10T15:06:00Z">
              <w:rPr>
                <w:b w:val="0"/>
              </w:rPr>
            </w:rPrChange>
          </w:rPr>
          <w:t xml:space="preserve"> producido por la empresa </w:t>
        </w:r>
        <w:proofErr w:type="spellStart"/>
        <w:r w:rsidRPr="00DE6ADF">
          <w:rPr>
            <w:color w:val="FF0000"/>
            <w:rPrChange w:id="2887" w:author="Luis Fernando Llanos Zavalaga" w:date="2018-07-10T15:06:00Z">
              <w:rPr>
                <w:b w:val="0"/>
              </w:rPr>
            </w:rPrChange>
          </w:rPr>
          <w:t>ShowMore</w:t>
        </w:r>
        <w:proofErr w:type="spellEnd"/>
        <w:r w:rsidRPr="00DE6ADF">
          <w:rPr>
            <w:color w:val="FF0000"/>
            <w:rPrChange w:id="2888" w:author="Luis Fernando Llanos Zavalaga" w:date="2018-07-10T15:06:00Z">
              <w:rPr>
                <w:b w:val="0"/>
              </w:rPr>
            </w:rPrChange>
          </w:rPr>
          <w:t xml:space="preserve"> con sede en Hong Kong que</w:t>
        </w:r>
      </w:ins>
      <w:ins w:id="2889" w:author="Regina Casanova" w:date="2018-07-22T21:10:00Z">
        <w:r w:rsidR="00B93985">
          <w:rPr>
            <w:b/>
            <w:color w:val="FF0000"/>
          </w:rPr>
          <w:t xml:space="preserve">, </w:t>
        </w:r>
        <w:r w:rsidR="00B93985" w:rsidRPr="00B224AF">
          <w:rPr>
            <w:color w:val="FF0000"/>
          </w:rPr>
          <w:t>con</w:t>
        </w:r>
      </w:ins>
      <w:ins w:id="2890" w:author="Regina Casanova" w:date="2018-07-23T20:05:00Z">
        <w:r w:rsidR="00FF4692" w:rsidRPr="006A631E">
          <w:rPr>
            <w:color w:val="FF0000"/>
          </w:rPr>
          <w:t xml:space="preserve"> consentimiento</w:t>
        </w:r>
      </w:ins>
      <w:ins w:id="2891" w:author="Regina Casanova" w:date="2018-07-22T21:10:00Z">
        <w:r w:rsidR="00B93985" w:rsidRPr="006A631E">
          <w:rPr>
            <w:color w:val="FF0000"/>
          </w:rPr>
          <w:t xml:space="preserve"> de la persona </w:t>
        </w:r>
      </w:ins>
      <w:ins w:id="2892" w:author="Regina Casanova" w:date="2018-07-22T21:11:00Z">
        <w:r w:rsidR="00B93985" w:rsidRPr="006A631E">
          <w:rPr>
            <w:color w:val="FF0000"/>
          </w:rPr>
          <w:t>entrevistada</w:t>
        </w:r>
        <w:r w:rsidR="00B93985">
          <w:rPr>
            <w:b/>
            <w:color w:val="FF0000"/>
          </w:rPr>
          <w:t>,</w:t>
        </w:r>
      </w:ins>
      <w:ins w:id="2893" w:author="Regina Casanova" w:date="2018-07-07T15:31:00Z">
        <w:r w:rsidRPr="00DE6ADF">
          <w:rPr>
            <w:color w:val="FF0000"/>
            <w:rPrChange w:id="2894" w:author="Luis Fernando Llanos Zavalaga" w:date="2018-07-10T15:06:00Z">
              <w:rPr>
                <w:b w:val="0"/>
              </w:rPr>
            </w:rPrChange>
          </w:rPr>
          <w:t xml:space="preserve"> permitía grabar la pantalla de la computadora y grabar lo que iba comentando la persona mediante el micrófono. Terminadas las pruebas, se observaba la grabación y se anotaban los resultados más importantes dentro de una hoja de cálculo de Excel, de esta forma se podía dar una mirada rápida a los datos que se iban recopilando de todas las pruebas.</w:t>
        </w:r>
      </w:ins>
    </w:p>
    <w:p w14:paraId="7835CB3B" w14:textId="3146CCCC" w:rsidR="00572A7C" w:rsidRPr="00DE6ADF" w:rsidDel="006F7425" w:rsidRDefault="00A12DD0">
      <w:pPr>
        <w:pStyle w:val="Texto"/>
        <w:rPr>
          <w:del w:id="2895" w:author="Regina Casanova" w:date="2018-07-07T15:30:00Z"/>
          <w:color w:val="FF0000"/>
          <w:lang w:val="es-PE"/>
          <w:rPrChange w:id="2896" w:author="Luis Fernando Llanos Zavalaga" w:date="2018-07-10T15:06:00Z">
            <w:rPr>
              <w:del w:id="2897" w:author="Regina Casanova" w:date="2018-07-07T15:30:00Z"/>
              <w:lang w:val="es-PE"/>
            </w:rPr>
          </w:rPrChange>
        </w:rPr>
        <w:pPrChange w:id="2898" w:author="Regina Casanova" w:date="2018-07-07T15:41:00Z">
          <w:pPr>
            <w:pStyle w:val="Ttulo2"/>
            <w:numPr>
              <w:numId w:val="8"/>
            </w:numPr>
            <w:spacing w:line="360" w:lineRule="auto"/>
          </w:pPr>
        </w:pPrChange>
      </w:pPr>
      <w:del w:id="2899" w:author="Regina Casanova" w:date="2018-07-07T15:30:00Z">
        <w:r w:rsidRPr="00DE6ADF" w:rsidDel="006F7425">
          <w:rPr>
            <w:color w:val="FF0000"/>
            <w:lang w:val="es-PE"/>
            <w:rPrChange w:id="2900" w:author="Luis Fernando Llanos Zavalaga" w:date="2018-07-10T15:06:00Z">
              <w:rPr>
                <w:b w:val="0"/>
                <w:lang w:val="es-PE"/>
              </w:rPr>
            </w:rPrChange>
          </w:rPr>
          <w:delText>Diseño del estudio</w:delText>
        </w:r>
      </w:del>
    </w:p>
    <w:p w14:paraId="3BB57895" w14:textId="1DDF5043" w:rsidR="00D652B7" w:rsidRPr="00DE6ADF" w:rsidDel="006F7425" w:rsidRDefault="00D652B7">
      <w:pPr>
        <w:pStyle w:val="Texto"/>
        <w:rPr>
          <w:del w:id="2901" w:author="Regina Casanova" w:date="2018-07-07T15:30:00Z"/>
          <w:color w:val="FF0000"/>
          <w:rPrChange w:id="2902" w:author="Luis Fernando Llanos Zavalaga" w:date="2018-07-10T15:06:00Z">
            <w:rPr>
              <w:del w:id="2903" w:author="Regina Casanova" w:date="2018-07-07T15:30:00Z"/>
            </w:rPr>
          </w:rPrChange>
        </w:rPr>
      </w:pPr>
      <w:del w:id="2904" w:author="Regina Casanova" w:date="2018-07-07T15:30:00Z">
        <w:r w:rsidRPr="00DE6ADF" w:rsidDel="006F7425">
          <w:rPr>
            <w:color w:val="FF0000"/>
            <w:rPrChange w:id="2905" w:author="Luis Fernando Llanos Zavalaga" w:date="2018-07-10T15:06:00Z">
              <w:rPr/>
            </w:rPrChange>
          </w:rPr>
          <w:delText>Este es un estudio de usabilidad, donde se evaluará el</w:delText>
        </w:r>
        <w:r w:rsidR="006305D4" w:rsidRPr="00DE6ADF" w:rsidDel="006F7425">
          <w:rPr>
            <w:color w:val="FF0000"/>
            <w:rPrChange w:id="2906" w:author="Luis Fernando Llanos Zavalaga" w:date="2018-07-10T15:06:00Z">
              <w:rPr/>
            </w:rPrChange>
          </w:rPr>
          <w:delText xml:space="preserve"> diseño</w:delText>
        </w:r>
        <w:r w:rsidR="008044EE" w:rsidRPr="00DE6ADF" w:rsidDel="006F7425">
          <w:rPr>
            <w:color w:val="FF0000"/>
            <w:rPrChange w:id="2907" w:author="Luis Fernando Llanos Zavalaga" w:date="2018-07-10T15:06:00Z">
              <w:rPr/>
            </w:rPrChange>
          </w:rPr>
          <w:delText xml:space="preserve"> del prototipo</w:delText>
        </w:r>
        <w:r w:rsidR="006305D4" w:rsidRPr="00DE6ADF" w:rsidDel="006F7425">
          <w:rPr>
            <w:color w:val="FF0000"/>
            <w:rPrChange w:id="2908" w:author="Luis Fernando Llanos Zavalaga" w:date="2018-07-10T15:06:00Z">
              <w:rPr/>
            </w:rPrChange>
          </w:rPr>
          <w:delText xml:space="preserve"> de un producto tecnológico</w:delText>
        </w:r>
        <w:r w:rsidRPr="00DE6ADF" w:rsidDel="006F7425">
          <w:rPr>
            <w:color w:val="FF0000"/>
            <w:rPrChange w:id="2909" w:author="Luis Fernando Llanos Zavalaga" w:date="2018-07-10T15:06:00Z">
              <w:rPr/>
            </w:rPrChange>
          </w:rPr>
          <w:delText xml:space="preserve"> mediante pruebas dirigidas a </w:delText>
        </w:r>
      </w:del>
      <w:del w:id="2910" w:author="Regina Casanova" w:date="2018-06-15T15:17:00Z">
        <w:r w:rsidRPr="00DE6ADF" w:rsidDel="0065488F">
          <w:rPr>
            <w:color w:val="FF0000"/>
            <w:rPrChange w:id="2911" w:author="Luis Fernando Llanos Zavalaga" w:date="2018-07-10T15:06:00Z">
              <w:rPr/>
            </w:rPrChange>
          </w:rPr>
          <w:delText>l</w:delText>
        </w:r>
        <w:r w:rsidR="008044EE" w:rsidRPr="00DE6ADF" w:rsidDel="0065488F">
          <w:rPr>
            <w:color w:val="FF0000"/>
            <w:rPrChange w:id="2912" w:author="Luis Fernando Llanos Zavalaga" w:date="2018-07-10T15:06:00Z">
              <w:rPr/>
            </w:rPrChange>
          </w:rPr>
          <w:delText>os</w:delText>
        </w:r>
      </w:del>
      <w:del w:id="2913" w:author="Regina Casanova" w:date="2018-07-07T15:30:00Z">
        <w:r w:rsidR="008044EE" w:rsidRPr="00DE6ADF" w:rsidDel="006F7425">
          <w:rPr>
            <w:color w:val="FF0000"/>
            <w:rPrChange w:id="2914" w:author="Luis Fernando Llanos Zavalaga" w:date="2018-07-10T15:06:00Z">
              <w:rPr/>
            </w:rPrChange>
          </w:rPr>
          <w:delText xml:space="preserve"> </w:delText>
        </w:r>
        <w:r w:rsidR="006305D4" w:rsidRPr="00DE6ADF" w:rsidDel="006F7425">
          <w:rPr>
            <w:color w:val="FF0000"/>
            <w:rPrChange w:id="2915" w:author="Luis Fernando Llanos Zavalaga" w:date="2018-07-10T15:06:00Z">
              <w:rPr/>
            </w:rPrChange>
          </w:rPr>
          <w:delText>usuarios</w:delText>
        </w:r>
        <w:r w:rsidR="008044EE" w:rsidRPr="00DE6ADF" w:rsidDel="006F7425">
          <w:rPr>
            <w:color w:val="FF0000"/>
            <w:rPrChange w:id="2916" w:author="Luis Fernando Llanos Zavalaga" w:date="2018-07-10T15:06:00Z">
              <w:rPr/>
            </w:rPrChange>
          </w:rPr>
          <w:delText xml:space="preserve"> final</w:delText>
        </w:r>
        <w:r w:rsidR="0065488F" w:rsidRPr="00DE6ADF" w:rsidDel="006F7425">
          <w:rPr>
            <w:color w:val="FF0000"/>
            <w:rPrChange w:id="2917" w:author="Luis Fernando Llanos Zavalaga" w:date="2018-07-10T15:06:00Z">
              <w:rPr/>
            </w:rPrChange>
          </w:rPr>
          <w:delText xml:space="preserve">es </w:delText>
        </w:r>
      </w:del>
      <w:del w:id="2918" w:author="Regina Casanova" w:date="2018-06-15T15:17:00Z">
        <w:r w:rsidR="008044EE" w:rsidRPr="00DE6ADF" w:rsidDel="0065488F">
          <w:rPr>
            <w:color w:val="FF0000"/>
            <w:rPrChange w:id="2919" w:author="Luis Fernando Llanos Zavalaga" w:date="2018-07-10T15:06:00Z">
              <w:rPr/>
            </w:rPrChange>
          </w:rPr>
          <w:delText>es</w:delText>
        </w:r>
        <w:r w:rsidR="006305D4" w:rsidRPr="00DE6ADF" w:rsidDel="0065488F">
          <w:rPr>
            <w:color w:val="FF0000"/>
            <w:rPrChange w:id="2920" w:author="Luis Fernando Llanos Zavalaga" w:date="2018-07-10T15:06:00Z">
              <w:rPr/>
            </w:rPrChange>
          </w:rPr>
          <w:delText xml:space="preserve"> del sistema</w:delText>
        </w:r>
      </w:del>
      <w:del w:id="2921" w:author="Regina Casanova" w:date="2018-07-07T15:30:00Z">
        <w:r w:rsidR="006305D4" w:rsidRPr="00DE6ADF" w:rsidDel="006F7425">
          <w:rPr>
            <w:color w:val="FF0000"/>
            <w:rPrChange w:id="2922" w:author="Luis Fernando Llanos Zavalaga" w:date="2018-07-10T15:06:00Z">
              <w:rPr/>
            </w:rPrChange>
          </w:rPr>
          <w:delText xml:space="preserve">. </w:delText>
        </w:r>
      </w:del>
    </w:p>
    <w:p w14:paraId="14109D61" w14:textId="76625255" w:rsidR="00704DCF" w:rsidRPr="00DE6ADF" w:rsidDel="006F7425" w:rsidRDefault="00A12DD0">
      <w:pPr>
        <w:pStyle w:val="Texto"/>
        <w:rPr>
          <w:del w:id="2923" w:author="Regina Casanova" w:date="2018-07-07T15:30:00Z"/>
          <w:color w:val="FF0000"/>
          <w:lang w:val="es-PE"/>
          <w:rPrChange w:id="2924" w:author="Luis Fernando Llanos Zavalaga" w:date="2018-07-10T15:06:00Z">
            <w:rPr>
              <w:del w:id="2925" w:author="Regina Casanova" w:date="2018-07-07T15:30:00Z"/>
              <w:lang w:val="es-PE"/>
            </w:rPr>
          </w:rPrChange>
        </w:rPr>
        <w:pPrChange w:id="2926" w:author="Regina Casanova" w:date="2018-07-07T15:41:00Z">
          <w:pPr>
            <w:pStyle w:val="Ttulo2"/>
          </w:pPr>
        </w:pPrChange>
      </w:pPr>
      <w:del w:id="2927" w:author="Regina Casanova" w:date="2018-07-07T15:30:00Z">
        <w:r w:rsidRPr="00DE6ADF" w:rsidDel="006F7425">
          <w:rPr>
            <w:color w:val="FF0000"/>
            <w:lang w:val="es-PE"/>
            <w:rPrChange w:id="2928" w:author="Luis Fernando Llanos Zavalaga" w:date="2018-07-10T15:06:00Z">
              <w:rPr>
                <w:b w:val="0"/>
                <w:lang w:val="es-PE"/>
              </w:rPr>
            </w:rPrChange>
          </w:rPr>
          <w:delText>Población</w:delText>
        </w:r>
      </w:del>
    </w:p>
    <w:p w14:paraId="5C724D95" w14:textId="11689DEB" w:rsidR="00704DCF" w:rsidRPr="00DE6ADF" w:rsidDel="006F7425" w:rsidRDefault="00704DCF">
      <w:pPr>
        <w:pStyle w:val="Texto"/>
        <w:rPr>
          <w:del w:id="2929" w:author="Regina Casanova" w:date="2018-07-07T15:30:00Z"/>
          <w:color w:val="FF0000"/>
          <w:rPrChange w:id="2930" w:author="Luis Fernando Llanos Zavalaga" w:date="2018-07-10T15:06:00Z">
            <w:rPr>
              <w:del w:id="2931" w:author="Regina Casanova" w:date="2018-07-07T15:30:00Z"/>
            </w:rPr>
          </w:rPrChange>
        </w:rPr>
      </w:pPr>
      <w:del w:id="2932" w:author="Regina Casanova" w:date="2018-07-07T15:30:00Z">
        <w:r w:rsidRPr="00DE6ADF" w:rsidDel="006F7425">
          <w:rPr>
            <w:color w:val="FF0000"/>
            <w:rPrChange w:id="2933" w:author="Luis Fernando Llanos Zavalaga" w:date="2018-07-10T15:06:00Z">
              <w:rPr/>
            </w:rPrChange>
          </w:rPr>
          <w:delText>La població</w:delText>
        </w:r>
        <w:r w:rsidR="004665A1" w:rsidRPr="00DE6ADF" w:rsidDel="006F7425">
          <w:rPr>
            <w:color w:val="FF0000"/>
            <w:rPrChange w:id="2934" w:author="Luis Fernando Llanos Zavalaga" w:date="2018-07-10T15:06:00Z">
              <w:rPr/>
            </w:rPrChange>
          </w:rPr>
          <w:delText>n en estudio</w:delText>
        </w:r>
        <w:r w:rsidRPr="00DE6ADF" w:rsidDel="006F7425">
          <w:rPr>
            <w:color w:val="FF0000"/>
            <w:rPrChange w:id="2935" w:author="Luis Fernando Llanos Zavalaga" w:date="2018-07-10T15:06:00Z">
              <w:rPr/>
            </w:rPrChange>
          </w:rPr>
          <w:delText xml:space="preserve"> se divide en </w:delText>
        </w:r>
        <w:r w:rsidR="00F53309" w:rsidRPr="00DE6ADF" w:rsidDel="006F7425">
          <w:rPr>
            <w:color w:val="FF0000"/>
            <w:rPrChange w:id="2936" w:author="Luis Fernando Llanos Zavalaga" w:date="2018-07-10T15:06:00Z">
              <w:rPr/>
            </w:rPrChange>
          </w:rPr>
          <w:delText>tres</w:delText>
        </w:r>
        <w:r w:rsidR="0059544B" w:rsidRPr="00DE6ADF" w:rsidDel="006F7425">
          <w:rPr>
            <w:color w:val="FF0000"/>
            <w:rPrChange w:id="2937" w:author="Luis Fernando Llanos Zavalaga" w:date="2018-07-10T15:06:00Z">
              <w:rPr/>
            </w:rPrChange>
          </w:rPr>
          <w:delText xml:space="preserve"> </w:delText>
        </w:r>
        <w:r w:rsidR="0051146D" w:rsidRPr="00DE6ADF" w:rsidDel="006F7425">
          <w:rPr>
            <w:color w:val="FF0000"/>
            <w:rPrChange w:id="2938" w:author="Luis Fernando Llanos Zavalaga" w:date="2018-07-10T15:06:00Z">
              <w:rPr/>
            </w:rPrChange>
          </w:rPr>
          <w:delText>tipos</w:delText>
        </w:r>
        <w:r w:rsidRPr="00DE6ADF" w:rsidDel="006F7425">
          <w:rPr>
            <w:color w:val="FF0000"/>
            <w:rPrChange w:id="2939" w:author="Luis Fernando Llanos Zavalaga" w:date="2018-07-10T15:06:00Z">
              <w:rPr/>
            </w:rPrChange>
          </w:rPr>
          <w:delText xml:space="preserve"> de usuarios:</w:delText>
        </w:r>
      </w:del>
    </w:p>
    <w:p w14:paraId="28172193" w14:textId="70E7C1D6" w:rsidR="006305D4" w:rsidRPr="00DE6ADF" w:rsidDel="006F7425" w:rsidRDefault="006305D4">
      <w:pPr>
        <w:pStyle w:val="Texto"/>
        <w:rPr>
          <w:del w:id="2940" w:author="Regina Casanova" w:date="2018-07-07T15:30:00Z"/>
          <w:color w:val="FF0000"/>
          <w:rPrChange w:id="2941" w:author="Luis Fernando Llanos Zavalaga" w:date="2018-07-10T15:06:00Z">
            <w:rPr>
              <w:del w:id="2942" w:author="Regina Casanova" w:date="2018-07-07T15:30:00Z"/>
            </w:rPr>
          </w:rPrChange>
        </w:rPr>
        <w:pPrChange w:id="2943" w:author="Regina Casanova" w:date="2018-07-07T15:41:00Z">
          <w:pPr>
            <w:pStyle w:val="Texto"/>
            <w:numPr>
              <w:numId w:val="28"/>
            </w:numPr>
            <w:ind w:left="720" w:hanging="360"/>
          </w:pPr>
        </w:pPrChange>
      </w:pPr>
      <w:del w:id="2944" w:author="Regina Casanova" w:date="2018-07-07T15:30:00Z">
        <w:r w:rsidRPr="00DE6ADF" w:rsidDel="006F7425">
          <w:rPr>
            <w:color w:val="FF0000"/>
            <w:rPrChange w:id="2945" w:author="Luis Fernando Llanos Zavalaga" w:date="2018-07-10T15:06:00Z">
              <w:rPr/>
            </w:rPrChange>
          </w:rPr>
          <w:delText>Per</w:delText>
        </w:r>
        <w:r w:rsidR="008044EE" w:rsidRPr="00DE6ADF" w:rsidDel="006F7425">
          <w:rPr>
            <w:color w:val="FF0000"/>
            <w:rPrChange w:id="2946" w:author="Luis Fernando Llanos Zavalaga" w:date="2018-07-10T15:06:00Z">
              <w:rPr/>
            </w:rPrChange>
          </w:rPr>
          <w:delText>sonal Administrativo de SUSALUD.</w:delText>
        </w:r>
      </w:del>
    </w:p>
    <w:p w14:paraId="1A6FD314" w14:textId="31067C44" w:rsidR="006305D4" w:rsidRPr="00DE6ADF" w:rsidDel="006F7425" w:rsidRDefault="008044EE">
      <w:pPr>
        <w:pStyle w:val="Texto"/>
        <w:rPr>
          <w:del w:id="2947" w:author="Regina Casanova" w:date="2018-07-07T15:30:00Z"/>
          <w:color w:val="FF0000"/>
          <w:rPrChange w:id="2948" w:author="Luis Fernando Llanos Zavalaga" w:date="2018-07-10T15:06:00Z">
            <w:rPr>
              <w:del w:id="2949" w:author="Regina Casanova" w:date="2018-07-07T15:30:00Z"/>
            </w:rPr>
          </w:rPrChange>
        </w:rPr>
        <w:pPrChange w:id="2950" w:author="Regina Casanova" w:date="2018-07-07T15:41:00Z">
          <w:pPr>
            <w:pStyle w:val="Texto"/>
            <w:numPr>
              <w:numId w:val="28"/>
            </w:numPr>
            <w:ind w:left="720" w:hanging="360"/>
          </w:pPr>
        </w:pPrChange>
      </w:pPr>
      <w:del w:id="2951" w:author="Regina Casanova" w:date="2018-07-07T15:30:00Z">
        <w:r w:rsidRPr="00DE6ADF" w:rsidDel="006F7425">
          <w:rPr>
            <w:color w:val="FF0000"/>
            <w:rPrChange w:id="2952" w:author="Luis Fernando Llanos Zavalaga" w:date="2018-07-10T15:06:00Z">
              <w:rPr/>
            </w:rPrChange>
          </w:rPr>
          <w:delText>Gestores</w:delText>
        </w:r>
        <w:r w:rsidR="006305D4" w:rsidRPr="00DE6ADF" w:rsidDel="006F7425">
          <w:rPr>
            <w:color w:val="FF0000"/>
            <w:rPrChange w:id="2953" w:author="Luis Fernando Llanos Zavalaga" w:date="2018-07-10T15:06:00Z">
              <w:rPr/>
            </w:rPrChange>
          </w:rPr>
          <w:delText xml:space="preserve"> de IPRESS</w:delText>
        </w:r>
        <w:r w:rsidRPr="00DE6ADF" w:rsidDel="006F7425">
          <w:rPr>
            <w:color w:val="FF0000"/>
            <w:rPrChange w:id="2954" w:author="Luis Fernando Llanos Zavalaga" w:date="2018-07-10T15:06:00Z">
              <w:rPr/>
            </w:rPrChange>
          </w:rPr>
          <w:delText>.</w:delText>
        </w:r>
      </w:del>
    </w:p>
    <w:p w14:paraId="06042FD9" w14:textId="66413005" w:rsidR="002F42CB" w:rsidRPr="00DE6ADF" w:rsidDel="006F7425" w:rsidRDefault="004665A1">
      <w:pPr>
        <w:pStyle w:val="Texto"/>
        <w:rPr>
          <w:del w:id="2955" w:author="Regina Casanova" w:date="2018-07-07T15:30:00Z"/>
          <w:color w:val="FF0000"/>
          <w:rPrChange w:id="2956" w:author="Luis Fernando Llanos Zavalaga" w:date="2018-07-10T15:06:00Z">
            <w:rPr>
              <w:del w:id="2957" w:author="Regina Casanova" w:date="2018-07-07T15:30:00Z"/>
            </w:rPr>
          </w:rPrChange>
        </w:rPr>
        <w:pPrChange w:id="2958" w:author="Regina Casanova" w:date="2018-07-07T15:41:00Z">
          <w:pPr>
            <w:pStyle w:val="Texto"/>
            <w:numPr>
              <w:numId w:val="28"/>
            </w:numPr>
            <w:ind w:left="720" w:hanging="360"/>
          </w:pPr>
        </w:pPrChange>
      </w:pPr>
      <w:del w:id="2959" w:author="Regina Casanova" w:date="2018-07-07T15:30:00Z">
        <w:r w:rsidRPr="00DE6ADF" w:rsidDel="006F7425">
          <w:rPr>
            <w:color w:val="FF0000"/>
            <w:rPrChange w:id="2960" w:author="Luis Fernando Llanos Zavalaga" w:date="2018-07-10T15:06:00Z">
              <w:rPr/>
            </w:rPrChange>
          </w:rPr>
          <w:delText>Ciudadanos peruanos que puedan presentar</w:delText>
        </w:r>
        <w:r w:rsidR="0051146D" w:rsidRPr="00DE6ADF" w:rsidDel="006F7425">
          <w:rPr>
            <w:color w:val="FF0000"/>
            <w:rPrChange w:id="2961" w:author="Luis Fernando Llanos Zavalaga" w:date="2018-07-10T15:06:00Z">
              <w:rPr/>
            </w:rPrChange>
          </w:rPr>
          <w:delText xml:space="preserve"> reclamos</w:delText>
        </w:r>
        <w:r w:rsidR="008044EE" w:rsidRPr="00DE6ADF" w:rsidDel="006F7425">
          <w:rPr>
            <w:color w:val="FF0000"/>
            <w:rPrChange w:id="2962" w:author="Luis Fernando Llanos Zavalaga" w:date="2018-07-10T15:06:00Z">
              <w:rPr/>
            </w:rPrChange>
          </w:rPr>
          <w:delText>.</w:delText>
        </w:r>
      </w:del>
    </w:p>
    <w:p w14:paraId="13365756" w14:textId="75635D8E" w:rsidR="00AD62EA" w:rsidRPr="00DE6ADF" w:rsidDel="006F7425" w:rsidRDefault="00A12DD0">
      <w:pPr>
        <w:pStyle w:val="Texto"/>
        <w:rPr>
          <w:del w:id="2963" w:author="Regina Casanova" w:date="2018-07-07T15:30:00Z"/>
          <w:color w:val="FF0000"/>
          <w:lang w:val="es-PE"/>
          <w:rPrChange w:id="2964" w:author="Luis Fernando Llanos Zavalaga" w:date="2018-07-10T15:06:00Z">
            <w:rPr>
              <w:del w:id="2965" w:author="Regina Casanova" w:date="2018-07-07T15:30:00Z"/>
              <w:lang w:val="es-PE"/>
            </w:rPr>
          </w:rPrChange>
        </w:rPr>
        <w:pPrChange w:id="2966" w:author="Regina Casanova" w:date="2018-07-07T15:41:00Z">
          <w:pPr>
            <w:pStyle w:val="Ttulo2"/>
          </w:pPr>
        </w:pPrChange>
      </w:pPr>
      <w:del w:id="2967" w:author="Regina Casanova" w:date="2018-07-07T15:30:00Z">
        <w:r w:rsidRPr="00DE6ADF" w:rsidDel="006F7425">
          <w:rPr>
            <w:color w:val="FF0000"/>
            <w:lang w:val="es-PE"/>
            <w:rPrChange w:id="2968" w:author="Luis Fernando Llanos Zavalaga" w:date="2018-07-10T15:06:00Z">
              <w:rPr>
                <w:b w:val="0"/>
                <w:lang w:val="es-PE"/>
              </w:rPr>
            </w:rPrChange>
          </w:rPr>
          <w:delText>Muestr</w:delText>
        </w:r>
        <w:r w:rsidR="00FB6147" w:rsidRPr="00DE6ADF" w:rsidDel="006F7425">
          <w:rPr>
            <w:color w:val="FF0000"/>
            <w:lang w:val="es-PE"/>
            <w:rPrChange w:id="2969" w:author="Luis Fernando Llanos Zavalaga" w:date="2018-07-10T15:06:00Z">
              <w:rPr>
                <w:b w:val="0"/>
                <w:lang w:val="es-PE"/>
              </w:rPr>
            </w:rPrChange>
          </w:rPr>
          <w:delText>a</w:delText>
        </w:r>
      </w:del>
    </w:p>
    <w:p w14:paraId="26C14B58" w14:textId="20D92294" w:rsidR="002E5B65" w:rsidRPr="00DE6ADF" w:rsidDel="006F7425" w:rsidRDefault="00C532C1">
      <w:pPr>
        <w:pStyle w:val="Texto"/>
        <w:rPr>
          <w:del w:id="2970" w:author="Regina Casanova" w:date="2018-07-07T15:30:00Z"/>
          <w:color w:val="FF0000"/>
          <w:rPrChange w:id="2971" w:author="Luis Fernando Llanos Zavalaga" w:date="2018-07-10T15:06:00Z">
            <w:rPr>
              <w:del w:id="2972" w:author="Regina Casanova" w:date="2018-07-07T15:30:00Z"/>
            </w:rPr>
          </w:rPrChange>
        </w:rPr>
      </w:pPr>
      <w:del w:id="2973" w:author="Regina Casanova" w:date="2018-07-07T15:30:00Z">
        <w:r w:rsidRPr="00DE6ADF" w:rsidDel="006F7425">
          <w:rPr>
            <w:color w:val="FF0000"/>
            <w:rPrChange w:id="2974" w:author="Luis Fernando Llanos Zavalaga" w:date="2018-07-10T15:06:00Z">
              <w:rPr/>
            </w:rPrChange>
          </w:rPr>
          <w:delText xml:space="preserve">Para este estudio se </w:delText>
        </w:r>
        <w:r w:rsidR="00816A41" w:rsidRPr="00DE6ADF" w:rsidDel="006F7425">
          <w:rPr>
            <w:color w:val="FF0000"/>
            <w:rPrChange w:id="2975" w:author="Luis Fernando Llanos Zavalaga" w:date="2018-07-10T15:06:00Z">
              <w:rPr/>
            </w:rPrChange>
          </w:rPr>
          <w:delText xml:space="preserve">programó entrevistas </w:delText>
        </w:r>
        <w:r w:rsidR="0059544B" w:rsidRPr="00DE6ADF" w:rsidDel="006F7425">
          <w:rPr>
            <w:color w:val="FF0000"/>
            <w:rPrChange w:id="2976" w:author="Luis Fernando Llanos Zavalaga" w:date="2018-07-10T15:06:00Z">
              <w:rPr/>
            </w:rPrChange>
          </w:rPr>
          <w:delText xml:space="preserve">con </w:delText>
        </w:r>
        <w:r w:rsidR="007E3601" w:rsidRPr="00DE6ADF" w:rsidDel="006F7425">
          <w:rPr>
            <w:color w:val="FF0000"/>
            <w:rPrChange w:id="2977" w:author="Luis Fernando Llanos Zavalaga" w:date="2018-07-10T15:06:00Z">
              <w:rPr/>
            </w:rPrChange>
          </w:rPr>
          <w:delText>por lo menos</w:delText>
        </w:r>
        <w:r w:rsidRPr="00DE6ADF" w:rsidDel="006F7425">
          <w:rPr>
            <w:color w:val="FF0000"/>
            <w:rPrChange w:id="2978" w:author="Luis Fernando Llanos Zavalaga" w:date="2018-07-10T15:06:00Z">
              <w:rPr/>
            </w:rPrChange>
          </w:rPr>
          <w:delText xml:space="preserve"> tres personas </w:delText>
        </w:r>
        <w:r w:rsidR="00816A41" w:rsidRPr="00DE6ADF" w:rsidDel="006F7425">
          <w:rPr>
            <w:color w:val="FF0000"/>
            <w:rPrChange w:id="2979" w:author="Luis Fernando Llanos Zavalaga" w:date="2018-07-10T15:06:00Z">
              <w:rPr/>
            </w:rPrChange>
          </w:rPr>
          <w:delText xml:space="preserve">de </w:delText>
        </w:r>
        <w:r w:rsidRPr="00DE6ADF" w:rsidDel="006F7425">
          <w:rPr>
            <w:color w:val="FF0000"/>
            <w:rPrChange w:id="2980" w:author="Luis Fernando Llanos Zavalaga" w:date="2018-07-10T15:06:00Z">
              <w:rPr/>
            </w:rPrChange>
          </w:rPr>
          <w:delText xml:space="preserve">cada </w:delText>
        </w:r>
        <w:r w:rsidR="0086507C" w:rsidRPr="00DE6ADF" w:rsidDel="006F7425">
          <w:rPr>
            <w:color w:val="FF0000"/>
            <w:rPrChange w:id="2981" w:author="Luis Fernando Llanos Zavalaga" w:date="2018-07-10T15:06:00Z">
              <w:rPr/>
            </w:rPrChange>
          </w:rPr>
          <w:delText>uno de los tres</w:delText>
        </w:r>
        <w:r w:rsidR="0059544B" w:rsidRPr="00DE6ADF" w:rsidDel="006F7425">
          <w:rPr>
            <w:color w:val="FF0000"/>
            <w:rPrChange w:id="2982" w:author="Luis Fernando Llanos Zavalaga" w:date="2018-07-10T15:06:00Z">
              <w:rPr/>
            </w:rPrChange>
          </w:rPr>
          <w:delText xml:space="preserve"> </w:delText>
        </w:r>
        <w:r w:rsidRPr="00DE6ADF" w:rsidDel="006F7425">
          <w:rPr>
            <w:color w:val="FF0000"/>
            <w:rPrChange w:id="2983" w:author="Luis Fernando Llanos Zavalaga" w:date="2018-07-10T15:06:00Z">
              <w:rPr/>
            </w:rPrChange>
          </w:rPr>
          <w:delText>tipo</w:delText>
        </w:r>
        <w:r w:rsidR="00043E74" w:rsidRPr="00DE6ADF" w:rsidDel="006F7425">
          <w:rPr>
            <w:color w:val="FF0000"/>
            <w:rPrChange w:id="2984" w:author="Luis Fernando Llanos Zavalaga" w:date="2018-07-10T15:06:00Z">
              <w:rPr/>
            </w:rPrChange>
          </w:rPr>
          <w:delText>s</w:delText>
        </w:r>
        <w:r w:rsidRPr="00DE6ADF" w:rsidDel="006F7425">
          <w:rPr>
            <w:color w:val="FF0000"/>
            <w:rPrChange w:id="2985" w:author="Luis Fernando Llanos Zavalaga" w:date="2018-07-10T15:06:00Z">
              <w:rPr/>
            </w:rPrChange>
          </w:rPr>
          <w:delText xml:space="preserve"> de usuario </w:delText>
        </w:r>
        <w:r w:rsidR="00043E74" w:rsidRPr="00DE6ADF" w:rsidDel="006F7425">
          <w:rPr>
            <w:color w:val="FF0000"/>
            <w:rPrChange w:id="2986" w:author="Luis Fernando Llanos Zavalaga" w:date="2018-07-10T15:06:00Z">
              <w:rPr/>
            </w:rPrChange>
          </w:rPr>
          <w:delText>descritos</w:delText>
        </w:r>
        <w:r w:rsidRPr="00DE6ADF" w:rsidDel="006F7425">
          <w:rPr>
            <w:color w:val="FF0000"/>
            <w:rPrChange w:id="2987" w:author="Luis Fernando Llanos Zavalaga" w:date="2018-07-10T15:06:00Z">
              <w:rPr/>
            </w:rPrChange>
          </w:rPr>
          <w:delText>.</w:delText>
        </w:r>
        <w:r w:rsidR="00F73463" w:rsidRPr="00DE6ADF" w:rsidDel="006F7425">
          <w:rPr>
            <w:color w:val="FF0000"/>
            <w:rPrChange w:id="2988" w:author="Luis Fernando Llanos Zavalaga" w:date="2018-07-10T15:06:00Z">
              <w:rPr/>
            </w:rPrChange>
          </w:rPr>
          <w:delText xml:space="preserve"> L</w:delText>
        </w:r>
        <w:r w:rsidR="002973BF" w:rsidRPr="00DE6ADF" w:rsidDel="006F7425">
          <w:rPr>
            <w:color w:val="FF0000"/>
            <w:rPrChange w:id="2989" w:author="Luis Fernando Llanos Zavalaga" w:date="2018-07-10T15:06:00Z">
              <w:rPr/>
            </w:rPrChange>
          </w:rPr>
          <w:delText>a muestra de</w:delText>
        </w:r>
        <w:r w:rsidR="00F73463" w:rsidRPr="00DE6ADF" w:rsidDel="006F7425">
          <w:rPr>
            <w:color w:val="FF0000"/>
            <w:rPrChange w:id="2990" w:author="Luis Fernando Llanos Zavalaga" w:date="2018-07-10T15:06:00Z">
              <w:rPr/>
            </w:rPrChange>
          </w:rPr>
          <w:delText xml:space="preserve"> ciudadanos entrevistados en la fase exploratoria </w:delText>
        </w:r>
        <w:r w:rsidR="002973BF" w:rsidRPr="00DE6ADF" w:rsidDel="006F7425">
          <w:rPr>
            <w:color w:val="FF0000"/>
            <w:rPrChange w:id="2991" w:author="Luis Fernando Llanos Zavalaga" w:date="2018-07-10T15:06:00Z">
              <w:rPr/>
            </w:rPrChange>
          </w:rPr>
          <w:delText xml:space="preserve">fue independiente de la muestra para </w:delText>
        </w:r>
        <w:r w:rsidR="00F73463" w:rsidRPr="00DE6ADF" w:rsidDel="006F7425">
          <w:rPr>
            <w:color w:val="FF0000"/>
            <w:rPrChange w:id="2992" w:author="Luis Fernando Llanos Zavalaga" w:date="2018-07-10T15:06:00Z">
              <w:rPr/>
            </w:rPrChange>
          </w:rPr>
          <w:delText xml:space="preserve">la fase de </w:delText>
        </w:r>
        <w:r w:rsidR="002973BF" w:rsidRPr="00DE6ADF" w:rsidDel="006F7425">
          <w:rPr>
            <w:color w:val="FF0000"/>
            <w:rPrChange w:id="2993" w:author="Luis Fernando Llanos Zavalaga" w:date="2018-07-10T15:06:00Z">
              <w:rPr/>
            </w:rPrChange>
          </w:rPr>
          <w:delText>evaluación</w:delText>
        </w:r>
        <w:r w:rsidR="002D03F7" w:rsidRPr="00DE6ADF" w:rsidDel="006F7425">
          <w:rPr>
            <w:color w:val="FF0000"/>
            <w:rPrChange w:id="2994" w:author="Luis Fernando Llanos Zavalaga" w:date="2018-07-10T15:06:00Z">
              <w:rPr/>
            </w:rPrChange>
          </w:rPr>
          <w:delText xml:space="preserve"> ya que la totalidad de personas entre</w:delText>
        </w:r>
        <w:r w:rsidR="008044EE" w:rsidRPr="00DE6ADF" w:rsidDel="006F7425">
          <w:rPr>
            <w:color w:val="FF0000"/>
            <w:rPrChange w:id="2995" w:author="Luis Fernando Llanos Zavalaga" w:date="2018-07-10T15:06:00Z">
              <w:rPr/>
            </w:rPrChange>
          </w:rPr>
          <w:delText>vistadas en la fase exploratoria</w:delText>
        </w:r>
        <w:r w:rsidR="002D03F7" w:rsidRPr="00DE6ADF" w:rsidDel="006F7425">
          <w:rPr>
            <w:color w:val="FF0000"/>
            <w:rPrChange w:id="2996" w:author="Luis Fernando Llanos Zavalaga" w:date="2018-07-10T15:06:00Z">
              <w:rPr/>
            </w:rPrChange>
          </w:rPr>
          <w:delText xml:space="preserve"> no se encontraban disponibles para la fase de evaluació</w:delText>
        </w:r>
        <w:r w:rsidR="00BA09FC" w:rsidRPr="00DE6ADF" w:rsidDel="006F7425">
          <w:rPr>
            <w:color w:val="FF0000"/>
            <w:rPrChange w:id="2997" w:author="Luis Fernando Llanos Zavalaga" w:date="2018-07-10T15:06:00Z">
              <w:rPr/>
            </w:rPrChange>
          </w:rPr>
          <w:delText xml:space="preserve">n. </w:delText>
        </w:r>
        <w:r w:rsidR="0086507C" w:rsidRPr="00DE6ADF" w:rsidDel="006F7425">
          <w:rPr>
            <w:color w:val="FF0000"/>
            <w:rPrChange w:id="2998" w:author="Luis Fernando Llanos Zavalaga" w:date="2018-07-10T15:06:00Z">
              <w:rPr/>
            </w:rPrChange>
          </w:rPr>
          <w:delText>Tanto e</w:delText>
        </w:r>
        <w:r w:rsidR="00BA09FC" w:rsidRPr="00DE6ADF" w:rsidDel="006F7425">
          <w:rPr>
            <w:color w:val="FF0000"/>
            <w:rPrChange w:id="2999" w:author="Luis Fernando Llanos Zavalaga" w:date="2018-07-10T15:06:00Z">
              <w:rPr/>
            </w:rPrChange>
          </w:rPr>
          <w:delText>n</w:delText>
        </w:r>
        <w:r w:rsidR="002D03F7" w:rsidRPr="00DE6ADF" w:rsidDel="006F7425">
          <w:rPr>
            <w:color w:val="FF0000"/>
            <w:rPrChange w:id="3000" w:author="Luis Fernando Llanos Zavalaga" w:date="2018-07-10T15:06:00Z">
              <w:rPr/>
            </w:rPrChange>
          </w:rPr>
          <w:delText xml:space="preserve"> la</w:delText>
        </w:r>
        <w:r w:rsidR="002E5B65" w:rsidRPr="00DE6ADF" w:rsidDel="006F7425">
          <w:rPr>
            <w:color w:val="FF0000"/>
            <w:rPrChange w:id="3001" w:author="Luis Fernando Llanos Zavalaga" w:date="2018-07-10T15:06:00Z">
              <w:rPr/>
            </w:rPrChange>
          </w:rPr>
          <w:delText xml:space="preserve"> fase exploratoria</w:delText>
        </w:r>
        <w:r w:rsidR="0086507C" w:rsidRPr="00DE6ADF" w:rsidDel="006F7425">
          <w:rPr>
            <w:color w:val="FF0000"/>
            <w:rPrChange w:id="3002" w:author="Luis Fernando Llanos Zavalaga" w:date="2018-07-10T15:06:00Z">
              <w:rPr/>
            </w:rPrChange>
          </w:rPr>
          <w:delText xml:space="preserve"> como en la fase de </w:delText>
        </w:r>
        <w:r w:rsidR="008044EE" w:rsidRPr="00DE6ADF" w:rsidDel="006F7425">
          <w:rPr>
            <w:color w:val="FF0000"/>
            <w:rPrChange w:id="3003" w:author="Luis Fernando Llanos Zavalaga" w:date="2018-07-10T15:06:00Z">
              <w:rPr/>
            </w:rPrChange>
          </w:rPr>
          <w:delText>evaluación</w:delText>
        </w:r>
        <w:r w:rsidR="0086507C" w:rsidRPr="00DE6ADF" w:rsidDel="006F7425">
          <w:rPr>
            <w:color w:val="FF0000"/>
            <w:rPrChange w:id="3004" w:author="Luis Fernando Llanos Zavalaga" w:date="2018-07-10T15:06:00Z">
              <w:rPr/>
            </w:rPrChange>
          </w:rPr>
          <w:delText xml:space="preserve">, y para todos los tipos de usuarios se </w:delText>
        </w:r>
        <w:r w:rsidR="00B14113" w:rsidRPr="00DE6ADF" w:rsidDel="006F7425">
          <w:rPr>
            <w:color w:val="FF0000"/>
            <w:rPrChange w:id="3005" w:author="Luis Fernando Llanos Zavalaga" w:date="2018-07-10T15:06:00Z">
              <w:rPr/>
            </w:rPrChange>
          </w:rPr>
          <w:delText>utilizó</w:delText>
        </w:r>
        <w:r w:rsidR="0086507C" w:rsidRPr="00DE6ADF" w:rsidDel="006F7425">
          <w:rPr>
            <w:color w:val="FF0000"/>
            <w:rPrChange w:id="3006" w:author="Luis Fernando Llanos Zavalaga" w:date="2018-07-10T15:06:00Z">
              <w:rPr/>
            </w:rPrChange>
          </w:rPr>
          <w:delText xml:space="preserve"> </w:delText>
        </w:r>
        <w:r w:rsidR="00D15E0F" w:rsidRPr="00DE6ADF" w:rsidDel="006F7425">
          <w:rPr>
            <w:color w:val="FF0000"/>
            <w:rPrChange w:id="3007" w:author="Luis Fernando Llanos Zavalaga" w:date="2018-07-10T15:06:00Z">
              <w:rPr/>
            </w:rPrChange>
          </w:rPr>
          <w:delText>muestreo propositivo</w:delText>
        </w:r>
        <w:r w:rsidR="00B14113" w:rsidRPr="00DE6ADF" w:rsidDel="006F7425">
          <w:rPr>
            <w:color w:val="FF0000"/>
            <w:rPrChange w:id="3008" w:author="Luis Fernando Llanos Zavalaga" w:date="2018-07-10T15:06:00Z">
              <w:rPr/>
            </w:rPrChange>
          </w:rPr>
          <w:delText>.</w:delText>
        </w:r>
      </w:del>
    </w:p>
    <w:p w14:paraId="0CB28AD9" w14:textId="45105E4F" w:rsidR="00B26073" w:rsidRPr="00DE6ADF" w:rsidDel="006F7425" w:rsidRDefault="00B26073">
      <w:pPr>
        <w:pStyle w:val="Texto"/>
        <w:rPr>
          <w:del w:id="3009" w:author="Regina Casanova" w:date="2018-07-07T15:30:00Z"/>
          <w:color w:val="FF0000"/>
          <w:rPrChange w:id="3010" w:author="Luis Fernando Llanos Zavalaga" w:date="2018-07-10T15:06:00Z">
            <w:rPr>
              <w:del w:id="3011" w:author="Regina Casanova" w:date="2018-07-07T15:30:00Z"/>
            </w:rPr>
          </w:rPrChange>
        </w:rPr>
      </w:pPr>
    </w:p>
    <w:p w14:paraId="2CEEA61D" w14:textId="102B4396" w:rsidR="00FB6147" w:rsidRPr="00DE6ADF" w:rsidDel="006F7425" w:rsidRDefault="004C67AC">
      <w:pPr>
        <w:pStyle w:val="Texto"/>
        <w:rPr>
          <w:del w:id="3012" w:author="Regina Casanova" w:date="2018-07-07T15:30:00Z"/>
          <w:color w:val="FF0000"/>
          <w:lang w:val="es-PE"/>
          <w:rPrChange w:id="3013" w:author="Luis Fernando Llanos Zavalaga" w:date="2018-07-10T15:06:00Z">
            <w:rPr>
              <w:del w:id="3014" w:author="Regina Casanova" w:date="2018-07-07T15:30:00Z"/>
              <w:lang w:val="es-PE"/>
            </w:rPr>
          </w:rPrChange>
        </w:rPr>
        <w:pPrChange w:id="3015" w:author="Regina Casanova" w:date="2018-07-07T15:41:00Z">
          <w:pPr>
            <w:pStyle w:val="Ttulo2"/>
          </w:pPr>
        </w:pPrChange>
      </w:pPr>
      <w:del w:id="3016" w:author="Regina Casanova" w:date="2018-07-07T15:30:00Z">
        <w:r w:rsidRPr="00DE6ADF" w:rsidDel="006F7425">
          <w:rPr>
            <w:color w:val="FF0000"/>
            <w:lang w:val="es-PE"/>
            <w:rPrChange w:id="3017" w:author="Luis Fernando Llanos Zavalaga" w:date="2018-07-10T15:06:00Z">
              <w:rPr>
                <w:b w:val="0"/>
                <w:lang w:val="es-PE"/>
              </w:rPr>
            </w:rPrChange>
          </w:rPr>
          <w:delText>Operacionalizació</w:delText>
        </w:r>
        <w:r w:rsidR="00A12DD0" w:rsidRPr="00DE6ADF" w:rsidDel="006F7425">
          <w:rPr>
            <w:color w:val="FF0000"/>
            <w:lang w:val="es-PE"/>
            <w:rPrChange w:id="3018" w:author="Luis Fernando Llanos Zavalaga" w:date="2018-07-10T15:06:00Z">
              <w:rPr>
                <w:b w:val="0"/>
                <w:lang w:val="es-PE"/>
              </w:rPr>
            </w:rPrChange>
          </w:rPr>
          <w:delText>n de variables</w:delText>
        </w:r>
      </w:del>
      <w:commentRangeEnd w:id="2873"/>
      <w:r w:rsidR="00DE6ADF">
        <w:rPr>
          <w:rStyle w:val="Refdecomentario"/>
          <w:rFonts w:cstheme="minorBidi"/>
          <w:b/>
          <w:bCs/>
          <w:lang w:val="es-ES_tradnl"/>
        </w:rPr>
        <w:commentReference w:id="2873"/>
      </w:r>
    </w:p>
    <w:tbl>
      <w:tblPr>
        <w:tblStyle w:val="Tabladecuadrcula4-nfasis2"/>
        <w:tblpPr w:leftFromText="142" w:rightFromText="142" w:bottomFromText="567" w:vertAnchor="text" w:tblpY="1"/>
        <w:tblW w:w="8674" w:type="dxa"/>
        <w:tblLayout w:type="fixed"/>
        <w:tblLook w:val="04A0" w:firstRow="1" w:lastRow="0" w:firstColumn="1" w:lastColumn="0" w:noHBand="0" w:noVBand="1"/>
      </w:tblPr>
      <w:tblGrid>
        <w:gridCol w:w="1809"/>
        <w:gridCol w:w="2014"/>
        <w:gridCol w:w="1559"/>
        <w:gridCol w:w="1247"/>
        <w:gridCol w:w="2045"/>
      </w:tblGrid>
      <w:tr w:rsidR="00B14113" w:rsidRPr="00BA156B" w:rsidDel="006F7425" w14:paraId="0FEB3F69" w14:textId="04F0CEC0" w:rsidTr="00547F58">
        <w:trPr>
          <w:cnfStyle w:val="100000000000" w:firstRow="1" w:lastRow="0" w:firstColumn="0" w:lastColumn="0" w:oddVBand="0" w:evenVBand="0" w:oddHBand="0" w:evenHBand="0" w:firstRowFirstColumn="0" w:firstRowLastColumn="0" w:lastRowFirstColumn="0" w:lastRowLastColumn="0"/>
          <w:del w:id="3019"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1B7ACC65" w14:textId="77777777" w:rsidR="005956FA" w:rsidRDefault="005956FA">
            <w:pPr>
              <w:pStyle w:val="Texto"/>
              <w:rPr>
                <w:ins w:id="3020" w:author="Regina Casanova" w:date="2018-07-07T15:42:00Z"/>
              </w:rPr>
              <w:pPrChange w:id="3021" w:author="Regina Casanova" w:date="2018-07-07T15:41:00Z">
                <w:pPr>
                  <w:pStyle w:val="Ttulo2"/>
                  <w:outlineLvl w:val="1"/>
                </w:pPr>
              </w:pPrChange>
            </w:pPr>
          </w:p>
          <w:p w14:paraId="648A0D47" w14:textId="77777777" w:rsidR="00DD3059" w:rsidRDefault="00DD3059" w:rsidP="005956FA">
            <w:pPr>
              <w:pStyle w:val="Ttulo2"/>
              <w:outlineLvl w:val="1"/>
              <w:rPr>
                <w:ins w:id="3022" w:author="Regina Casanova" w:date="2018-07-29T12:43:00Z"/>
              </w:rPr>
            </w:pPr>
            <w:bookmarkStart w:id="3023" w:name="_Toc520655664"/>
            <w:bookmarkEnd w:id="3023"/>
          </w:p>
          <w:p w14:paraId="5A677E5A" w14:textId="66CC80D8" w:rsidR="00041C8E" w:rsidRPr="00DD3059" w:rsidDel="006F7425" w:rsidRDefault="00041C8E" w:rsidP="00DD3059">
            <w:pPr>
              <w:rPr>
                <w:del w:id="3024" w:author="Regina Casanova" w:date="2018-07-07T15:30:00Z"/>
                <w:lang w:val="es-ES"/>
              </w:rPr>
              <w:pPrChange w:id="3025" w:author="Regina Casanova" w:date="2018-07-29T12:43:00Z">
                <w:pPr>
                  <w:pStyle w:val="Texto"/>
                </w:pPr>
              </w:pPrChange>
            </w:pPr>
            <w:del w:id="3026" w:author="Regina Casanova" w:date="2018-07-07T15:30:00Z">
              <w:r w:rsidRPr="00BA156B" w:rsidDel="006F7425">
                <w:delText>Nombre de Variable</w:delText>
              </w:r>
              <w:bookmarkStart w:id="3027" w:name="_Toc520655270"/>
              <w:bookmarkEnd w:id="3027"/>
            </w:del>
          </w:p>
        </w:tc>
        <w:tc>
          <w:tcPr>
            <w:tcW w:w="2014" w:type="dxa"/>
          </w:tcPr>
          <w:p w14:paraId="4F67180A" w14:textId="4E77D6E1" w:rsidR="00041C8E" w:rsidRPr="00BA156B" w:rsidDel="006F7425" w:rsidRDefault="00041C8E" w:rsidP="00625E59">
            <w:pPr>
              <w:pStyle w:val="Texto"/>
              <w:cnfStyle w:val="100000000000" w:firstRow="1" w:lastRow="0" w:firstColumn="0" w:lastColumn="0" w:oddVBand="0" w:evenVBand="0" w:oddHBand="0" w:evenHBand="0" w:firstRowFirstColumn="0" w:firstRowLastColumn="0" w:lastRowFirstColumn="0" w:lastRowLastColumn="0"/>
              <w:rPr>
                <w:del w:id="3028" w:author="Regina Casanova" w:date="2018-07-07T15:30:00Z"/>
              </w:rPr>
            </w:pPr>
            <w:del w:id="3029" w:author="Regina Casanova" w:date="2018-07-07T15:30:00Z">
              <w:r w:rsidRPr="00BA156B" w:rsidDel="006F7425">
                <w:delText>Descripción</w:delText>
              </w:r>
              <w:bookmarkStart w:id="3030" w:name="_Toc520655271"/>
              <w:bookmarkEnd w:id="3030"/>
            </w:del>
          </w:p>
        </w:tc>
        <w:tc>
          <w:tcPr>
            <w:tcW w:w="1559" w:type="dxa"/>
          </w:tcPr>
          <w:p w14:paraId="41120D34" w14:textId="667B4B9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31" w:author="Regina Casanova" w:date="2018-07-07T15:30:00Z"/>
              </w:rPr>
              <w:pPrChange w:id="3032"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33" w:author="Regina Casanova" w:date="2018-07-07T15:30:00Z">
              <w:r w:rsidRPr="00BA156B" w:rsidDel="006F7425">
                <w:delText>Tipo de Variable</w:delText>
              </w:r>
              <w:bookmarkStart w:id="3034" w:name="_Toc520655272"/>
              <w:bookmarkEnd w:id="3034"/>
            </w:del>
          </w:p>
        </w:tc>
        <w:tc>
          <w:tcPr>
            <w:tcW w:w="1247" w:type="dxa"/>
          </w:tcPr>
          <w:p w14:paraId="6C914800" w14:textId="2310594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35" w:author="Regina Casanova" w:date="2018-07-07T15:30:00Z"/>
              </w:rPr>
              <w:pPrChange w:id="3036"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37" w:author="Regina Casanova" w:date="2018-07-07T15:30:00Z">
              <w:r w:rsidRPr="00BA156B" w:rsidDel="006F7425">
                <w:delText>Opciones</w:delText>
              </w:r>
              <w:bookmarkStart w:id="3038" w:name="_Toc520655273"/>
              <w:bookmarkEnd w:id="3038"/>
            </w:del>
          </w:p>
        </w:tc>
        <w:tc>
          <w:tcPr>
            <w:tcW w:w="2045" w:type="dxa"/>
          </w:tcPr>
          <w:p w14:paraId="1C84061D" w14:textId="453E5FDF"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39" w:author="Regina Casanova" w:date="2018-07-07T15:30:00Z"/>
              </w:rPr>
              <w:pPrChange w:id="3040"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41" w:author="Regina Casanova" w:date="2018-07-07T15:30:00Z">
              <w:r w:rsidRPr="00BA156B" w:rsidDel="006F7425">
                <w:delText>Fuente de Información</w:delText>
              </w:r>
              <w:bookmarkStart w:id="3042" w:name="_Toc520655274"/>
              <w:bookmarkEnd w:id="3042"/>
            </w:del>
          </w:p>
        </w:tc>
        <w:bookmarkStart w:id="3043" w:name="_Toc520655275"/>
        <w:bookmarkEnd w:id="3043"/>
      </w:tr>
      <w:tr w:rsidR="00944CD0" w:rsidRPr="00BA156B" w:rsidDel="006F7425" w14:paraId="7E532DA8" w14:textId="7AEA078E" w:rsidTr="008443A9">
        <w:trPr>
          <w:cnfStyle w:val="000000100000" w:firstRow="0" w:lastRow="0" w:firstColumn="0" w:lastColumn="0" w:oddVBand="0" w:evenVBand="0" w:oddHBand="1" w:evenHBand="0" w:firstRowFirstColumn="0" w:firstRowLastColumn="0" w:lastRowFirstColumn="0" w:lastRowLastColumn="0"/>
          <w:del w:id="3044"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4EEC4D73" w14:textId="25383BF9" w:rsidR="00041C8E" w:rsidRPr="00BA156B" w:rsidDel="006F7425" w:rsidRDefault="00041C8E" w:rsidP="007338A1">
            <w:pPr>
              <w:pStyle w:val="Texto"/>
              <w:rPr>
                <w:del w:id="3045" w:author="Regina Casanova" w:date="2018-07-07T15:30:00Z"/>
              </w:rPr>
            </w:pPr>
            <w:del w:id="3046" w:author="Regina Casanova" w:date="2018-07-07T15:30:00Z">
              <w:r w:rsidRPr="00BA156B" w:rsidDel="006F7425">
                <w:delText>Resolución de Tareas</w:delText>
              </w:r>
              <w:bookmarkStart w:id="3047" w:name="_Toc520655276"/>
              <w:bookmarkEnd w:id="3047"/>
            </w:del>
          </w:p>
        </w:tc>
        <w:tc>
          <w:tcPr>
            <w:tcW w:w="2014" w:type="dxa"/>
          </w:tcPr>
          <w:p w14:paraId="5A64185B" w14:textId="4BEF5B77" w:rsidR="00041C8E" w:rsidRPr="00BA156B" w:rsidDel="006F7425" w:rsidRDefault="00041C8E" w:rsidP="00625E59">
            <w:pPr>
              <w:pStyle w:val="Texto"/>
              <w:cnfStyle w:val="000000100000" w:firstRow="0" w:lastRow="0" w:firstColumn="0" w:lastColumn="0" w:oddVBand="0" w:evenVBand="0" w:oddHBand="1" w:evenHBand="0" w:firstRowFirstColumn="0" w:firstRowLastColumn="0" w:lastRowFirstColumn="0" w:lastRowLastColumn="0"/>
              <w:rPr>
                <w:del w:id="3048" w:author="Regina Casanova" w:date="2018-07-07T15:30:00Z"/>
              </w:rPr>
            </w:pPr>
            <w:del w:id="3049" w:author="Regina Casanova" w:date="2018-07-07T15:30:00Z">
              <w:r w:rsidRPr="00BA156B" w:rsidDel="006F7425">
                <w:delText>El éxito o fracaso del usuario en la resoluc</w:delText>
              </w:r>
            </w:del>
            <w:del w:id="3050" w:author="Unknown">
              <w:r w:rsidRPr="00BA156B" w:rsidDel="00DD3059">
                <w:delText>i</w:delText>
              </w:r>
            </w:del>
            <w:bookmarkStart w:id="3051" w:name="_Toc520655665"/>
            <w:proofErr w:type="spellStart"/>
            <w:ins w:id="3052" w:author="Regina Casanova" w:date="2018-07-29T12:43:00Z">
              <w:r w:rsidRPr="00BA156B">
                <w:t>ó</w:t>
              </w:r>
            </w:ins>
            <w:bookmarkEnd w:id="3051"/>
            <w:del w:id="3053" w:author="Regina Casanova" w:date="2018-07-07T15:30:00Z">
              <w:r w:rsidRPr="00BA156B" w:rsidDel="006F7425">
                <w:delText>n de</w:delText>
              </w:r>
              <w:r w:rsidR="008044EE" w:rsidRPr="00BA156B" w:rsidDel="006F7425">
                <w:delText xml:space="preserve"> ciertas</w:delText>
              </w:r>
              <w:r w:rsidRPr="00BA156B" w:rsidDel="006F7425">
                <w:delText xml:space="preserve"> tarea</w:delText>
              </w:r>
              <w:r w:rsidR="008044EE" w:rsidRPr="00BA156B" w:rsidDel="006F7425">
                <w:delText>s</w:delText>
              </w:r>
              <w:r w:rsidRPr="00BA156B" w:rsidDel="006F7425">
                <w:delText xml:space="preserve"> </w:delText>
              </w:r>
              <w:r w:rsidR="008044EE" w:rsidRPr="00BA156B" w:rsidDel="006F7425">
                <w:delText>específicas a su tipo de usuario</w:delText>
              </w:r>
              <w:r w:rsidR="00B14113" w:rsidRPr="00BA156B" w:rsidDel="006F7425">
                <w:delText xml:space="preserve"> a</w:delText>
              </w:r>
              <w:r w:rsidRPr="00BA156B" w:rsidDel="006F7425">
                <w:delText xml:space="preserve"> realizar</w:delText>
              </w:r>
              <w:r w:rsidR="00B14113" w:rsidRPr="00BA156B" w:rsidDel="006F7425">
                <w:delText>se</w:delText>
              </w:r>
              <w:r w:rsidRPr="00BA156B" w:rsidDel="006F7425">
                <w:delText xml:space="preserve"> </w:delText>
              </w:r>
              <w:r w:rsidR="00B14113" w:rsidRPr="00BA156B" w:rsidDel="006F7425">
                <w:delText>utilizando el prototipo del sistema</w:delText>
              </w:r>
            </w:del>
          </w:p>
        </w:tc>
        <w:tc>
          <w:tcPr>
            <w:tcW w:w="1559" w:type="dxa"/>
          </w:tcPr>
          <w:p w14:paraId="4D074442" w14:textId="3894CD81"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054" w:author="Regina Casanova" w:date="2018-07-07T15:30:00Z"/>
              </w:rPr>
              <w:pPrChange w:id="3055"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056" w:author="Regina Casanova" w:date="2018-07-07T15:30:00Z">
              <w:r w:rsidRPr="00BA156B" w:rsidDel="006F7425">
                <w:delText>Cualitativa – Dicotómica</w:delText>
              </w:r>
              <w:bookmarkStart w:id="3057" w:name="_Toc520655278"/>
              <w:bookmarkEnd w:id="3057"/>
            </w:del>
          </w:p>
        </w:tc>
        <w:tc>
          <w:tcPr>
            <w:tcW w:w="1247" w:type="dxa"/>
          </w:tcPr>
          <w:p w14:paraId="2AD272B7" w14:textId="7908487B" w:rsidR="00041C8E" w:rsidRPr="00BA156B" w:rsidDel="006F7425" w:rsidRDefault="00EE62F8">
            <w:pPr>
              <w:pStyle w:val="Texto"/>
              <w:cnfStyle w:val="000000100000" w:firstRow="0" w:lastRow="0" w:firstColumn="0" w:lastColumn="0" w:oddVBand="0" w:evenVBand="0" w:oddHBand="1" w:evenHBand="0" w:firstRowFirstColumn="0" w:firstRowLastColumn="0" w:lastRowFirstColumn="0" w:lastRowLastColumn="0"/>
              <w:rPr>
                <w:del w:id="3058" w:author="Regina Casanova" w:date="2018-07-07T15:30:00Z"/>
              </w:rPr>
              <w:pPrChange w:id="3059"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proofErr w:type="spellEnd"/>
            <w:del w:id="3060" w:author="Regina Casanova" w:date="2018-07-07T15:30:00Z">
              <w:r w:rsidDel="006F7425">
                <w:delText>Sí</w:delText>
              </w:r>
              <w:r w:rsidR="00041C8E" w:rsidRPr="00BA156B" w:rsidDel="006F7425">
                <w:delText xml:space="preserve"> - No</w:delText>
              </w:r>
              <w:bookmarkStart w:id="3061" w:name="_Toc520655279"/>
              <w:bookmarkEnd w:id="3061"/>
            </w:del>
          </w:p>
        </w:tc>
        <w:tc>
          <w:tcPr>
            <w:tcW w:w="2045" w:type="dxa"/>
          </w:tcPr>
          <w:p w14:paraId="6687AF0B" w14:textId="4DD18BB9"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062" w:author="Regina Casanova" w:date="2018-07-07T15:30:00Z"/>
              </w:rPr>
              <w:pPrChange w:id="3063"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064" w:author="Regina Casanova" w:date="2018-07-07T15:30:00Z">
              <w:r w:rsidRPr="00BA156B" w:rsidDel="006F7425">
                <w:delText>Observación Directa</w:delText>
              </w:r>
              <w:bookmarkStart w:id="3065" w:name="_Toc520655280"/>
              <w:bookmarkEnd w:id="3065"/>
            </w:del>
          </w:p>
        </w:tc>
        <w:bookmarkStart w:id="3066" w:name="_Toc520655281"/>
        <w:bookmarkEnd w:id="3066"/>
      </w:tr>
      <w:tr w:rsidR="00944CD0" w:rsidRPr="00BA156B" w:rsidDel="006F7425" w14:paraId="027C9570" w14:textId="6CC6996A" w:rsidTr="008443A9">
        <w:trPr>
          <w:del w:id="3067"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580B7F1D" w14:textId="7F30BA22" w:rsidR="00041C8E" w:rsidRPr="00BA156B" w:rsidDel="006F7425" w:rsidRDefault="00041C8E" w:rsidP="007338A1">
            <w:pPr>
              <w:pStyle w:val="Texto"/>
              <w:rPr>
                <w:del w:id="3068" w:author="Regina Casanova" w:date="2018-07-07T15:30:00Z"/>
              </w:rPr>
            </w:pPr>
            <w:del w:id="3069" w:author="Regina Casanova" w:date="2018-07-07T15:30:00Z">
              <w:r w:rsidRPr="00BA156B" w:rsidDel="006F7425">
                <w:delText>Comprensión de la interfaz gráfica</w:delText>
              </w:r>
              <w:bookmarkStart w:id="3070" w:name="_Toc520655282"/>
              <w:bookmarkEnd w:id="3070"/>
            </w:del>
          </w:p>
        </w:tc>
        <w:tc>
          <w:tcPr>
            <w:tcW w:w="2014" w:type="dxa"/>
          </w:tcPr>
          <w:p w14:paraId="4C1869C1" w14:textId="4AC9CA7D" w:rsidR="00041C8E" w:rsidRPr="00BA156B" w:rsidDel="006F7425" w:rsidRDefault="00041C8E" w:rsidP="00625E59">
            <w:pPr>
              <w:pStyle w:val="Texto"/>
              <w:cnfStyle w:val="000000000000" w:firstRow="0" w:lastRow="0" w:firstColumn="0" w:lastColumn="0" w:oddVBand="0" w:evenVBand="0" w:oddHBand="0" w:evenHBand="0" w:firstRowFirstColumn="0" w:firstRowLastColumn="0" w:lastRowFirstColumn="0" w:lastRowLastColumn="0"/>
              <w:rPr>
                <w:del w:id="3071" w:author="Regina Casanova" w:date="2018-07-07T15:30:00Z"/>
              </w:rPr>
            </w:pPr>
            <w:del w:id="3072" w:author="Regina Casanova" w:date="2018-07-07T15:30:00Z">
              <w:r w:rsidRPr="00BA156B" w:rsidDel="006F7425">
                <w:delText xml:space="preserve">Evaluación de si el usuario </w:delText>
              </w:r>
              <w:r w:rsidR="00B14113" w:rsidRPr="00BA156B" w:rsidDel="006F7425">
                <w:delText>entendió el propósito</w:delText>
              </w:r>
              <w:r w:rsidRPr="00BA156B" w:rsidDel="006F7425">
                <w:delText xml:space="preserve"> de cada pantalla de la interfaz con la que interactuó durante la prueba.</w:delText>
              </w:r>
              <w:bookmarkStart w:id="3073" w:name="_Toc520655283"/>
              <w:bookmarkEnd w:id="3073"/>
            </w:del>
          </w:p>
        </w:tc>
        <w:tc>
          <w:tcPr>
            <w:tcW w:w="1559" w:type="dxa"/>
          </w:tcPr>
          <w:p w14:paraId="5F9DF25E" w14:textId="0CC974BD"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74" w:author="Regina Casanova" w:date="2018-07-07T15:30:00Z"/>
              </w:rPr>
              <w:pPrChange w:id="3075"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76" w:author="Regina Casanova" w:date="2018-07-07T15:30:00Z">
              <w:r w:rsidRPr="00BA156B" w:rsidDel="006F7425">
                <w:delText>Cualitativa - Dicotómica</w:delText>
              </w:r>
              <w:bookmarkStart w:id="3077" w:name="_Toc520655284"/>
              <w:bookmarkEnd w:id="3077"/>
            </w:del>
          </w:p>
        </w:tc>
        <w:tc>
          <w:tcPr>
            <w:tcW w:w="1247" w:type="dxa"/>
          </w:tcPr>
          <w:p w14:paraId="4967F782" w14:textId="6068557D" w:rsidR="00041C8E" w:rsidRPr="00BA156B" w:rsidDel="006F7425" w:rsidRDefault="00EE62F8">
            <w:pPr>
              <w:pStyle w:val="Texto"/>
              <w:cnfStyle w:val="000000000000" w:firstRow="0" w:lastRow="0" w:firstColumn="0" w:lastColumn="0" w:oddVBand="0" w:evenVBand="0" w:oddHBand="0" w:evenHBand="0" w:firstRowFirstColumn="0" w:firstRowLastColumn="0" w:lastRowFirstColumn="0" w:lastRowLastColumn="0"/>
              <w:rPr>
                <w:del w:id="3078" w:author="Regina Casanova" w:date="2018-07-07T15:30:00Z"/>
              </w:rPr>
              <w:pPrChange w:id="3079"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80" w:author="Regina Casanova" w:date="2018-07-07T15:30:00Z">
              <w:r w:rsidDel="006F7425">
                <w:delText>Sí</w:delText>
              </w:r>
              <w:r w:rsidR="00041C8E" w:rsidRPr="00BA156B" w:rsidDel="006F7425">
                <w:delText xml:space="preserve"> - No</w:delText>
              </w:r>
              <w:bookmarkStart w:id="3081" w:name="_Toc520655285"/>
              <w:bookmarkEnd w:id="3081"/>
            </w:del>
          </w:p>
        </w:tc>
        <w:tc>
          <w:tcPr>
            <w:tcW w:w="2045" w:type="dxa"/>
          </w:tcPr>
          <w:p w14:paraId="348F1DA1" w14:textId="1DA48BFB" w:rsidR="00041C8E" w:rsidRPr="00625BCC"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82" w:author="Regina Casanova" w:date="2018-07-07T15:30:00Z"/>
              </w:rPr>
              <w:pPrChange w:id="3083"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84" w:author="Regina Casanova" w:date="2018-07-07T15:30:00Z">
              <w:r w:rsidRPr="00625BCC" w:rsidDel="006F7425">
                <w:delText xml:space="preserve">Guía Estructurada de Entrevista a Profundidad para usuarios finales Nº2 </w:delText>
              </w:r>
              <w:bookmarkStart w:id="3085" w:name="_Toc520655286"/>
              <w:bookmarkEnd w:id="3085"/>
            </w:del>
          </w:p>
          <w:p w14:paraId="71707670" w14:textId="4C9AE16B"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86" w:author="Regina Casanova" w:date="2018-07-07T15:30:00Z"/>
              </w:rPr>
              <w:pPrChange w:id="3087"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bookmarkStart w:id="3088" w:name="_Toc520655287"/>
            <w:bookmarkEnd w:id="3088"/>
          </w:p>
        </w:tc>
        <w:bookmarkStart w:id="3089" w:name="_Toc520655288"/>
        <w:bookmarkEnd w:id="3089"/>
      </w:tr>
    </w:tbl>
    <w:p w14:paraId="6AF5491B" w14:textId="437CBE31" w:rsidR="00000DBF" w:rsidRPr="00F95B03" w:rsidDel="006F7425" w:rsidRDefault="00F95B03" w:rsidP="00F95B03">
      <w:pPr>
        <w:pStyle w:val="Ttulo2"/>
        <w:numPr>
          <w:ilvl w:val="0"/>
          <w:numId w:val="0"/>
        </w:numPr>
        <w:ind w:left="142"/>
        <w:rPr>
          <w:del w:id="3090" w:author="Regina Casanova" w:date="2018-07-07T15:30:00Z"/>
        </w:rPr>
        <w:pPrChange w:id="3091" w:author="Regina Casanova" w:date="2018-07-29T19:24:00Z">
          <w:pPr>
            <w:pStyle w:val="Ttulo2"/>
          </w:pPr>
        </w:pPrChange>
      </w:pPr>
      <w:bookmarkStart w:id="3092" w:name="_Toc520655666"/>
      <w:ins w:id="3093" w:author="Regina Casanova" w:date="2018-07-29T19:23:00Z">
        <w:r>
          <w:t>IV.</w:t>
        </w:r>
        <w:bookmarkEnd w:id="3092"/>
        <w:r>
          <w:t xml:space="preserve"> </w:t>
        </w:r>
      </w:ins>
      <w:ins w:id="3094" w:author="Regina Casanova" w:date="2018-07-29T19:24:00Z">
        <w:r>
          <w:tab/>
        </w:r>
      </w:ins>
      <w:del w:id="3095" w:author="Regina Casanova" w:date="2018-07-07T15:30:00Z">
        <w:r w:rsidR="00A12DD0" w:rsidRPr="00F95B03" w:rsidDel="006F7425">
          <w:delText>Procedimientos y técnicas</w:delText>
        </w:r>
        <w:bookmarkStart w:id="3096" w:name="_Toc520655289"/>
        <w:bookmarkEnd w:id="3096"/>
      </w:del>
    </w:p>
    <w:p w14:paraId="5F028996" w14:textId="75B2449E" w:rsidR="0053122A" w:rsidRPr="00F95B03" w:rsidDel="006F7425" w:rsidRDefault="0053122A" w:rsidP="00F95B03">
      <w:pPr>
        <w:pStyle w:val="Ttulo2"/>
        <w:numPr>
          <w:ilvl w:val="0"/>
          <w:numId w:val="0"/>
        </w:numPr>
        <w:ind w:left="142"/>
        <w:rPr>
          <w:del w:id="3097" w:author="Regina Casanova" w:date="2018-07-07T15:30:00Z"/>
        </w:rPr>
        <w:pPrChange w:id="3098" w:author="Regina Casanova" w:date="2018-07-29T19:24:00Z">
          <w:pPr>
            <w:pStyle w:val="Ttulo3"/>
            <w:numPr>
              <w:ilvl w:val="0"/>
              <w:numId w:val="6"/>
            </w:numPr>
          </w:pPr>
        </w:pPrChange>
      </w:pPr>
      <w:del w:id="3099" w:author="Regina Casanova" w:date="2018-07-07T15:30:00Z">
        <w:r w:rsidRPr="00F95B03" w:rsidDel="006F7425">
          <w:delText>Investigación de usuarios</w:delText>
        </w:r>
        <w:bookmarkStart w:id="3100" w:name="_Toc520655290"/>
        <w:bookmarkEnd w:id="3100"/>
      </w:del>
    </w:p>
    <w:p w14:paraId="664FCF1E" w14:textId="37E3A6F7" w:rsidR="00A0375B" w:rsidRPr="00F95B03" w:rsidDel="006F7425" w:rsidRDefault="00EE62F8" w:rsidP="00F95B03">
      <w:pPr>
        <w:pStyle w:val="Ttulo2"/>
        <w:numPr>
          <w:ilvl w:val="0"/>
          <w:numId w:val="0"/>
        </w:numPr>
        <w:ind w:left="142"/>
        <w:rPr>
          <w:del w:id="3101" w:author="Regina Casanova" w:date="2018-07-07T15:30:00Z"/>
        </w:rPr>
        <w:pPrChange w:id="3102" w:author="Regina Casanova" w:date="2018-07-29T19:24:00Z">
          <w:pPr>
            <w:pStyle w:val="Texto"/>
          </w:pPr>
        </w:pPrChange>
      </w:pPr>
      <w:del w:id="3103" w:author="Regina Casanova" w:date="2018-07-07T15:30:00Z">
        <w:r w:rsidRPr="00F95B03" w:rsidDel="006F7425">
          <w:delText>Lo primero que se realizó</w:delText>
        </w:r>
        <w:r w:rsidR="008044EE" w:rsidRPr="00F95B03" w:rsidDel="006F7425">
          <w:delText xml:space="preserve"> fue l</w:delText>
        </w:r>
        <w:r w:rsidR="0053122A" w:rsidRPr="00F95B03" w:rsidDel="006F7425">
          <w:delText>a invest</w:delText>
        </w:r>
        <w:r w:rsidR="000604D5" w:rsidRPr="00F95B03" w:rsidDel="006F7425">
          <w:delText xml:space="preserve">igación de usuarios </w:delText>
        </w:r>
        <w:r w:rsidR="00CF1D12" w:rsidRPr="00F95B03" w:rsidDel="006F7425">
          <w:delText xml:space="preserve">que </w:delText>
        </w:r>
        <w:r w:rsidR="000604D5" w:rsidRPr="00F95B03" w:rsidDel="006F7425">
          <w:delText>se realizó</w:delText>
        </w:r>
        <w:r w:rsidR="0053122A" w:rsidRPr="00F95B03" w:rsidDel="006F7425">
          <w:delText xml:space="preserve"> mediante entrevistas a profundidad, donde se </w:delText>
        </w:r>
        <w:r w:rsidR="000604D5" w:rsidRPr="00F95B03" w:rsidDel="006F7425">
          <w:delText>entrevistó</w:delText>
        </w:r>
        <w:r w:rsidR="0053122A" w:rsidRPr="00F95B03" w:rsidDel="006F7425">
          <w:delText xml:space="preserve"> a los diversos us</w:delText>
        </w:r>
        <w:r w:rsidR="008044EE" w:rsidRPr="00F95B03" w:rsidDel="006F7425">
          <w:delText xml:space="preserve">uarios del </w:delText>
        </w:r>
      </w:del>
      <w:del w:id="3104" w:author="Regina Casanova" w:date="2018-06-18T17:53:00Z">
        <w:r w:rsidR="008044EE" w:rsidRPr="00F95B03" w:rsidDel="00E94926">
          <w:delText xml:space="preserve">sistema </w:delText>
        </w:r>
      </w:del>
      <w:del w:id="3105" w:author="Regina Casanova" w:date="2018-07-07T15:30:00Z">
        <w:r w:rsidR="008044EE" w:rsidRPr="00F95B03" w:rsidDel="006F7425">
          <w:delText xml:space="preserve">para poder </w:delText>
        </w:r>
        <w:r w:rsidR="0053122A" w:rsidRPr="00F95B03" w:rsidDel="006F7425">
          <w:delText xml:space="preserve">conocer principalmente cuáles </w:delText>
        </w:r>
        <w:r w:rsidR="008044EE" w:rsidRPr="00F95B03" w:rsidDel="006F7425">
          <w:delText>eran sus diversa</w:delText>
        </w:r>
        <w:r w:rsidR="0053122A" w:rsidRPr="00F95B03" w:rsidDel="006F7425">
          <w:delText xml:space="preserve">s percepciones y opiniones sobre </w:delText>
        </w:r>
        <w:r w:rsidR="008044EE" w:rsidRPr="00F95B03" w:rsidDel="006F7425">
          <w:delText>los reclamos y la propuesta d</w:delText>
        </w:r>
        <w:r w:rsidR="0053122A" w:rsidRPr="00F95B03" w:rsidDel="006F7425">
          <w:delText xml:space="preserve">el </w:delText>
        </w:r>
      </w:del>
      <w:del w:id="3106" w:author="Regina Casanova" w:date="2018-06-18T17:53:00Z">
        <w:r w:rsidR="0053122A" w:rsidRPr="00F95B03" w:rsidDel="00E94926">
          <w:delText>sistema</w:delText>
        </w:r>
      </w:del>
      <w:del w:id="3107" w:author="Regina Casanova" w:date="2018-07-07T15:30:00Z">
        <w:r w:rsidR="0053122A" w:rsidRPr="00F95B03" w:rsidDel="006F7425">
          <w:delText xml:space="preserve">. </w:delText>
        </w:r>
        <w:r w:rsidR="00F847EF" w:rsidRPr="00F95B03" w:rsidDel="006F7425">
          <w:delText>Para esta etapa, se consideró entrevistar al menos a 3 personas por tipo de usuario.</w:delText>
        </w:r>
        <w:bookmarkStart w:id="3108" w:name="_Toc520655291"/>
        <w:bookmarkEnd w:id="3108"/>
      </w:del>
    </w:p>
    <w:p w14:paraId="3519A24C" w14:textId="75D9472F" w:rsidR="00BE3E2C" w:rsidRPr="00F95B03" w:rsidDel="006F7425" w:rsidRDefault="00EE62F8" w:rsidP="00F95B03">
      <w:pPr>
        <w:pStyle w:val="Ttulo2"/>
        <w:numPr>
          <w:ilvl w:val="0"/>
          <w:numId w:val="0"/>
        </w:numPr>
        <w:ind w:left="142"/>
        <w:rPr>
          <w:del w:id="3109" w:author="Regina Casanova" w:date="2018-07-07T15:30:00Z"/>
        </w:rPr>
        <w:pPrChange w:id="3110" w:author="Regina Casanova" w:date="2018-07-29T19:24:00Z">
          <w:pPr>
            <w:pStyle w:val="Texto"/>
          </w:pPr>
        </w:pPrChange>
      </w:pPr>
      <w:del w:id="3111" w:author="Regina Casanova" w:date="2018-07-07T15:30:00Z">
        <w:r w:rsidRPr="00F95B03" w:rsidDel="006F7425">
          <w:delText>Lo segundo que se realizó</w:delText>
        </w:r>
        <w:r w:rsidR="008044EE" w:rsidRPr="00F95B03" w:rsidDel="006F7425">
          <w:delText xml:space="preserve"> fue </w:delText>
        </w:r>
        <w:r w:rsidR="00BE3E2C" w:rsidRPr="00F95B03" w:rsidDel="006F7425">
          <w:delText>el análisis de</w:delText>
        </w:r>
        <w:r w:rsidR="00CF1D12" w:rsidRPr="00F95B03" w:rsidDel="006F7425">
          <w:delText xml:space="preserve"> las entrevistas a</w:delText>
        </w:r>
        <w:r w:rsidR="00BE3E2C" w:rsidRPr="00F95B03" w:rsidDel="006F7425">
          <w:delText xml:space="preserve"> los tres tipos de usuarios, </w:delText>
        </w:r>
        <w:r w:rsidR="008044EE" w:rsidRPr="00F95B03" w:rsidDel="006F7425">
          <w:delText xml:space="preserve">donde </w:delText>
        </w:r>
        <w:r w:rsidR="00BE3E2C" w:rsidRPr="00F95B03" w:rsidDel="006F7425">
          <w:delText xml:space="preserve">se identificaron los objetivos a cumplir dentro del nuevo </w:delText>
        </w:r>
      </w:del>
      <w:del w:id="3112" w:author="Regina Casanova" w:date="2018-06-18T17:53:00Z">
        <w:r w:rsidR="00BE3E2C" w:rsidRPr="00F95B03" w:rsidDel="00E94926">
          <w:delText xml:space="preserve">sistema </w:delText>
        </w:r>
      </w:del>
      <w:del w:id="3113" w:author="Regina Casanova" w:date="2018-06-18T17:31:00Z">
        <w:r w:rsidR="00BE3E2C" w:rsidRPr="00F95B03" w:rsidDel="00A63767">
          <w:delText>de</w:delText>
        </w:r>
      </w:del>
      <w:del w:id="3114" w:author="Regina Casanova" w:date="2018-07-07T15:30:00Z">
        <w:r w:rsidR="00BE3E2C" w:rsidRPr="00F95B03" w:rsidDel="006F7425">
          <w:delText xml:space="preserve"> cada tipo de usu</w:delText>
        </w:r>
        <w:r w:rsidR="008044EE" w:rsidRPr="00F95B03" w:rsidDel="006F7425">
          <w:delText>ario, además de sus necesidades,</w:delText>
        </w:r>
        <w:r w:rsidR="00BE3E2C" w:rsidRPr="00F95B03" w:rsidDel="006F7425">
          <w:delText xml:space="preserve"> desafíos y limitaciones </w:delText>
        </w:r>
        <w:r w:rsidR="008044EE" w:rsidRPr="00F95B03" w:rsidDel="006F7425">
          <w:delText xml:space="preserve">propias </w:delText>
        </w:r>
        <w:r w:rsidR="00BE3E2C" w:rsidRPr="00F95B03" w:rsidDel="006F7425">
          <w:delText xml:space="preserve">que podría presentar cada tipo de usuario. </w:delText>
        </w:r>
        <w:bookmarkStart w:id="3115" w:name="_Toc520655292"/>
        <w:bookmarkEnd w:id="3115"/>
      </w:del>
    </w:p>
    <w:p w14:paraId="33741C65" w14:textId="725266ED" w:rsidR="009609C2" w:rsidRPr="00F95B03" w:rsidDel="006F7425" w:rsidRDefault="008044EE" w:rsidP="00F95B03">
      <w:pPr>
        <w:pStyle w:val="Ttulo2"/>
        <w:numPr>
          <w:ilvl w:val="0"/>
          <w:numId w:val="0"/>
        </w:numPr>
        <w:ind w:left="142"/>
        <w:rPr>
          <w:del w:id="3116" w:author="Regina Casanova" w:date="2018-07-07T15:30:00Z"/>
        </w:rPr>
        <w:pPrChange w:id="3117" w:author="Regina Casanova" w:date="2018-07-29T19:24:00Z">
          <w:pPr>
            <w:pStyle w:val="Texto"/>
          </w:pPr>
        </w:pPrChange>
      </w:pPr>
      <w:del w:id="3118" w:author="Regina Casanova" w:date="2018-07-07T15:30:00Z">
        <w:r w:rsidRPr="00F95B03" w:rsidDel="006F7425">
          <w:delText>Se hizo</w:delText>
        </w:r>
        <w:r w:rsidR="009609C2" w:rsidRPr="00F95B03" w:rsidDel="006F7425">
          <w:delText xml:space="preserve"> la lista de necesid</w:delText>
        </w:r>
        <w:r w:rsidRPr="00F95B03" w:rsidDel="006F7425">
          <w:delText>ades por cada tipo de usuario con todas las necesidades identificadas</w:delText>
        </w:r>
        <w:r w:rsidR="009609C2" w:rsidRPr="00F95B03" w:rsidDel="006F7425">
          <w:delText>. Con es</w:delText>
        </w:r>
        <w:r w:rsidRPr="00F95B03" w:rsidDel="006F7425">
          <w:delText xml:space="preserve">ta lista de necesidades </w:delText>
        </w:r>
        <w:r w:rsidR="009609C2" w:rsidRPr="00F95B03" w:rsidDel="006F7425">
          <w:delText>se crearon Historias de Usuario par</w:delText>
        </w:r>
        <w:r w:rsidRPr="00F95B03" w:rsidDel="006F7425">
          <w:delText>a cada una de estas necesidades. L</w:delText>
        </w:r>
        <w:r w:rsidR="009609C2" w:rsidRPr="00F95B03" w:rsidDel="006F7425">
          <w:delText xml:space="preserve">as historias de usuario consisten en la creación de una frase pequeña que usualmente sigue el formato de </w:delText>
        </w:r>
        <w:bookmarkStart w:id="3119" w:name="_Toc520655293"/>
        <w:bookmarkEnd w:id="3119"/>
      </w:del>
    </w:p>
    <w:p w14:paraId="1D3F29F4" w14:textId="5CD5793E" w:rsidR="009609C2" w:rsidRPr="00F95B03" w:rsidDel="006F7425" w:rsidRDefault="009609C2" w:rsidP="00F95B03">
      <w:pPr>
        <w:pStyle w:val="Ttulo2"/>
        <w:numPr>
          <w:ilvl w:val="0"/>
          <w:numId w:val="0"/>
        </w:numPr>
        <w:ind w:left="142"/>
        <w:rPr>
          <w:del w:id="3120" w:author="Regina Casanova" w:date="2018-07-07T15:30:00Z"/>
          <w:rStyle w:val="Referenciaintensa"/>
          <w:b/>
          <w:bCs w:val="0"/>
          <w:smallCaps w:val="0"/>
          <w:color w:val="000000" w:themeColor="text1"/>
          <w:spacing w:val="0"/>
          <w:rPrChange w:id="3121" w:author="Regina Casanova" w:date="2018-07-29T19:22:00Z">
            <w:rPr>
              <w:del w:id="3122" w:author="Regina Casanova" w:date="2018-07-07T15:30:00Z"/>
              <w:rStyle w:val="Referenciaintensa"/>
              <w:rFonts w:cstheme="minorBidi"/>
              <w:color w:val="auto"/>
              <w:lang w:val="es-PE"/>
            </w:rPr>
          </w:rPrChange>
        </w:rPr>
        <w:pPrChange w:id="3123" w:author="Regina Casanova" w:date="2018-07-29T19:24:00Z">
          <w:pPr>
            <w:pStyle w:val="Texto"/>
            <w:jc w:val="center"/>
          </w:pPr>
        </w:pPrChange>
      </w:pPr>
      <w:del w:id="3124" w:author="Regina Casanova" w:date="2018-07-07T15:30:00Z">
        <w:r w:rsidRPr="00F95B03" w:rsidDel="006F7425">
          <w:rPr>
            <w:rStyle w:val="Referenciaintensa"/>
            <w:b/>
            <w:bCs w:val="0"/>
            <w:smallCaps w:val="0"/>
            <w:color w:val="000000" w:themeColor="text1"/>
            <w:spacing w:val="0"/>
            <w:rPrChange w:id="3125" w:author="Regina Casanova" w:date="2018-07-29T19:22:00Z">
              <w:rPr>
                <w:rStyle w:val="Referenciaintensa"/>
                <w:color w:val="auto"/>
                <w:lang w:val="es-PE"/>
              </w:rPr>
            </w:rPrChange>
          </w:rPr>
          <w:delText>“Como [usuario / tipo de usuario] quiero [necesidad] para poder [objetivo]”</w:delText>
        </w:r>
        <w:bookmarkStart w:id="3126" w:name="_Toc520655294"/>
        <w:bookmarkEnd w:id="3126"/>
      </w:del>
    </w:p>
    <w:p w14:paraId="7CE23EEF" w14:textId="18CC0E56" w:rsidR="00A04522" w:rsidRPr="00F95B03" w:rsidDel="006F7425" w:rsidRDefault="00CE6C8A" w:rsidP="00F95B03">
      <w:pPr>
        <w:pStyle w:val="Ttulo2"/>
        <w:numPr>
          <w:ilvl w:val="0"/>
          <w:numId w:val="0"/>
        </w:numPr>
        <w:ind w:left="142"/>
        <w:rPr>
          <w:del w:id="3127" w:author="Regina Casanova" w:date="2018-07-07T15:30:00Z"/>
        </w:rPr>
        <w:pPrChange w:id="3128" w:author="Regina Casanova" w:date="2018-07-29T19:24:00Z">
          <w:pPr>
            <w:pStyle w:val="Texto"/>
          </w:pPr>
        </w:pPrChange>
      </w:pPr>
      <w:del w:id="3129" w:author="Regina Casanova" w:date="2018-07-07T15:30:00Z">
        <w:r w:rsidRPr="00F95B03" w:rsidDel="006F7425">
          <w:delText>Con estas Historias de Usuario se pudo realizar la tabla de requerimientos que implicaba agregar una columna de prioridad a cada requerimiento.</w:delText>
        </w:r>
        <w:bookmarkStart w:id="3130" w:name="_Toc520655295"/>
        <w:bookmarkEnd w:id="3130"/>
      </w:del>
    </w:p>
    <w:p w14:paraId="134F4CAC" w14:textId="73284949" w:rsidR="001C33EF" w:rsidRPr="00F95B03" w:rsidDel="006F7425" w:rsidRDefault="00A04522" w:rsidP="00F95B03">
      <w:pPr>
        <w:pStyle w:val="Ttulo2"/>
        <w:numPr>
          <w:ilvl w:val="0"/>
          <w:numId w:val="0"/>
        </w:numPr>
        <w:ind w:left="142"/>
        <w:rPr>
          <w:del w:id="3131" w:author="Regina Casanova" w:date="2018-07-07T15:30:00Z"/>
        </w:rPr>
        <w:pPrChange w:id="3132" w:author="Regina Casanova" w:date="2018-07-29T19:24:00Z">
          <w:pPr>
            <w:pStyle w:val="Texto"/>
          </w:pPr>
        </w:pPrChange>
      </w:pPr>
      <w:del w:id="3133" w:author="Regina Casanova" w:date="2018-07-07T15:30:00Z">
        <w:r w:rsidRPr="00F95B03" w:rsidDel="006F7425">
          <w:delText>Finalmente, se vio necesari</w:delText>
        </w:r>
        <w:r w:rsidR="006F45B5" w:rsidRPr="00F95B03" w:rsidDel="006F7425">
          <w:delText>a</w:delText>
        </w:r>
        <w:r w:rsidRPr="00F95B03" w:rsidDel="006F7425">
          <w:delText xml:space="preserve"> </w:delText>
        </w:r>
        <w:r w:rsidR="00CE6C8A" w:rsidRPr="00F95B03" w:rsidDel="006F7425">
          <w:delText xml:space="preserve">la </w:delText>
        </w:r>
        <w:r w:rsidR="006F45B5" w:rsidRPr="00F95B03" w:rsidDel="006F7425">
          <w:delText xml:space="preserve">modificación </w:delText>
        </w:r>
        <w:r w:rsidR="00CE6C8A" w:rsidRPr="00F95B03" w:rsidDel="006F7425">
          <w:delText>de</w:delText>
        </w:r>
        <w:r w:rsidRPr="00F95B03" w:rsidDel="006F7425">
          <w:delText xml:space="preserve"> la tabla de clasificación de reclamos </w:delText>
        </w:r>
        <w:r w:rsidR="00CE6C8A" w:rsidRPr="00F95B03" w:rsidDel="006F7425">
          <w:delText xml:space="preserve">vigente </w:delText>
        </w:r>
        <w:r w:rsidRPr="00F95B03" w:rsidDel="006F7425">
          <w:delText xml:space="preserve">debido a que </w:delText>
        </w:r>
        <w:r w:rsidR="00CE6C8A" w:rsidRPr="00F95B03" w:rsidDel="006F7425">
          <w:delText>ella</w:delText>
        </w:r>
        <w:r w:rsidRPr="00F95B03" w:rsidDel="006F7425">
          <w:delText xml:space="preserve"> es engorrosa y </w:delText>
        </w:r>
        <w:r w:rsidR="00CE6C8A" w:rsidRPr="00F95B03" w:rsidDel="006F7425">
          <w:delText>compleja</w:delText>
        </w:r>
        <w:r w:rsidRPr="00F95B03" w:rsidDel="006F7425">
          <w:delText xml:space="preserve"> para encontrar el tipo adecuado de reclamo</w:delText>
        </w:r>
        <w:r w:rsidR="00CE6C8A" w:rsidRPr="00F95B03" w:rsidDel="006F7425">
          <w:delText>. Para</w:delText>
        </w:r>
        <w:r w:rsidRPr="00F95B03" w:rsidDel="006F7425">
          <w:delText xml:space="preserve"> proponer una nueva clasificación de reclamos se utilizó una técnica de </w:delText>
        </w:r>
        <w:r w:rsidR="007A54FF" w:rsidRPr="00F95B03" w:rsidDel="006F7425">
          <w:delText>UCD</w:delText>
        </w:r>
        <w:r w:rsidRPr="00F95B03" w:rsidDel="006F7425">
          <w:delText xml:space="preserve"> llamada Car</w:delText>
        </w:r>
        <w:r w:rsidR="0069599A" w:rsidRPr="00F95B03" w:rsidDel="006F7425">
          <w:delText>d Sorting, técnica</w:delText>
        </w:r>
        <w:r w:rsidRPr="00F95B03" w:rsidDel="006F7425">
          <w:delText xml:space="preserve"> utilizada para diseñar o evaluar la</w:delText>
        </w:r>
        <w:r w:rsidR="0069599A" w:rsidRPr="00F95B03" w:rsidDel="006F7425">
          <w:delText xml:space="preserve"> arquitectura de la información.</w:delText>
        </w:r>
        <w:r w:rsidRPr="00F95B03" w:rsidDel="006F7425">
          <w:delText xml:space="preserve"> </w:delText>
        </w:r>
        <w:r w:rsidR="0069599A" w:rsidRPr="00F95B03" w:rsidDel="006F7425">
          <w:delText>P</w:delText>
        </w:r>
        <w:r w:rsidR="00CE6C8A" w:rsidRPr="00F95B03" w:rsidDel="006F7425">
          <w:delText>ara</w:delText>
        </w:r>
        <w:r w:rsidRPr="00F95B03" w:rsidDel="006F7425">
          <w:delText xml:space="preserve"> esta investigación en particular se utilizó la variante ‘Modified Delphi’ </w:delText>
        </w:r>
        <w:r w:rsidR="00EC2BAF" w:rsidRPr="00F95B03" w:rsidDel="006F7425">
          <w:fldChar w:fldCharType="begin" w:fldLock="1"/>
        </w:r>
        <w:r w:rsidR="00D92F33" w:rsidRPr="00F95B03" w:rsidDel="006F7425">
          <w:del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(45)","plainTextFormattedCitation":"(45)","previouslyFormattedCitation":"(44)"},"properties":{"noteIndex":0},"schema":"https://github.com/citation-style-language/schema/raw/master/csl-citation.json"}</w:delInstrText>
        </w:r>
        <w:r w:rsidR="00EC2BAF" w:rsidRPr="00F95B03" w:rsidDel="006F7425">
          <w:fldChar w:fldCharType="separate"/>
        </w:r>
        <w:r w:rsidR="00D92F33" w:rsidRPr="00F95B03" w:rsidDel="006F7425">
          <w:rPr>
            <w:rPrChange w:id="3134" w:author="Regina Casanova" w:date="2018-07-29T19:22:00Z">
              <w:rPr>
                <w:noProof/>
              </w:rPr>
            </w:rPrChange>
          </w:rPr>
          <w:delText>(45)</w:delText>
        </w:r>
        <w:r w:rsidR="00EC2BAF" w:rsidRPr="00F95B03" w:rsidDel="006F7425">
          <w:fldChar w:fldCharType="end"/>
        </w:r>
        <w:r w:rsidRPr="00F95B03" w:rsidDel="006F7425">
          <w:delText xml:space="preserve"> </w:delText>
        </w:r>
        <w:r w:rsidR="00721191" w:rsidRPr="00F95B03" w:rsidDel="006F7425">
          <w:delText>que requiere menor tiempo para las entrevistas</w:delText>
        </w:r>
        <w:r w:rsidRPr="00F95B03" w:rsidDel="006F7425">
          <w:delText>.</w:delText>
        </w:r>
        <w:r w:rsidR="0069599A" w:rsidRPr="00F95B03" w:rsidDel="006F7425">
          <w:delText xml:space="preserve"> Esta técnica consiste </w:delText>
        </w:r>
        <w:r w:rsidR="002B5A61" w:rsidRPr="00F95B03" w:rsidDel="006F7425">
          <w:delText>en entregar</w:delText>
        </w:r>
        <w:r w:rsidR="000D16CA" w:rsidRPr="00F95B03" w:rsidDel="006F7425">
          <w:delText xml:space="preserve"> tarjetas físicas o virtuales</w:delText>
        </w:r>
        <w:r w:rsidR="00F853DD" w:rsidRPr="00F95B03" w:rsidDel="006F7425">
          <w:delText xml:space="preserve"> a cada</w:delText>
        </w:r>
        <w:r w:rsidR="0069599A" w:rsidRPr="00F95B03" w:rsidDel="006F7425">
          <w:delText xml:space="preserve"> entrevistado </w:delText>
        </w:r>
        <w:r w:rsidR="00F853DD" w:rsidRPr="00F95B03" w:rsidDel="006F7425">
          <w:delText>para que las</w:delText>
        </w:r>
        <w:r w:rsidR="0069599A" w:rsidRPr="00F95B03" w:rsidDel="006F7425">
          <w:delText xml:space="preserve"> ordene </w:delText>
        </w:r>
        <w:r w:rsidR="00130A52" w:rsidRPr="00F95B03" w:rsidDel="006F7425">
          <w:delText xml:space="preserve">de forma </w:delText>
        </w:r>
        <w:r w:rsidR="00F853DD" w:rsidRPr="00F95B03" w:rsidDel="006F7425">
          <w:delText xml:space="preserve">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delText>
        </w:r>
        <w:r w:rsidR="00717F0C" w:rsidRPr="00F95B03" w:rsidDel="006F7425">
          <w:delText>Los pasos siguientes fueron realizados por una persona experta en el tema de reclamos de IPRE</w:delText>
        </w:r>
        <w:r w:rsidR="002B5A61" w:rsidRPr="00F95B03" w:rsidDel="006F7425">
          <w:delText>SS, a esta persona se le entregó</w:delText>
        </w:r>
        <w:r w:rsidR="00717F0C" w:rsidRPr="00F95B03" w:rsidDel="006F7425">
          <w:delText xml:space="preserve"> 45 tarjetas con los tipos de reclamos anteriormente encontrados escritos y se le pidió agruparlo en la manera que viera conveniente por similitud de reclamos. A esta persona experta se le dio la posibilidad de separar las tarjetas que consideraba q</w:delText>
        </w:r>
        <w:r w:rsidR="002B5A61" w:rsidRPr="00F95B03" w:rsidDel="006F7425">
          <w:delText>ue no eran un tipo de reclamo vá</w:delText>
        </w:r>
        <w:r w:rsidR="00717F0C" w:rsidRPr="00F95B03" w:rsidDel="006F7425">
          <w:delText xml:space="preserve">lido y agregar nuevos tipos de reclamos que consideraba faltantes. Luego </w:delText>
        </w:r>
        <w:r w:rsidR="002B5A61" w:rsidRPr="00F95B03" w:rsidDel="006F7425">
          <w:delText>que la persona experta realizará</w:delText>
        </w:r>
        <w:r w:rsidR="00717F0C" w:rsidRPr="00F95B03" w:rsidDel="006F7425">
          <w:delText xml:space="preserve"> su organización y revisión de las categorías que creo, se le pidió que colocara un tí</w:delText>
        </w:r>
        <w:r w:rsidR="002B5A61" w:rsidRPr="00F95B03" w:rsidDel="006F7425">
          <w:delText>tulo a cada categoría y revisará</w:delText>
        </w:r>
        <w:r w:rsidR="00717F0C" w:rsidRPr="00F95B03" w:rsidDel="006F7425">
          <w:delText xml:space="preserve"> los tipos de reclamos contenidos en cada categoría para poder encontrar posibles cambios en la organización. </w:delText>
        </w:r>
        <w:bookmarkStart w:id="3135" w:name="_Toc520655296"/>
        <w:bookmarkEnd w:id="3135"/>
      </w:del>
    </w:p>
    <w:p w14:paraId="643D2BC3" w14:textId="5F4082E2" w:rsidR="0053122A" w:rsidRPr="00F95B03" w:rsidDel="006F7425" w:rsidRDefault="0053122A" w:rsidP="00F95B03">
      <w:pPr>
        <w:pStyle w:val="Ttulo2"/>
        <w:numPr>
          <w:ilvl w:val="0"/>
          <w:numId w:val="0"/>
        </w:numPr>
        <w:ind w:left="142"/>
        <w:rPr>
          <w:del w:id="3136" w:author="Regina Casanova" w:date="2018-07-07T15:30:00Z"/>
        </w:rPr>
        <w:pPrChange w:id="3137" w:author="Regina Casanova" w:date="2018-07-29T19:24:00Z">
          <w:pPr>
            <w:pStyle w:val="Ttulo3"/>
            <w:numPr>
              <w:ilvl w:val="0"/>
              <w:numId w:val="6"/>
            </w:numPr>
          </w:pPr>
        </w:pPrChange>
      </w:pPr>
      <w:del w:id="3138" w:author="Regina Casanova" w:date="2018-07-07T15:30:00Z">
        <w:r w:rsidRPr="00F95B03" w:rsidDel="006F7425">
          <w:delText>Diseño y Prototipado</w:delText>
        </w:r>
        <w:bookmarkStart w:id="3139" w:name="_Toc520655297"/>
        <w:bookmarkEnd w:id="3139"/>
      </w:del>
    </w:p>
    <w:p w14:paraId="2D95C735" w14:textId="11BA983B" w:rsidR="008E130E" w:rsidRPr="00F95B03" w:rsidDel="006F7425" w:rsidRDefault="00AD6104" w:rsidP="00F95B03">
      <w:pPr>
        <w:pStyle w:val="Ttulo2"/>
        <w:numPr>
          <w:ilvl w:val="0"/>
          <w:numId w:val="0"/>
        </w:numPr>
        <w:ind w:left="142"/>
        <w:rPr>
          <w:del w:id="3140" w:author="Regina Casanova" w:date="2018-07-07T15:30:00Z"/>
        </w:rPr>
        <w:pPrChange w:id="3141" w:author="Regina Casanova" w:date="2018-07-29T19:24:00Z">
          <w:pPr>
            <w:pStyle w:val="Texto"/>
          </w:pPr>
        </w:pPrChange>
      </w:pPr>
      <w:del w:id="3142" w:author="Regina Casanova" w:date="2018-07-07T15:30:00Z">
        <w:r w:rsidRPr="00F95B03" w:rsidDel="006F7425">
          <w:delText>Con los objetivos y requerimientos hechos por tipo de usuario</w:delText>
        </w:r>
        <w:r w:rsidR="00F631C4" w:rsidRPr="00F95B03" w:rsidDel="006F7425">
          <w:delText>, se hicieron</w:delText>
        </w:r>
        <w:r w:rsidR="0053122A" w:rsidRPr="00F95B03" w:rsidDel="006F7425">
          <w:delText xml:space="preserve"> diversos wireframes en </w:delText>
        </w:r>
        <w:r w:rsidRPr="00F95B03" w:rsidDel="006F7425">
          <w:delText xml:space="preserve">lápiz y </w:delText>
        </w:r>
        <w:r w:rsidR="0053122A" w:rsidRPr="00F95B03" w:rsidDel="006F7425">
          <w:delText xml:space="preserve">papel </w:delText>
        </w:r>
        <w:r w:rsidRPr="00F95B03" w:rsidDel="006F7425">
          <w:delText>con posibles bocetos de cada p</w:delText>
        </w:r>
        <w:r w:rsidR="003C6FC8" w:rsidRPr="00F95B03" w:rsidDel="006F7425">
          <w:delText>a</w:delText>
        </w:r>
      </w:del>
      <w:del w:id="3143" w:author="Regina Casanova" w:date="2018-06-18T23:45:00Z">
        <w:r w:rsidRPr="00F95B03" w:rsidDel="003C6FC8">
          <w:delText>á</w:delText>
        </w:r>
      </w:del>
      <w:del w:id="3144" w:author="Regina Casanova" w:date="2018-07-07T15:30:00Z">
        <w:r w:rsidR="003C6FC8" w:rsidRPr="00F95B03" w:rsidDel="006F7425">
          <w:delText>ntalla</w:delText>
        </w:r>
      </w:del>
      <w:del w:id="3145" w:author="Regina Casanova" w:date="2018-06-18T23:45:00Z">
        <w:r w:rsidRPr="00F95B03" w:rsidDel="003C6FC8">
          <w:delText>gina</w:delText>
        </w:r>
      </w:del>
      <w:del w:id="3146" w:author="Regina Casanova" w:date="2018-07-07T15:30:00Z">
        <w:r w:rsidRPr="00F95B03" w:rsidDel="006F7425">
          <w:delText xml:space="preserve"> del </w:delText>
        </w:r>
      </w:del>
      <w:del w:id="3147" w:author="Regina Casanova" w:date="2018-06-18T17:53:00Z">
        <w:r w:rsidRPr="00F95B03" w:rsidDel="00E94926">
          <w:delText>sistema</w:delText>
        </w:r>
      </w:del>
      <w:del w:id="3148" w:author="Regina Casanova" w:date="2018-07-07T15:30:00Z">
        <w:r w:rsidRPr="00F95B03" w:rsidDel="006F7425">
          <w:delText>, sus elementos y ubicación</w:delText>
        </w:r>
        <w:r w:rsidR="00F631C4" w:rsidRPr="00F95B03" w:rsidDel="006F7425">
          <w:delText xml:space="preserve">. </w:delText>
        </w:r>
        <w:r w:rsidR="00766B86" w:rsidRPr="00F95B03" w:rsidDel="006F7425">
          <w:delText>La ventaja de realizar estos bocetos en lápiz y papel es que permite hacer cambios de forma muy rápida y poder añadir elementos adicionales necesarios mientras que la idea fue mejorando a lo largo de la creación de estos bocetos.</w:delText>
        </w:r>
        <w:bookmarkStart w:id="3149" w:name="_Toc520655298"/>
        <w:bookmarkEnd w:id="3149"/>
      </w:del>
    </w:p>
    <w:p w14:paraId="5C9E06E9" w14:textId="16D08131" w:rsidR="008E130E" w:rsidRPr="00F95B03" w:rsidDel="006F7425" w:rsidRDefault="00F631C4" w:rsidP="00F95B03">
      <w:pPr>
        <w:pStyle w:val="Ttulo2"/>
        <w:numPr>
          <w:ilvl w:val="0"/>
          <w:numId w:val="0"/>
        </w:numPr>
        <w:ind w:left="142"/>
        <w:rPr>
          <w:del w:id="3150" w:author="Regina Casanova" w:date="2018-07-07T15:30:00Z"/>
        </w:rPr>
        <w:pPrChange w:id="3151" w:author="Regina Casanova" w:date="2018-07-29T19:24:00Z">
          <w:pPr>
            <w:pStyle w:val="Texto"/>
          </w:pPr>
        </w:pPrChange>
      </w:pPr>
      <w:del w:id="3152" w:author="Regina Casanova" w:date="2018-07-07T15:30:00Z">
        <w:r w:rsidRPr="00F95B03" w:rsidDel="006F7425">
          <w:delText>Con estos wireframes se determinó</w:delText>
        </w:r>
        <w:r w:rsidR="0053122A" w:rsidRPr="00F95B03" w:rsidDel="006F7425">
          <w:delText xml:space="preserve"> cuál</w:delText>
        </w:r>
        <w:r w:rsidR="00062156" w:rsidRPr="00F95B03" w:rsidDel="006F7425">
          <w:delText xml:space="preserve"> era</w:delText>
        </w:r>
        <w:r w:rsidR="00AD6104" w:rsidRPr="00F95B03" w:rsidDel="006F7425">
          <w:delText xml:space="preserve"> el boceto </w:delText>
        </w:r>
        <w:r w:rsidR="00062156" w:rsidRPr="00F95B03" w:rsidDel="006F7425">
          <w:delText>a prototipar con el que los diversos tipos de usuarios pudieran cumplir sus tareas.</w:delText>
        </w:r>
        <w:r w:rsidR="004A534F" w:rsidRPr="00F95B03" w:rsidDel="006F7425">
          <w:delText xml:space="preserve"> Una vez se tuvieron los wireframes, se hicieron los </w:delText>
        </w:r>
        <w:r w:rsidR="00AD6104" w:rsidRPr="00F95B03" w:rsidDel="006F7425">
          <w:delText>prototipos</w:delText>
        </w:r>
        <w:r w:rsidR="004A534F" w:rsidRPr="00F95B03" w:rsidDel="006F7425">
          <w:delText xml:space="preserve"> utilizando el software Axure RP </w:delText>
        </w:r>
        <w:r w:rsidR="0066664C" w:rsidRPr="00F95B03" w:rsidDel="006F7425">
          <w:delText>v</w:delText>
        </w:r>
        <w:r w:rsidR="004A534F" w:rsidRPr="00F95B03" w:rsidDel="006F7425">
          <w:delText>8</w:delText>
        </w:r>
        <w:r w:rsidR="00172054" w:rsidRPr="00F95B03" w:rsidDel="006F7425">
          <w:delText xml:space="preserve"> </w:delText>
        </w:r>
        <w:r w:rsidR="0066664C" w:rsidRPr="00F95B03" w:rsidDel="006F7425">
          <w:delText>(</w:delText>
        </w:r>
        <w:r w:rsidR="00C60E77" w:rsidRPr="00F95B03" w:rsidDel="006F7425">
          <w:delText>Axure Software Solutions, San Diego</w:delText>
        </w:r>
        <w:r w:rsidR="0066664C" w:rsidRPr="00F95B03" w:rsidDel="006F7425">
          <w:delText>, CA</w:delText>
        </w:r>
        <w:r w:rsidR="00B137E1" w:rsidRPr="00F95B03" w:rsidDel="006F7425">
          <w:delText xml:space="preserve"> b</w:delText>
        </w:r>
        <w:r w:rsidR="00C60E77" w:rsidRPr="00F95B03" w:rsidDel="006F7425">
          <w:delText xml:space="preserve">ajo la licencia completa de </w:delText>
        </w:r>
        <w:r w:rsidR="0066664C" w:rsidRPr="00F95B03" w:rsidDel="006F7425">
          <w:delText xml:space="preserve">Mg. </w:delText>
        </w:r>
        <w:r w:rsidR="00C60E77" w:rsidRPr="00F95B03" w:rsidDel="006F7425">
          <w:delText>Miguel Coloma</w:delText>
        </w:r>
        <w:r w:rsidR="009F4AF1" w:rsidRPr="00F95B03" w:rsidDel="006F7425">
          <w:delText>).</w:delText>
        </w:r>
        <w:r w:rsidR="00AD6104" w:rsidRPr="00F95B03" w:rsidDel="006F7425">
          <w:delText xml:space="preserve"> </w:delText>
        </w:r>
        <w:r w:rsidR="009F4AF1" w:rsidRPr="00F95B03" w:rsidDel="006F7425">
          <w:delText>S</w:delText>
        </w:r>
        <w:r w:rsidR="00AD6104" w:rsidRPr="00F95B03" w:rsidDel="006F7425">
          <w:delText>e eligió este software ya que permit</w:delText>
        </w:r>
        <w:r w:rsidR="009A4B92" w:rsidRPr="00F95B03" w:rsidDel="006F7425">
          <w:delText>í</w:delText>
        </w:r>
        <w:r w:rsidR="00AD6104" w:rsidRPr="00F95B03" w:rsidDel="006F7425">
          <w:delText>a dar funcionalidad a estos prototipos</w:delText>
        </w:r>
        <w:r w:rsidR="00172054" w:rsidRPr="00F95B03" w:rsidDel="006F7425">
          <w:delText xml:space="preserve">. </w:delText>
        </w:r>
        <w:r w:rsidR="00AD6104" w:rsidRPr="00F95B03" w:rsidDel="006F7425">
          <w:delText>Con estos</w:delText>
        </w:r>
        <w:r w:rsidR="00172054" w:rsidRPr="00F95B03" w:rsidDel="006F7425">
          <w:delText xml:space="preserve"> prototipos funcionales</w:delText>
        </w:r>
        <w:r w:rsidR="00AD6104" w:rsidRPr="00F95B03" w:rsidDel="006F7425">
          <w:delText>, se podrían</w:delText>
        </w:r>
        <w:r w:rsidR="00172054" w:rsidRPr="00F95B03" w:rsidDel="006F7425">
          <w:delText xml:space="preserve"> fácilmente probar para identific</w:delText>
        </w:r>
        <w:r w:rsidR="00AD6104" w:rsidRPr="00F95B03" w:rsidDel="006F7425">
          <w:delText>ar posibles mejoras y errores en el</w:delText>
        </w:r>
        <w:r w:rsidR="00172054" w:rsidRPr="00F95B03" w:rsidDel="006F7425">
          <w:delText xml:space="preserve"> diseño.</w:delText>
        </w:r>
        <w:bookmarkStart w:id="3153" w:name="_Toc520655299"/>
        <w:bookmarkEnd w:id="3153"/>
      </w:del>
    </w:p>
    <w:p w14:paraId="71067A37" w14:textId="4A837527" w:rsidR="00766B86" w:rsidRPr="00F95B03" w:rsidDel="006F7425" w:rsidRDefault="00AD6104" w:rsidP="00F95B03">
      <w:pPr>
        <w:pStyle w:val="Ttulo2"/>
        <w:numPr>
          <w:ilvl w:val="0"/>
          <w:numId w:val="0"/>
        </w:numPr>
        <w:ind w:left="142"/>
        <w:rPr>
          <w:del w:id="3154" w:author="Regina Casanova" w:date="2018-07-07T15:30:00Z"/>
        </w:rPr>
        <w:pPrChange w:id="3155" w:author="Regina Casanova" w:date="2018-07-29T19:24:00Z">
          <w:pPr>
            <w:pStyle w:val="Texto"/>
          </w:pPr>
        </w:pPrChange>
      </w:pPr>
      <w:del w:id="3156" w:author="Regina Casanova" w:date="2018-07-07T15:30:00Z">
        <w:r w:rsidRPr="00F95B03" w:rsidDel="006F7425">
          <w:delText xml:space="preserve">Estos </w:delText>
        </w:r>
        <w:r w:rsidR="00172054" w:rsidRPr="00F95B03" w:rsidDel="006F7425">
          <w:delText>prototipo</w:delText>
        </w:r>
        <w:r w:rsidRPr="00F95B03" w:rsidDel="006F7425">
          <w:delText>s</w:delText>
        </w:r>
        <w:r w:rsidR="00172054" w:rsidRPr="00F95B03" w:rsidDel="006F7425">
          <w:delText xml:space="preserve"> </w:delText>
        </w:r>
        <w:r w:rsidRPr="00F95B03" w:rsidDel="006F7425">
          <w:delText>no contaban con mucho detalle gráfico. Esto se hizo adrede para que</w:delText>
        </w:r>
        <w:r w:rsidR="00172054" w:rsidRPr="00F95B03" w:rsidDel="006F7425">
          <w:delText xml:space="preserve"> durante las </w:delText>
        </w:r>
        <w:r w:rsidR="002B5A61" w:rsidRPr="00F95B03" w:rsidDel="006F7425">
          <w:delText>pruebas los usuarios se enfocará</w:delText>
        </w:r>
        <w:r w:rsidR="00172054" w:rsidRPr="00F95B03" w:rsidDel="006F7425">
          <w:delText xml:space="preserve">n en la funcionalidad del </w:delText>
        </w:r>
      </w:del>
      <w:del w:id="3157" w:author="Regina Casanova" w:date="2018-06-18T17:53:00Z">
        <w:r w:rsidR="00172054" w:rsidRPr="00F95B03" w:rsidDel="00E94926">
          <w:delText xml:space="preserve">sistema </w:delText>
        </w:r>
      </w:del>
      <w:del w:id="3158" w:author="Regina Casanova" w:date="2018-07-07T15:30:00Z">
        <w:r w:rsidR="00172054" w:rsidRPr="00F95B03" w:rsidDel="006F7425">
          <w:delText>planteado y no en detalles estéticos de él.</w:delText>
        </w:r>
        <w:bookmarkStart w:id="3159" w:name="_Toc520655300"/>
        <w:bookmarkEnd w:id="3159"/>
      </w:del>
    </w:p>
    <w:p w14:paraId="208B7536" w14:textId="30B5A98C" w:rsidR="0053122A" w:rsidRPr="00F95B03" w:rsidDel="006F7425" w:rsidRDefault="0053122A" w:rsidP="00F95B03">
      <w:pPr>
        <w:pStyle w:val="Ttulo2"/>
        <w:numPr>
          <w:ilvl w:val="0"/>
          <w:numId w:val="0"/>
        </w:numPr>
        <w:ind w:left="142"/>
        <w:rPr>
          <w:del w:id="3160" w:author="Regina Casanova" w:date="2018-07-07T15:30:00Z"/>
        </w:rPr>
        <w:pPrChange w:id="3161" w:author="Regina Casanova" w:date="2018-07-29T19:24:00Z">
          <w:pPr>
            <w:pStyle w:val="Ttulo3"/>
            <w:numPr>
              <w:ilvl w:val="0"/>
              <w:numId w:val="6"/>
            </w:numPr>
          </w:pPr>
        </w:pPrChange>
      </w:pPr>
      <w:del w:id="3162" w:author="Regina Casanova" w:date="2018-07-07T15:30:00Z">
        <w:r w:rsidRPr="00F95B03" w:rsidDel="006F7425">
          <w:delText>Pruebas de Usuario</w:delText>
        </w:r>
        <w:bookmarkStart w:id="3163" w:name="_Toc520655301"/>
        <w:bookmarkEnd w:id="3163"/>
      </w:del>
    </w:p>
    <w:p w14:paraId="57EA6C02" w14:textId="77E55465" w:rsidR="0053122A" w:rsidRPr="00F95B03" w:rsidDel="006F7425" w:rsidRDefault="0053122A" w:rsidP="00F95B03">
      <w:pPr>
        <w:pStyle w:val="Ttulo2"/>
        <w:numPr>
          <w:ilvl w:val="0"/>
          <w:numId w:val="0"/>
        </w:numPr>
        <w:ind w:left="142"/>
        <w:rPr>
          <w:del w:id="3164" w:author="Regina Casanova" w:date="2018-07-07T15:30:00Z"/>
        </w:rPr>
        <w:pPrChange w:id="3165" w:author="Regina Casanova" w:date="2018-07-29T19:24:00Z">
          <w:pPr>
            <w:pStyle w:val="Texto"/>
          </w:pPr>
        </w:pPrChange>
      </w:pPr>
      <w:del w:id="3166" w:author="Regina Casanova" w:date="2018-07-07T15:30:00Z">
        <w:r w:rsidRPr="00F95B03" w:rsidDel="006F7425">
          <w:delText xml:space="preserve">Se </w:delText>
        </w:r>
        <w:r w:rsidR="0069089C" w:rsidRPr="00F95B03" w:rsidDel="006F7425">
          <w:delText>realizaron</w:delText>
        </w:r>
        <w:r w:rsidRPr="00F95B03" w:rsidDel="006F7425">
          <w:delText xml:space="preserve"> evaluaciones </w:delText>
        </w:r>
        <w:r w:rsidR="006E2813" w:rsidRPr="00F95B03" w:rsidDel="006F7425">
          <w:delText>con</w:delText>
        </w:r>
        <w:r w:rsidR="008E38F2" w:rsidRPr="00F95B03" w:rsidDel="006F7425">
          <w:delText xml:space="preserve"> todos</w:delText>
        </w:r>
        <w:r w:rsidR="006E2813" w:rsidRPr="00F95B03" w:rsidDel="006F7425">
          <w:delText xml:space="preserve"> los </w:delText>
        </w:r>
        <w:r w:rsidR="008E38F2" w:rsidRPr="00F95B03" w:rsidDel="006F7425">
          <w:delText xml:space="preserve">tipos de </w:delText>
        </w:r>
        <w:r w:rsidR="006E2813" w:rsidRPr="00F95B03" w:rsidDel="006F7425">
          <w:delText xml:space="preserve">usuarios donde se enfocó </w:delText>
        </w:r>
        <w:r w:rsidRPr="00F95B03" w:rsidDel="006F7425">
          <w:delText>lo siguiente:</w:delText>
        </w:r>
        <w:bookmarkStart w:id="3167" w:name="_Toc520655302"/>
        <w:bookmarkEnd w:id="3167"/>
      </w:del>
    </w:p>
    <w:p w14:paraId="2D888DDC" w14:textId="673C8C48" w:rsidR="00B26073" w:rsidRPr="00F95B03" w:rsidDel="006F7425" w:rsidRDefault="0053122A" w:rsidP="00F95B03">
      <w:pPr>
        <w:pStyle w:val="Ttulo2"/>
        <w:numPr>
          <w:ilvl w:val="0"/>
          <w:numId w:val="0"/>
        </w:numPr>
        <w:ind w:left="142"/>
        <w:rPr>
          <w:del w:id="3168" w:author="Regina Casanova" w:date="2018-07-07T15:30:00Z"/>
        </w:rPr>
        <w:pPrChange w:id="3169" w:author="Regina Casanova" w:date="2018-07-29T19:24:00Z">
          <w:pPr>
            <w:pStyle w:val="Ttulo4"/>
            <w:numPr>
              <w:numId w:val="29"/>
            </w:numPr>
          </w:pPr>
        </w:pPrChange>
      </w:pPr>
      <w:del w:id="3170" w:author="Regina Casanova" w:date="2018-07-07T15:30:00Z">
        <w:r w:rsidRPr="00F95B03" w:rsidDel="006F7425">
          <w:delText>R</w:delText>
        </w:r>
        <w:r w:rsidR="00FB7003" w:rsidRPr="00F95B03" w:rsidDel="006F7425">
          <w:delText xml:space="preserve">esolución de tareas: </w:delText>
        </w:r>
        <w:bookmarkStart w:id="3171" w:name="_Toc520655303"/>
        <w:bookmarkEnd w:id="3171"/>
      </w:del>
    </w:p>
    <w:p w14:paraId="0FC56170" w14:textId="59C1A077" w:rsidR="00BE7297" w:rsidRPr="00F95B03" w:rsidDel="006F7425" w:rsidRDefault="00FB7003" w:rsidP="00F95B03">
      <w:pPr>
        <w:pStyle w:val="Ttulo2"/>
        <w:numPr>
          <w:ilvl w:val="0"/>
          <w:numId w:val="0"/>
        </w:numPr>
        <w:ind w:left="142"/>
        <w:rPr>
          <w:del w:id="3172" w:author="Regina Casanova" w:date="2018-07-07T15:30:00Z"/>
        </w:rPr>
        <w:pPrChange w:id="3173" w:author="Regina Casanova" w:date="2018-07-29T19:24:00Z">
          <w:pPr>
            <w:pStyle w:val="Texto"/>
          </w:pPr>
        </w:pPrChange>
      </w:pPr>
      <w:del w:id="3174" w:author="Regina Casanova" w:date="2018-07-07T15:30:00Z">
        <w:r w:rsidRPr="00F95B03" w:rsidDel="006F7425">
          <w:delText>Se definieron</w:delText>
        </w:r>
        <w:r w:rsidR="0053122A" w:rsidRPr="00F95B03" w:rsidDel="006F7425">
          <w:delText xml:space="preserve"> tarea</w:delText>
        </w:r>
        <w:r w:rsidRPr="00F95B03" w:rsidDel="006F7425">
          <w:delText>s</w:delText>
        </w:r>
        <w:r w:rsidR="0053122A" w:rsidRPr="00F95B03" w:rsidDel="006F7425">
          <w:delText xml:space="preserve"> específica</w:delText>
        </w:r>
        <w:r w:rsidRPr="00F95B03" w:rsidDel="006F7425">
          <w:delText>s</w:delText>
        </w:r>
        <w:r w:rsidR="0053122A" w:rsidRPr="00F95B03" w:rsidDel="006F7425">
          <w:delText xml:space="preserve"> por cada </w:delText>
        </w:r>
        <w:r w:rsidRPr="00F95B03" w:rsidDel="006F7425">
          <w:delText>tipo de usuario y se observó la</w:delText>
        </w:r>
        <w:r w:rsidR="00172054" w:rsidRPr="00F95B03" w:rsidDel="006F7425">
          <w:delText xml:space="preserve"> forma de</w:delText>
        </w:r>
        <w:r w:rsidRPr="00F95B03" w:rsidDel="006F7425">
          <w:delText xml:space="preserve"> realización de ella</w:delText>
        </w:r>
        <w:r w:rsidR="00172054" w:rsidRPr="00F95B03" w:rsidDel="006F7425">
          <w:delText xml:space="preserve"> por los usuarios</w:delText>
        </w:r>
        <w:r w:rsidRPr="00F95B03" w:rsidDel="006F7425">
          <w:delText>. Con esto se determinó</w:delText>
        </w:r>
        <w:r w:rsidR="0053122A" w:rsidRPr="00F95B03" w:rsidDel="006F7425">
          <w:delText xml:space="preserve"> </w:delText>
        </w:r>
        <w:r w:rsidRPr="00F95B03" w:rsidDel="006F7425">
          <w:delText xml:space="preserve">si el </w:delText>
        </w:r>
      </w:del>
      <w:del w:id="3175" w:author="Regina Casanova" w:date="2018-06-18T17:53:00Z">
        <w:r w:rsidRPr="00F95B03" w:rsidDel="00E94926">
          <w:delText xml:space="preserve">sistema </w:delText>
        </w:r>
      </w:del>
      <w:del w:id="3176" w:author="Regina Casanova" w:date="2018-07-07T15:30:00Z">
        <w:r w:rsidRPr="00F95B03" w:rsidDel="006F7425">
          <w:delText xml:space="preserve">funciona de la forma </w:delText>
        </w:r>
        <w:r w:rsidR="000E6EA6" w:rsidRPr="00F95B03" w:rsidDel="006F7425">
          <w:delText>que</w:delText>
        </w:r>
        <w:r w:rsidRPr="00F95B03" w:rsidDel="006F7425">
          <w:delText xml:space="preserve"> el </w:delText>
        </w:r>
        <w:r w:rsidR="00CF1D12" w:rsidRPr="00F95B03" w:rsidDel="006F7425">
          <w:delText>investigador</w:delText>
        </w:r>
        <w:r w:rsidRPr="00F95B03" w:rsidDel="006F7425">
          <w:delText xml:space="preserve"> esperaba que funcion</w:delText>
        </w:r>
        <w:r w:rsidR="000E6EA6" w:rsidRPr="00F95B03" w:rsidDel="006F7425">
          <w:delText>e</w:delText>
        </w:r>
        <w:r w:rsidR="0053122A" w:rsidRPr="00F95B03" w:rsidDel="006F7425">
          <w:delText>.</w:delText>
        </w:r>
        <w:bookmarkStart w:id="3177" w:name="_Toc520655304"/>
        <w:bookmarkEnd w:id="3177"/>
      </w:del>
    </w:p>
    <w:p w14:paraId="3AFF40B4" w14:textId="6124BD6B" w:rsidR="00B26073" w:rsidRPr="00F95B03" w:rsidDel="006F7425" w:rsidRDefault="00D9167B" w:rsidP="00F95B03">
      <w:pPr>
        <w:pStyle w:val="Ttulo2"/>
        <w:numPr>
          <w:ilvl w:val="0"/>
          <w:numId w:val="0"/>
        </w:numPr>
        <w:ind w:left="142"/>
        <w:rPr>
          <w:del w:id="3178" w:author="Regina Casanova" w:date="2018-07-07T15:30:00Z"/>
        </w:rPr>
        <w:pPrChange w:id="3179" w:author="Regina Casanova" w:date="2018-07-29T19:24:00Z">
          <w:pPr>
            <w:pStyle w:val="Ttulo4"/>
          </w:pPr>
        </w:pPrChange>
      </w:pPr>
      <w:del w:id="3180" w:author="Regina Casanova" w:date="2018-07-07T15:30:00Z">
        <w:r w:rsidRPr="00F95B03" w:rsidDel="006F7425">
          <w:delText>Comprensión de la interfaz gráfica</w:delText>
        </w:r>
        <w:r w:rsidR="00FB7003" w:rsidRPr="00F95B03" w:rsidDel="006F7425">
          <w:delText xml:space="preserve">: </w:delText>
        </w:r>
        <w:bookmarkStart w:id="3181" w:name="_Toc520655305"/>
        <w:bookmarkEnd w:id="3181"/>
      </w:del>
    </w:p>
    <w:p w14:paraId="4E3D5823" w14:textId="4623355C" w:rsidR="00E340D1" w:rsidRPr="00F95B03" w:rsidDel="006F7425" w:rsidRDefault="00B075F0" w:rsidP="00F95B03">
      <w:pPr>
        <w:pStyle w:val="Ttulo2"/>
        <w:numPr>
          <w:ilvl w:val="0"/>
          <w:numId w:val="0"/>
        </w:numPr>
        <w:ind w:left="142"/>
        <w:rPr>
          <w:del w:id="3182" w:author="Regina Casanova" w:date="2018-07-07T15:30:00Z"/>
        </w:rPr>
        <w:pPrChange w:id="3183" w:author="Regina Casanova" w:date="2018-07-29T19:24:00Z">
          <w:pPr>
            <w:pStyle w:val="Texto"/>
          </w:pPr>
        </w:pPrChange>
      </w:pPr>
      <w:del w:id="3184" w:author="Regina Casanova" w:date="2018-07-07T15:30:00Z">
        <w:r w:rsidRPr="00F95B03" w:rsidDel="006F7425">
          <w:delText xml:space="preserve">Para esto </w:delText>
        </w:r>
        <w:r w:rsidR="00FB7003" w:rsidRPr="00F95B03" w:rsidDel="006F7425">
          <w:delText xml:space="preserve">se </w:delText>
        </w:r>
        <w:r w:rsidR="00BE7297" w:rsidRPr="00F95B03" w:rsidDel="006F7425">
          <w:delText>utilizó</w:delText>
        </w:r>
        <w:r w:rsidR="005854B4" w:rsidRPr="00F95B03" w:rsidDel="006F7425">
          <w:delText xml:space="preserve"> el método ‘Think-Aloud’. Esto consiste en pedirle </w:delText>
        </w:r>
        <w:r w:rsidR="00FB7003" w:rsidRPr="00F95B03" w:rsidDel="006F7425">
          <w:delText>a</w:delText>
        </w:r>
      </w:del>
      <w:del w:id="3185" w:author="Regina Casanova" w:date="2018-06-15T15:59:00Z">
        <w:r w:rsidR="00FB7003" w:rsidRPr="00F95B03" w:rsidDel="00A77F4C">
          <w:delText>l</w:delText>
        </w:r>
      </w:del>
      <w:del w:id="3186" w:author="Regina Casanova" w:date="2018-07-07T15:30:00Z">
        <w:r w:rsidR="00FB7003" w:rsidRPr="00F95B03" w:rsidDel="006F7425">
          <w:delText xml:space="preserve"> usuario que comentara en voz alta lo que iba viendo </w:delText>
        </w:r>
        <w:r w:rsidR="00842F17" w:rsidRPr="00F95B03" w:rsidDel="006F7425">
          <w:delText>y lo que iba entendiendo del</w:delText>
        </w:r>
        <w:r w:rsidR="00FB7003" w:rsidRPr="00F95B03" w:rsidDel="006F7425">
          <w:delText xml:space="preserve"> </w:delText>
        </w:r>
      </w:del>
      <w:del w:id="3187" w:author="Regina Casanova" w:date="2018-06-18T17:53:00Z">
        <w:r w:rsidR="00842F17" w:rsidRPr="00F95B03" w:rsidDel="00E94926">
          <w:delText>sistema</w:delText>
        </w:r>
      </w:del>
      <w:del w:id="3188" w:author="Regina Casanova" w:date="2018-07-07T15:30:00Z">
        <w:r w:rsidR="00FB7003" w:rsidRPr="00F95B03" w:rsidDel="006F7425">
          <w:delText>. Con esto se determinó</w:delText>
        </w:r>
        <w:r w:rsidR="00BE7297" w:rsidRPr="00F95B03" w:rsidDel="006F7425">
          <w:delText xml:space="preserve"> si el usuario entendía fácilmente el propósito que cumplía cada pantalla del </w:delText>
        </w:r>
      </w:del>
      <w:del w:id="3189" w:author="Regina Casanova" w:date="2018-06-18T17:53:00Z">
        <w:r w:rsidR="00BE7297" w:rsidRPr="00F95B03" w:rsidDel="00E94926">
          <w:delText>sistema</w:delText>
        </w:r>
      </w:del>
      <w:del w:id="3190" w:author="Regina Casanova" w:date="2018-07-07T15:30:00Z">
        <w:r w:rsidR="00FB7003" w:rsidRPr="00F95B03" w:rsidDel="006F7425">
          <w:delText xml:space="preserve">. </w:delText>
        </w:r>
        <w:bookmarkStart w:id="3191" w:name="_Toc520655306"/>
        <w:bookmarkEnd w:id="3191"/>
      </w:del>
    </w:p>
    <w:p w14:paraId="013B9FB1" w14:textId="491D83AB" w:rsidR="00DB066D" w:rsidRPr="00F95B03" w:rsidDel="006F7425" w:rsidRDefault="00E340D1" w:rsidP="00F95B03">
      <w:pPr>
        <w:pStyle w:val="Ttulo2"/>
        <w:numPr>
          <w:ilvl w:val="0"/>
          <w:numId w:val="0"/>
        </w:numPr>
        <w:ind w:left="142"/>
        <w:rPr>
          <w:del w:id="3192" w:author="Regina Casanova" w:date="2018-07-07T15:30:00Z"/>
        </w:rPr>
        <w:pPrChange w:id="3193" w:author="Regina Casanova" w:date="2018-07-29T19:24:00Z">
          <w:pPr>
            <w:pStyle w:val="Texto"/>
          </w:pPr>
        </w:pPrChange>
      </w:pPr>
      <w:del w:id="3194" w:author="Regina Casanova" w:date="2018-07-07T15:30:00Z">
        <w:r w:rsidRPr="00F95B03" w:rsidDel="006F7425">
          <w:delText xml:space="preserve">A cada usuario se </w:delText>
        </w:r>
        <w:r w:rsidR="000D16CA" w:rsidRPr="00F95B03" w:rsidDel="006F7425">
          <w:delText>le</w:delText>
        </w:r>
        <w:r w:rsidRPr="00F95B03" w:rsidDel="006F7425">
          <w:delText xml:space="preserve"> dio una versión específica del prototipo que permitía acceso a las pantallas disponibles según su tipo de usuario. A cada uno se le pidi</w:delText>
        </w:r>
        <w:r w:rsidR="008B0D80" w:rsidRPr="00F95B03" w:rsidDel="006F7425">
          <w:delText>ó que realizara tareas planteadas</w:delText>
        </w:r>
        <w:r w:rsidRPr="00F95B03" w:rsidDel="006F7425">
          <w:delText xml:space="preserve"> y que comentara en voz alta lo que iban viendo en cada pantalla, incluyendo lo que les parecía interesante, confuso y las sugerencias que se les ocurría. </w:delText>
        </w:r>
        <w:r w:rsidR="001508B6" w:rsidRPr="00F95B03" w:rsidDel="006F7425">
          <w:delText xml:space="preserve">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delText>
        </w:r>
        <w:bookmarkStart w:id="3195" w:name="_Toc520655307"/>
        <w:bookmarkEnd w:id="3195"/>
      </w:del>
    </w:p>
    <w:p w14:paraId="684CAD61" w14:textId="104B7FC5" w:rsidR="00BC16E5" w:rsidRPr="00F95B03" w:rsidDel="006F7425" w:rsidRDefault="00296153" w:rsidP="00F95B03">
      <w:pPr>
        <w:pStyle w:val="Ttulo2"/>
        <w:numPr>
          <w:ilvl w:val="0"/>
          <w:numId w:val="0"/>
        </w:numPr>
        <w:ind w:left="142"/>
        <w:rPr>
          <w:del w:id="3196" w:author="Regina Casanova" w:date="2018-07-07T15:30:00Z"/>
        </w:rPr>
        <w:pPrChange w:id="3197" w:author="Regina Casanova" w:date="2018-07-29T19:24:00Z">
          <w:pPr>
            <w:pStyle w:val="Texto"/>
          </w:pPr>
        </w:pPrChange>
      </w:pPr>
      <w:del w:id="3198" w:author="Regina Casanova" w:date="2018-07-07T15:30:00Z">
        <w:r w:rsidRPr="00F95B03" w:rsidDel="006F7425">
          <w:delText>Se utilizó la página web</w:delText>
        </w:r>
        <w:r w:rsidR="00BE0437" w:rsidRPr="00F95B03" w:rsidDel="006F7425">
          <w:delText xml:space="preserve"> ShowMore</w:delText>
        </w:r>
        <w:r w:rsidR="000635A6" w:rsidRPr="00F95B03" w:rsidDel="006F7425">
          <w:delText xml:space="preserve"> </w:delText>
        </w:r>
        <w:r w:rsidR="00EC2BAF" w:rsidRPr="00F95B03" w:rsidDel="006F7425">
          <w:fldChar w:fldCharType="begin" w:fldLock="1"/>
        </w:r>
        <w:r w:rsidR="00D92F33" w:rsidRPr="00F95B03" w:rsidDel="006F7425">
          <w:del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(46)","plainTextFormattedCitation":"(46)","previouslyFormattedCitation":"(45)"},"properties":{"noteIndex":0},"schema":"https://github.com/citation-style-language/schema/raw/master/csl-citation.json"}</w:delInstrText>
        </w:r>
        <w:r w:rsidR="00EC2BAF" w:rsidRPr="00F95B03" w:rsidDel="006F7425">
          <w:fldChar w:fldCharType="separate"/>
        </w:r>
        <w:r w:rsidR="00D92F33" w:rsidRPr="00F95B03" w:rsidDel="006F7425">
          <w:rPr>
            <w:rPrChange w:id="3199" w:author="Regina Casanova" w:date="2018-07-29T19:22:00Z">
              <w:rPr>
                <w:noProof/>
              </w:rPr>
            </w:rPrChange>
          </w:rPr>
          <w:delText>(46)</w:delText>
        </w:r>
        <w:r w:rsidR="00EC2BAF" w:rsidRPr="00F95B03" w:rsidDel="006F7425">
          <w:fldChar w:fldCharType="end"/>
        </w:r>
        <w:r w:rsidR="00BE0437" w:rsidRPr="00F95B03" w:rsidDel="006F7425">
          <w:delText xml:space="preserve"> </w:delText>
        </w:r>
        <w:r w:rsidR="00F93763" w:rsidRPr="00F95B03" w:rsidDel="006F7425">
          <w:delText xml:space="preserve">producido por la empresa ShowMore con sede en Hong Kong </w:delText>
        </w:r>
        <w:r w:rsidR="00BE0437" w:rsidRPr="00F95B03" w:rsidDel="006F7425">
          <w:delText xml:space="preserve">que permitía grabar la pantalla de la computadora y grabar lo que iba comentando la persona mediante el micrófono. </w:delText>
        </w:r>
        <w:r w:rsidR="005854B4" w:rsidRPr="00F95B03" w:rsidDel="006F7425">
          <w:delText>Terminadas las pruebas, se observaba la grabación y se</w:delText>
        </w:r>
        <w:r w:rsidR="00BE0437" w:rsidRPr="00F95B03" w:rsidDel="006F7425">
          <w:delText xml:space="preserve"> anotaban los resultados</w:delText>
        </w:r>
        <w:r w:rsidRPr="00F95B03" w:rsidDel="006F7425">
          <w:delText xml:space="preserve"> más importantes dentro de una hoja de c</w:delText>
        </w:r>
        <w:r w:rsidR="00BE0437" w:rsidRPr="00F95B03" w:rsidDel="006F7425">
          <w:delText xml:space="preserve">álculo de Excel, de esta forma se podía dar una mirada rápida a los datos que se iban recopilando de todas las </w:delText>
        </w:r>
        <w:r w:rsidR="005854B4" w:rsidRPr="00F95B03" w:rsidDel="006F7425">
          <w:delText>pruebas</w:delText>
        </w:r>
        <w:r w:rsidR="00BE0437" w:rsidRPr="00F95B03" w:rsidDel="006F7425">
          <w:delText>.</w:delText>
        </w:r>
        <w:bookmarkStart w:id="3200" w:name="_Toc520655308"/>
        <w:bookmarkEnd w:id="3200"/>
      </w:del>
    </w:p>
    <w:p w14:paraId="186DB3C2" w14:textId="40EE1720" w:rsidR="003F2CA5" w:rsidRPr="00F95B03" w:rsidRDefault="00A12DD0" w:rsidP="00F95B03">
      <w:pPr>
        <w:pStyle w:val="Ttulo2"/>
        <w:numPr>
          <w:ilvl w:val="0"/>
          <w:numId w:val="0"/>
        </w:numPr>
        <w:ind w:left="142"/>
        <w:pPrChange w:id="3201" w:author="Regina Casanova" w:date="2018-07-29T19:24:00Z">
          <w:pPr>
            <w:pStyle w:val="Ttulo2"/>
          </w:pPr>
        </w:pPrChange>
      </w:pPr>
      <w:bookmarkStart w:id="3202" w:name="_Toc520655667"/>
      <w:r w:rsidRPr="00F95B03">
        <w:rPr>
          <w:rStyle w:val="Ttulo3Car"/>
          <w:rPrChange w:id="3203" w:author="Regina Casanova" w:date="2018-07-29T19:22:00Z">
            <w:rPr>
              <w:rStyle w:val="Ttulo3Car"/>
              <w:lang w:val="es-PE"/>
            </w:rPr>
          </w:rPrChange>
        </w:rPr>
        <w:t>Consideraciones éticas</w:t>
      </w:r>
      <w:bookmarkEnd w:id="3202"/>
    </w:p>
    <w:p w14:paraId="66F84663" w14:textId="5CC35660" w:rsidR="003F2CA5" w:rsidRPr="00B26073" w:rsidRDefault="00A01145" w:rsidP="00B26073">
      <w:pPr>
        <w:pStyle w:val="Texto"/>
      </w:pPr>
      <w:ins w:id="3204" w:author="Regina Casanova" w:date="2018-07-22T22:18:00Z">
        <w:r>
          <w:t>Este proyecto</w:t>
        </w:r>
      </w:ins>
      <w:ins w:id="3205" w:author="Regina Casanova" w:date="2018-07-22T22:21:00Z">
        <w:r>
          <w:t xml:space="preserve"> al</w:t>
        </w:r>
      </w:ins>
      <w:ins w:id="3206" w:author="Regina Casanova" w:date="2018-07-22T22:18:00Z">
        <w:r>
          <w:t xml:space="preserve"> recab</w:t>
        </w:r>
      </w:ins>
      <w:ins w:id="3207" w:author="Regina Casanova" w:date="2018-07-22T22:21:00Z">
        <w:r>
          <w:t>ar</w:t>
        </w:r>
      </w:ins>
      <w:ins w:id="3208" w:author="Regina Casanova" w:date="2018-07-22T22:18:00Z">
        <w:r w:rsidR="00BC7E14">
          <w:t xml:space="preserve"> percepciones personales de </w:t>
        </w:r>
        <w:r>
          <w:t xml:space="preserve">sujetos de experimentación humanos, fue </w:t>
        </w:r>
      </w:ins>
      <w:ins w:id="3209" w:author="Regina Casanova" w:date="2018-07-22T22:21:00Z">
        <w:r>
          <w:t xml:space="preserve">previamente </w:t>
        </w:r>
      </w:ins>
      <w:ins w:id="3210" w:author="Regina Casanova" w:date="2018-07-22T22:18:00Z">
        <w:r>
          <w:t xml:space="preserve">revisado y aprobado por el </w:t>
        </w:r>
      </w:ins>
      <w:ins w:id="3211" w:author="Regina Casanova" w:date="2018-07-22T22:19:00Z">
        <w:r>
          <w:t>Comité</w:t>
        </w:r>
      </w:ins>
      <w:ins w:id="3212" w:author="Regina Casanova" w:date="2018-07-22T22:18:00Z">
        <w:r>
          <w:t xml:space="preserve"> </w:t>
        </w:r>
      </w:ins>
      <w:ins w:id="3213" w:author="Regina Casanova" w:date="2018-07-22T22:19:00Z">
        <w:r>
          <w:t xml:space="preserve">de Ética de la Universidad Peruana Cayetano Heredia. </w:t>
        </w:r>
      </w:ins>
      <w:commentRangeStart w:id="3214"/>
      <w:del w:id="3215" w:author="Regina Casanova" w:date="2018-07-22T22:19:00Z">
        <w:r w:rsidR="00F92F53" w:rsidRPr="00BA156B" w:rsidDel="00A01145">
          <w:delText>En</w:delText>
        </w:r>
        <w:r w:rsidR="00AF6843" w:rsidRPr="00BA156B" w:rsidDel="00A01145">
          <w:delText xml:space="preserve"> este proyecto</w:delText>
        </w:r>
        <w:r w:rsidR="00F92F53" w:rsidRPr="00BA156B" w:rsidDel="00A01145">
          <w:delText xml:space="preserve"> no se utilizaron sujetos de experimentación humanos ni animales, </w:delText>
        </w:r>
        <w:commentRangeEnd w:id="3214"/>
        <w:r w:rsidR="00DE6ADF" w:rsidDel="00A01145">
          <w:rPr>
            <w:rStyle w:val="Refdecomentario"/>
            <w:rFonts w:cstheme="minorBidi"/>
            <w:lang w:val="es-ES_tradnl"/>
          </w:rPr>
          <w:commentReference w:id="3214"/>
        </w:r>
        <w:r w:rsidR="00F92F53" w:rsidRPr="00BA156B" w:rsidDel="00A01145">
          <w:delText xml:space="preserve">y </w:delText>
        </w:r>
      </w:del>
      <w:ins w:id="3216" w:author="Regina Casanova" w:date="2018-07-22T22:19:00Z">
        <w:r>
          <w:t>A</w:t>
        </w:r>
      </w:ins>
      <w:del w:id="3217" w:author="Regina Casanova" w:date="2018-07-22T22:19:00Z">
        <w:r w:rsidR="00F92F53" w:rsidRPr="00BA156B" w:rsidDel="00A01145">
          <w:delText>a</w:delText>
        </w:r>
      </w:del>
      <w:r w:rsidR="00F92F53" w:rsidRPr="00BA156B">
        <w:t xml:space="preserve">unque </w:t>
      </w:r>
      <w:del w:id="3218" w:author="Regina Casanova" w:date="2018-07-22T22:19:00Z">
        <w:r w:rsidR="00F92F53" w:rsidRPr="00BA156B" w:rsidDel="00A01145">
          <w:delText>se realizaron entrevistas personales a diversos tipos de usuarios identificados como clave</w:delText>
        </w:r>
        <w:r w:rsidR="00BC16E5" w:rsidRPr="00BA156B" w:rsidDel="00A01145">
          <w:delText>s</w:delText>
        </w:r>
        <w:r w:rsidR="00F92F53" w:rsidRPr="00BA156B" w:rsidDel="00A01145">
          <w:delText>,</w:delText>
        </w:r>
        <w:r w:rsidR="00AF6843" w:rsidRPr="00BA156B" w:rsidDel="00A01145">
          <w:delText xml:space="preserve"> </w:delText>
        </w:r>
      </w:del>
      <w:r w:rsidR="00AF6843" w:rsidRPr="00BA156B">
        <w:t xml:space="preserve">no se identificaron riesgos que pudieran surgir hacia </w:t>
      </w:r>
      <w:r w:rsidR="00025CC1" w:rsidRPr="00BA156B">
        <w:t xml:space="preserve">ninguno de </w:t>
      </w:r>
      <w:ins w:id="3219" w:author="Regina Casanova" w:date="2018-07-22T22:21:00Z">
        <w:r>
          <w:t>los entrevistados</w:t>
        </w:r>
      </w:ins>
      <w:del w:id="3220" w:author="Regina Casanova" w:date="2018-07-22T22:21:00Z">
        <w:r w:rsidR="005854B4" w:rsidRPr="00BA156B" w:rsidDel="00A01145">
          <w:delText>ellos</w:delText>
        </w:r>
      </w:del>
      <w:r w:rsidR="00AF6843" w:rsidRPr="00BA156B">
        <w:t xml:space="preserve"> </w:t>
      </w:r>
      <w:r w:rsidR="00913A3F" w:rsidRPr="00BA156B">
        <w:t>por pa</w:t>
      </w:r>
      <w:r w:rsidR="00296153" w:rsidRPr="00BA156B">
        <w:t>rticipar de este proyecto</w:t>
      </w:r>
      <w:ins w:id="3221" w:author="Regina Casanova" w:date="2018-07-22T22:19:00Z">
        <w:r>
          <w:t>, se les pidió a los entrevistados de la fase exploratoria la firma de un consentimiento informado que contaba con la aprobaci</w:t>
        </w:r>
      </w:ins>
      <w:ins w:id="3222" w:author="Regina Casanova" w:date="2018-07-22T22:20:00Z">
        <w:r>
          <w:t>ón del Comité de Ética antes mencionado</w:t>
        </w:r>
      </w:ins>
      <w:r w:rsidR="00296153" w:rsidRPr="00BA156B">
        <w:t xml:space="preserve">. </w:t>
      </w:r>
      <w:del w:id="3223" w:author="Regina Casanova" w:date="2018-07-22T22:20:00Z">
        <w:r w:rsidR="00296153" w:rsidRPr="00BA156B" w:rsidDel="00A01145">
          <w:delText>Los g</w:delText>
        </w:r>
        <w:r w:rsidR="00913A3F" w:rsidRPr="00BA156B" w:rsidDel="00A01145">
          <w:delText xml:space="preserve">estores de IPRESS y </w:delText>
        </w:r>
        <w:r w:rsidR="00025CC1" w:rsidRPr="00BA156B" w:rsidDel="00A01145">
          <w:delText xml:space="preserve">el </w:delText>
        </w:r>
        <w:r w:rsidR="00913A3F" w:rsidRPr="00BA156B" w:rsidDel="00A01145">
          <w:delText xml:space="preserve">personal de SUSALUD no representaban una población en riesgo </w:delText>
        </w:r>
        <w:r w:rsidR="00F92F53" w:rsidRPr="00BA156B" w:rsidDel="00A01145">
          <w:delText>ya que compartieron opiniones que no involucraban ningún tipo de da</w:delText>
        </w:r>
        <w:r w:rsidR="005854B4" w:rsidRPr="00BA156B" w:rsidDel="00A01145">
          <w:delText>tos personal</w:delText>
        </w:r>
        <w:r w:rsidR="00C12511" w:rsidRPr="00BA156B" w:rsidDel="00A01145">
          <w:delText>es</w:delText>
        </w:r>
        <w:r w:rsidR="00F92F53" w:rsidRPr="00BA156B" w:rsidDel="00A01145">
          <w:delText>. Los ciudadanos que fueron entrevist</w:delText>
        </w:r>
        <w:r w:rsidR="00BC16E5" w:rsidRPr="00BA156B" w:rsidDel="00A01145">
          <w:delText>ados dentro del h</w:delText>
        </w:r>
        <w:r w:rsidR="00944259" w:rsidRPr="00BA156B" w:rsidDel="00A01145">
          <w:delText xml:space="preserve">ospital para este proyecto, fueron encontrados mientras ellos esperaban </w:delText>
        </w:r>
        <w:r w:rsidR="0043500B" w:rsidRPr="00BA156B" w:rsidDel="00A01145">
          <w:delText>que</w:delText>
        </w:r>
        <w:r w:rsidR="00944259" w:rsidRPr="00BA156B" w:rsidDel="00A01145">
          <w:delText xml:space="preserve"> sus familiares </w:delText>
        </w:r>
        <w:r w:rsidR="0043500B" w:rsidRPr="00BA156B" w:rsidDel="00A01145">
          <w:delText xml:space="preserve">sean </w:delText>
        </w:r>
        <w:r w:rsidR="00944259" w:rsidRPr="00BA156B" w:rsidDel="00A01145">
          <w:delText xml:space="preserve">atendidos y no se pidió información personal sobre condición </w:delText>
        </w:r>
        <w:r w:rsidR="009A4902" w:rsidRPr="00BA156B" w:rsidDel="00A01145">
          <w:delText>médica de ellos ni de sus familiares.</w:delText>
        </w:r>
      </w:del>
    </w:p>
    <w:p w14:paraId="6F7AD1E0" w14:textId="5B815F5B" w:rsidR="00025825" w:rsidRPr="00B26073" w:rsidRDefault="002F42CB" w:rsidP="00025825">
      <w:pPr>
        <w:pStyle w:val="Ttulo2"/>
        <w:rPr>
          <w:lang w:val="es-PE"/>
        </w:rPr>
      </w:pPr>
      <w:bookmarkStart w:id="3224" w:name="_Toc520655668"/>
      <w:r w:rsidRPr="00BA156B">
        <w:rPr>
          <w:lang w:val="es-PE"/>
        </w:rPr>
        <w:t>A</w:t>
      </w:r>
      <w:r w:rsidR="00A12DD0" w:rsidRPr="00BA156B">
        <w:rPr>
          <w:lang w:val="es-PE"/>
        </w:rPr>
        <w:t>nálisis</w:t>
      </w:r>
      <w:bookmarkEnd w:id="3224"/>
    </w:p>
    <w:p w14:paraId="58BD28A6" w14:textId="5745B52A" w:rsidR="00025825" w:rsidRPr="00B26073" w:rsidRDefault="00025825" w:rsidP="00B26073">
      <w:pPr>
        <w:pStyle w:val="Texto"/>
      </w:pPr>
      <w:r w:rsidRPr="00BA156B">
        <w:t>Para e</w:t>
      </w:r>
      <w:r w:rsidR="006B68D6" w:rsidRPr="00BA156B">
        <w:t>l análisis de la</w:t>
      </w:r>
      <w:r w:rsidRPr="00BA156B">
        <w:t xml:space="preserve"> fase exploratoria</w:t>
      </w:r>
      <w:r w:rsidR="006B68D6" w:rsidRPr="00BA156B">
        <w:t xml:space="preserve">, se realizó mediante el programa Atlas Ti versión 7.5.7 en el sistema operativo Windows 7. </w:t>
      </w:r>
      <w:r w:rsidR="00452FEE" w:rsidRPr="00BA156B">
        <w:t>Para esto, primero se transcribieron todas las en</w:t>
      </w:r>
      <w:r w:rsidR="00296153" w:rsidRPr="00BA156B">
        <w:t>trevistas utilizando la página web llamada</w:t>
      </w:r>
      <w:r w:rsidR="00452FEE" w:rsidRPr="00BA156B">
        <w:t xml:space="preserve"> </w:t>
      </w:r>
      <w:proofErr w:type="spellStart"/>
      <w:r w:rsidR="00452FEE" w:rsidRPr="00BA156B">
        <w:t>OTranscribe</w:t>
      </w:r>
      <w:proofErr w:type="spellEnd"/>
      <w:r w:rsidR="000635A6" w:rsidRPr="00BA156B">
        <w:t xml:space="preserve"> </w:t>
      </w:r>
      <w:r w:rsidR="00EC2BAF" w:rsidRPr="00BA156B">
        <w:fldChar w:fldCharType="begin" w:fldLock="1"/>
      </w:r>
      <w:r w:rsidR="00C126C6">
        <w:instrText>ADDIN CSL_CITATION {"citationItems":[{"id":"ITEM-1","itemData":{"URL":"http://otranscribe.com/","accessed":{"date-parts":[["2018","3","27"]]},"id":"ITEM-1","issued":{"date-parts":[["0"]]},"title":"oTranscribe","type":"webpage"},"uris":["http://www.mendeley.com/documents/?uuid=a0b69d88-9a89-3ba2-bc2d-e8fc2e189542"]}],"mendeley":{"formattedCitation":"(48)","plainTextFormattedCitation":"(48)","previouslyFormattedCitation":"(47)"},"properties":{"noteIndex":0},"schema":"https://github.com/citation-style-language/schema/raw/master/csl-citation.json"}</w:instrText>
      </w:r>
      <w:r w:rsidR="00EC2BAF" w:rsidRPr="00BA156B">
        <w:fldChar w:fldCharType="separate"/>
      </w:r>
      <w:r w:rsidR="00C126C6" w:rsidRPr="00C126C6">
        <w:rPr>
          <w:noProof/>
        </w:rPr>
        <w:t>(48)</w:t>
      </w:r>
      <w:r w:rsidR="00EC2BAF" w:rsidRPr="00BA156B">
        <w:fldChar w:fldCharType="end"/>
      </w:r>
      <w:r w:rsidR="00296153" w:rsidRPr="00BA156B">
        <w:t xml:space="preserve">, creada por </w:t>
      </w:r>
      <w:proofErr w:type="spellStart"/>
      <w:r w:rsidR="00296153" w:rsidRPr="00BA156B">
        <w:t>Elliot</w:t>
      </w:r>
      <w:proofErr w:type="spellEnd"/>
      <w:r w:rsidR="00296153" w:rsidRPr="00BA156B">
        <w:t xml:space="preserve"> </w:t>
      </w:r>
      <w:proofErr w:type="spellStart"/>
      <w:r w:rsidR="00296153" w:rsidRPr="00BA156B">
        <w:t>Bentley</w:t>
      </w:r>
      <w:proofErr w:type="spellEnd"/>
      <w:r w:rsidR="00296153" w:rsidRPr="00BA156B">
        <w:t>,</w:t>
      </w:r>
      <w:r w:rsidR="00452FEE" w:rsidRPr="00BA156B">
        <w:t xml:space="preserve"> que </w:t>
      </w:r>
      <w:r w:rsidR="00C47CD6" w:rsidRPr="00BA156B">
        <w:t>permitía</w:t>
      </w:r>
      <w:r w:rsidR="00452FEE" w:rsidRPr="00BA156B">
        <w:t xml:space="preserve"> disminuir la velocidad de los audios </w:t>
      </w:r>
      <w:r w:rsidR="00452FEE" w:rsidRPr="00BA156B">
        <w:lastRenderedPageBreak/>
        <w:t>para poder hacer la transcripción. Luego, d</w:t>
      </w:r>
      <w:r w:rsidR="006B68D6" w:rsidRPr="00BA156B">
        <w:t xml:space="preserve">entro </w:t>
      </w:r>
      <w:r w:rsidR="00BF18DF" w:rsidRPr="00BA156B">
        <w:t>del programa</w:t>
      </w:r>
      <w:r w:rsidR="00452FEE" w:rsidRPr="00BA156B">
        <w:t xml:space="preserve"> Atlas Ti se utilizaron dichas transcripciones </w:t>
      </w:r>
      <w:r w:rsidR="00BF18DF" w:rsidRPr="00BA156B">
        <w:t xml:space="preserve">en el formato TXT </w:t>
      </w:r>
      <w:r w:rsidR="00452FEE" w:rsidRPr="00BA156B">
        <w:t>y</w:t>
      </w:r>
      <w:r w:rsidR="006B68D6" w:rsidRPr="00BA156B">
        <w:t xml:space="preserve"> se encontró citas referentes a temas de interés para el investigador las cuales fueron posteriormente </w:t>
      </w:r>
      <w:r w:rsidR="008D4B63" w:rsidRPr="00BA156B">
        <w:t xml:space="preserve">codificadas y analizadas por cada tipo de usuario del que </w:t>
      </w:r>
      <w:r w:rsidR="006C6CB1" w:rsidRPr="00BA156B">
        <w:t>provenía</w:t>
      </w:r>
      <w:r w:rsidR="008D4B63" w:rsidRPr="00BA156B">
        <w:t xml:space="preserve">. </w:t>
      </w:r>
      <w:r w:rsidR="006C6CB1" w:rsidRPr="00BA156B">
        <w:t>Dicho análisis consistió en la agru</w:t>
      </w:r>
      <w:r w:rsidR="008F214A" w:rsidRPr="00BA156B">
        <w:t>pación de percepciones</w:t>
      </w:r>
      <w:r w:rsidR="006C6CB1" w:rsidRPr="00BA156B">
        <w:t xml:space="preserve"> sobre los temas tratados </w:t>
      </w:r>
      <w:r w:rsidR="008F214A" w:rsidRPr="00BA156B">
        <w:t>durante la entrevista</w:t>
      </w:r>
      <w:r w:rsidR="006C6CB1" w:rsidRPr="00BA156B">
        <w:t>.</w:t>
      </w:r>
      <w:r w:rsidR="008D4B63" w:rsidRPr="00BA156B">
        <w:t xml:space="preserve"> </w:t>
      </w:r>
      <w:r w:rsidR="00C50DBC" w:rsidRPr="00BA156B">
        <w:t>Una v</w:t>
      </w:r>
      <w:r w:rsidR="008F214A" w:rsidRPr="00BA156B">
        <w:t>ez terminado el análisis de todas la</w:t>
      </w:r>
      <w:r w:rsidR="00C50DBC" w:rsidRPr="00BA156B">
        <w:t>s</w:t>
      </w:r>
      <w:r w:rsidR="008F214A" w:rsidRPr="00BA156B">
        <w:t xml:space="preserve"> percepciones</w:t>
      </w:r>
      <w:r w:rsidR="00C50DBC" w:rsidRPr="00BA156B">
        <w:t xml:space="preserve"> relevantes para el investigador, se </w:t>
      </w:r>
      <w:r w:rsidR="008338AD" w:rsidRPr="00BA156B">
        <w:t>realizó</w:t>
      </w:r>
      <w:r w:rsidR="00C50DBC" w:rsidRPr="00BA156B">
        <w:t xml:space="preserve"> el reporte respectivo d</w:t>
      </w:r>
      <w:r w:rsidR="008338AD" w:rsidRPr="00BA156B">
        <w:t>onde se detallan los</w:t>
      </w:r>
      <w:r w:rsidR="00C50DBC" w:rsidRPr="00BA156B">
        <w:t xml:space="preserve"> descubrimientos</w:t>
      </w:r>
      <w:r w:rsidR="008338AD" w:rsidRPr="00BA156B">
        <w:t xml:space="preserve"> hallados en las entrevistas a profundidad.</w:t>
      </w:r>
      <w:r w:rsidRPr="00BA156B">
        <w:t xml:space="preserve"> </w:t>
      </w:r>
    </w:p>
    <w:p w14:paraId="3C249A7A" w14:textId="1E2C54E5" w:rsidR="003034A7" w:rsidRPr="00B26073" w:rsidRDefault="00A12DD0" w:rsidP="00B26073">
      <w:pPr>
        <w:pStyle w:val="Ttulo1"/>
      </w:pPr>
      <w:bookmarkStart w:id="3225" w:name="_Toc520655669"/>
      <w:r w:rsidRPr="00BA156B">
        <w:lastRenderedPageBreak/>
        <w:t>Resultados</w:t>
      </w:r>
      <w:bookmarkEnd w:id="3225"/>
    </w:p>
    <w:p w14:paraId="63470BC4" w14:textId="77777777" w:rsidR="00FE7867" w:rsidRPr="00BA156B" w:rsidRDefault="00FE7867" w:rsidP="00A50DD7">
      <w:pPr>
        <w:pStyle w:val="Ttulo2"/>
        <w:numPr>
          <w:ilvl w:val="0"/>
          <w:numId w:val="9"/>
        </w:numPr>
        <w:rPr>
          <w:lang w:val="es-PE"/>
        </w:rPr>
      </w:pPr>
      <w:bookmarkStart w:id="3226" w:name="_Toc520655670"/>
      <w:r w:rsidRPr="00BA156B">
        <w:rPr>
          <w:lang w:val="es-PE"/>
        </w:rPr>
        <w:t>Fase Exploratori</w:t>
      </w:r>
      <w:r w:rsidR="00F847EF" w:rsidRPr="00BA156B">
        <w:rPr>
          <w:lang w:val="es-PE"/>
        </w:rPr>
        <w:t>a</w:t>
      </w:r>
      <w:bookmarkEnd w:id="3226"/>
    </w:p>
    <w:p w14:paraId="5B4E524F" w14:textId="43DC9FAD" w:rsidR="00F847EF" w:rsidRPr="00B26073" w:rsidRDefault="00452FEE" w:rsidP="00B26073">
      <w:pPr>
        <w:pStyle w:val="Texto"/>
      </w:pPr>
      <w:r w:rsidRPr="00BA156B">
        <w:t>Para este</w:t>
      </w:r>
      <w:r w:rsidR="00FA33B2" w:rsidRPr="00BA156B">
        <w:t xml:space="preserve"> componente, se </w:t>
      </w:r>
      <w:r w:rsidR="00D770DD" w:rsidRPr="00BA156B">
        <w:t>hizo el análisis por</w:t>
      </w:r>
      <w:r w:rsidR="00FE7867" w:rsidRPr="00BA156B">
        <w:t xml:space="preserve"> </w:t>
      </w:r>
      <w:ins w:id="3227" w:author="Regina Casanova" w:date="2018-06-25T12:41:00Z">
        <w:r w:rsidR="003B4DBC">
          <w:t xml:space="preserve">los </w:t>
        </w:r>
      </w:ins>
      <w:ins w:id="3228" w:author="Regina Casanova" w:date="2018-06-25T12:39:00Z">
        <w:r w:rsidR="003B4DBC">
          <w:t>temas</w:t>
        </w:r>
      </w:ins>
      <w:ins w:id="3229" w:author="Regina Casanova" w:date="2018-06-25T12:41:00Z">
        <w:r w:rsidR="003B4DBC">
          <w:t xml:space="preserve"> señalados en la Guía de Entrevistas Nº1</w:t>
        </w:r>
      </w:ins>
      <w:del w:id="3230" w:author="Regina Casanova" w:date="2018-06-25T12:39:00Z">
        <w:r w:rsidR="00630815" w:rsidRPr="00BA156B" w:rsidDel="003B4DBC">
          <w:delText>tipo de usuario</w:delText>
        </w:r>
      </w:del>
      <w:r w:rsidR="00F84BBE" w:rsidRPr="00BA156B">
        <w:t>:</w:t>
      </w:r>
      <w:r w:rsidR="006746CC" w:rsidRPr="00BA156B">
        <w:t xml:space="preserve"> </w:t>
      </w:r>
      <w:ins w:id="3231" w:author="Regina Casanova" w:date="2018-06-25T12:39:00Z">
        <w:r w:rsidR="003B4DBC">
          <w:t xml:space="preserve">Percepción de los reclamos, </w:t>
        </w:r>
      </w:ins>
      <w:ins w:id="3232" w:author="Regina Casanova" w:date="2018-06-25T12:40:00Z">
        <w:r w:rsidR="003B4DBC">
          <w:t>r</w:t>
        </w:r>
      </w:ins>
      <w:ins w:id="3233" w:author="Regina Casanova" w:date="2018-06-25T12:39:00Z">
        <w:r w:rsidR="003B4DBC">
          <w:t xml:space="preserve">ol de los reclamos y manejo de </w:t>
        </w:r>
      </w:ins>
      <w:ins w:id="3234" w:author="Regina Casanova" w:date="2018-06-25T12:40:00Z">
        <w:r w:rsidR="003B4DBC">
          <w:t>información, herramienta informática y temas adicionales mencionados por los entrevistados</w:t>
        </w:r>
      </w:ins>
      <w:del w:id="3235" w:author="Regina Casanova" w:date="2018-06-25T12:40:00Z">
        <w:r w:rsidR="006746CC" w:rsidRPr="00BA156B" w:rsidDel="003B4DBC">
          <w:delText>P</w:delText>
        </w:r>
        <w:r w:rsidR="00C1339E" w:rsidRPr="00BA156B" w:rsidDel="003B4DBC">
          <w:delText>ersonal de SUSALUD, Gestores</w:delText>
        </w:r>
        <w:r w:rsidR="00D770DD" w:rsidRPr="00BA156B" w:rsidDel="003B4DBC">
          <w:delText xml:space="preserve"> de IPRESS y Ciudadanos</w:delText>
        </w:r>
      </w:del>
      <w:r w:rsidR="00D770DD" w:rsidRPr="00BA156B">
        <w:t xml:space="preserve">. </w:t>
      </w:r>
      <w:del w:id="3236" w:author="Regina Casanova" w:date="2018-06-25T12:40:00Z">
        <w:r w:rsidR="0015683A" w:rsidRPr="00BA156B" w:rsidDel="003B4DBC">
          <w:delText xml:space="preserve">A todos ellos se les hizo preguntas relacionadas a su percepción acerca de los reclamos, el rol que </w:delText>
        </w:r>
        <w:r w:rsidR="00630815" w:rsidRPr="00BA156B" w:rsidDel="003B4DBC">
          <w:delText>tiene</w:delText>
        </w:r>
        <w:r w:rsidR="0015683A" w:rsidRPr="00BA156B" w:rsidDel="003B4DBC">
          <w:delText xml:space="preserve"> ellos y sobre la propuesta de una herramienta informática para </w:delText>
        </w:r>
        <w:r w:rsidR="00630815" w:rsidRPr="00BA156B" w:rsidDel="003B4DBC">
          <w:delText>su recepción y manejo</w:delText>
        </w:r>
      </w:del>
      <w:ins w:id="3237" w:author="Regina Casanova" w:date="2018-06-25T12:40:00Z">
        <w:r w:rsidR="003B4DBC">
          <w:t xml:space="preserve">Estas </w:t>
        </w:r>
      </w:ins>
      <w:ins w:id="3238" w:author="Regina Casanova" w:date="2018-06-25T12:41:00Z">
        <w:r w:rsidR="003B4DBC">
          <w:t>entrevistas se les hicieron a personal administrativo de SUSALUD, gestores de IPRESS y ciudadanos</w:t>
        </w:r>
      </w:ins>
      <w:r w:rsidR="0015683A" w:rsidRPr="00BA156B">
        <w:t xml:space="preserve">. </w:t>
      </w:r>
      <w:r w:rsidR="00F847EF" w:rsidRPr="00BA156B">
        <w:t>Se entrevistaron en total a 21 personas y se dividían de la siguiente manera:</w:t>
      </w:r>
    </w:p>
    <w:p w14:paraId="66B891B0" w14:textId="77777777" w:rsidR="00F847EF" w:rsidRPr="00BA156B" w:rsidRDefault="00F847EF" w:rsidP="00A50DD7">
      <w:pPr>
        <w:pStyle w:val="Texto"/>
        <w:numPr>
          <w:ilvl w:val="0"/>
          <w:numId w:val="30"/>
        </w:numPr>
      </w:pPr>
      <w:commentRangeStart w:id="3239"/>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p>
    <w:p w14:paraId="51BA09D8" w14:textId="77777777" w:rsidR="00F847EF" w:rsidRPr="00BA156B" w:rsidRDefault="00F847EF" w:rsidP="00A50DD7">
      <w:pPr>
        <w:pStyle w:val="Texto"/>
        <w:numPr>
          <w:ilvl w:val="0"/>
          <w:numId w:val="30"/>
        </w:numPr>
      </w:pPr>
      <w:r w:rsidRPr="00BA156B">
        <w:t xml:space="preserve">Gestores de IPRESS: 6 en total. </w:t>
      </w:r>
      <w:commentRangeStart w:id="3240"/>
      <w:r w:rsidRPr="00BA156B">
        <w:t>Encontrados por recomendación dentro de la red del investigador.</w:t>
      </w:r>
      <w:commentRangeEnd w:id="3240"/>
      <w:r w:rsidR="004D4C89">
        <w:rPr>
          <w:rStyle w:val="Refdecomentario"/>
          <w:rFonts w:cstheme="minorBidi"/>
          <w:lang w:val="es-ES_tradnl"/>
        </w:rPr>
        <w:commentReference w:id="3240"/>
      </w:r>
    </w:p>
    <w:p w14:paraId="6A5E3EF3" w14:textId="0B4E160C" w:rsidR="00F847EF" w:rsidRPr="008D23C7" w:rsidRDefault="00F847EF" w:rsidP="00A50DD7">
      <w:pPr>
        <w:pStyle w:val="Texto"/>
        <w:numPr>
          <w:ilvl w:val="0"/>
          <w:numId w:val="30"/>
        </w:numPr>
      </w:pPr>
      <w:r w:rsidRPr="00BA156B">
        <w:t>Ciudadanos</w:t>
      </w:r>
      <w:del w:id="3241" w:author="Regina Casanova" w:date="2018-06-25T12:41:00Z">
        <w:r w:rsidRPr="00BA156B" w:rsidDel="003B4DBC">
          <w:delText xml:space="preserve"> peruanos</w:delText>
        </w:r>
      </w:del>
      <w:r w:rsidRPr="00BA156B">
        <w:t>: 9 en total. 3 fueron encontrados dentro de la red del investigador siendo personas con experiencia de haber presentado reclamos y otros 6 ciudadanos familiares de pacientes que estaban siendo atendidos en el Hospital Nacional Cayetano Heredia</w:t>
      </w:r>
      <w:r w:rsidR="008D23C7">
        <w:t>.</w:t>
      </w:r>
      <w:commentRangeEnd w:id="3239"/>
      <w:r w:rsidR="006B071F">
        <w:rPr>
          <w:rStyle w:val="Refdecomentario"/>
          <w:rFonts w:cstheme="minorBidi"/>
          <w:lang w:val="es-ES_tradnl"/>
        </w:rPr>
        <w:commentReference w:id="3239"/>
      </w:r>
    </w:p>
    <w:p w14:paraId="275D80DB" w14:textId="4DB078D0" w:rsidR="006746CC" w:rsidRDefault="0015683A" w:rsidP="008D23C7">
      <w:pPr>
        <w:pStyle w:val="Texto"/>
        <w:rPr>
          <w:ins w:id="3242" w:author="Regina Casanova" w:date="2018-06-25T12:42:00Z"/>
        </w:rPr>
      </w:pPr>
      <w:r w:rsidRPr="00BA156B">
        <w:t xml:space="preserve">Las respuestas de ellos </w:t>
      </w:r>
      <w:r w:rsidR="006746CC" w:rsidRPr="00BA156B">
        <w:t>se presentan a continuación</w:t>
      </w:r>
      <w:r w:rsidRPr="00BA156B">
        <w:t>.</w:t>
      </w:r>
    </w:p>
    <w:p w14:paraId="1C124F72" w14:textId="375BE3F5" w:rsidR="003B4DBC" w:rsidRDefault="003B4DBC">
      <w:pPr>
        <w:pStyle w:val="Ttulo3"/>
        <w:rPr>
          <w:ins w:id="3243" w:author="Regina Casanova" w:date="2018-06-25T12:42:00Z"/>
        </w:rPr>
        <w:pPrChange w:id="3244" w:author="Regina Casanova" w:date="2018-06-25T12:42:00Z">
          <w:pPr/>
        </w:pPrChange>
      </w:pPr>
      <w:bookmarkStart w:id="3245" w:name="_Toc520655671"/>
      <w:commentRangeStart w:id="3246"/>
      <w:ins w:id="3247" w:author="Regina Casanova" w:date="2018-06-25T12:42:00Z">
        <w:r>
          <w:lastRenderedPageBreak/>
          <w:t>Percepción de los reclamos</w:t>
        </w:r>
      </w:ins>
      <w:commentRangeEnd w:id="3246"/>
      <w:r w:rsidR="004D4C89">
        <w:rPr>
          <w:rStyle w:val="Refdecomentario"/>
          <w:rFonts w:eastAsiaTheme="minorHAnsi" w:cstheme="minorBidi"/>
          <w:color w:val="auto"/>
          <w:lang w:val="es-ES_tradnl"/>
        </w:rPr>
        <w:commentReference w:id="3246"/>
      </w:r>
      <w:bookmarkEnd w:id="3245"/>
    </w:p>
    <w:p w14:paraId="628B92AB" w14:textId="04618DDC" w:rsidR="003B4DBC" w:rsidRPr="00BC4099" w:rsidRDefault="003B4DBC">
      <w:pPr>
        <w:pStyle w:val="Texto"/>
        <w:rPr>
          <w:ins w:id="3248" w:author="Regina Casanova" w:date="2018-06-25T12:42:00Z"/>
        </w:rPr>
        <w:pPrChange w:id="3249" w:author="Regina Casanova" w:date="2018-06-25T12:42:00Z">
          <w:pPr/>
        </w:pPrChange>
      </w:pPr>
      <w:ins w:id="3250" w:author="Regina Casanova" w:date="2018-06-25T12:42:00Z">
        <w:r w:rsidRPr="00BC4099">
          <w:t>Acerca del tema de los reclamos, los usuarios entrevistados dieron sus opiniones sobre una diversidad de temas que van desde lo que entendían por reclamos, hasta experiencias personales y laborales. Las percepciones se resumen en los siguientes párrafos.</w:t>
        </w:r>
      </w:ins>
    </w:p>
    <w:p w14:paraId="288B9F0D" w14:textId="65EC9EAB" w:rsidR="007338A1" w:rsidRDefault="00625E59">
      <w:pPr>
        <w:pStyle w:val="Texto"/>
        <w:rPr>
          <w:ins w:id="3251" w:author="USER" w:date="2018-07-23T11:17:00Z"/>
        </w:rPr>
      </w:pPr>
      <w:ins w:id="3252" w:author="USER" w:date="2018-07-23T11:25:00Z">
        <w:r>
          <w:t>En</w:t>
        </w:r>
      </w:ins>
      <w:ins w:id="3253" w:author="USER" w:date="2018-07-23T11:17:00Z">
        <w:r w:rsidR="007338A1">
          <w:t xml:space="preserve"> la definición de reclamos, todos los tipos de usuarios tuvieron opiniones similares a que era </w:t>
        </w:r>
      </w:ins>
      <w:ins w:id="3254" w:author="USER" w:date="2018-07-23T11:18:00Z">
        <w:r w:rsidR="007338A1">
          <w:t xml:space="preserve">la manifestación de una incomodidad o insatisfacción presentada por un servicio mal brindado. </w:t>
        </w:r>
      </w:ins>
      <w:ins w:id="3255" w:author="USER" w:date="2018-07-23T11:19:00Z">
        <w:r w:rsidR="007338A1">
          <w:t>S</w:t>
        </w:r>
      </w:ins>
      <w:ins w:id="3256" w:author="USER" w:date="2018-07-23T11:18:00Z">
        <w:r w:rsidR="007338A1">
          <w:t>eñal</w:t>
        </w:r>
      </w:ins>
      <w:ins w:id="3257" w:author="USER" w:date="2018-07-23T11:19:00Z">
        <w:r w:rsidR="007338A1">
          <w:t>aron</w:t>
        </w:r>
      </w:ins>
      <w:ins w:id="3258" w:author="USER" w:date="2018-07-23T11:18:00Z">
        <w:r w:rsidR="007338A1">
          <w:t xml:space="preserve"> que esta manifestación podría ser tanto escrita como verbal</w:t>
        </w:r>
      </w:ins>
      <w:ins w:id="3259" w:author="USER" w:date="2018-07-23T11:19:00Z">
        <w:r w:rsidR="007338A1">
          <w:t xml:space="preserve"> y los ciudadanos enfatizaron que ellos suelen reclamar para exigir su derecho de una buena atención.</w:t>
        </w:r>
      </w:ins>
    </w:p>
    <w:p w14:paraId="0897EDFD" w14:textId="46164921" w:rsidR="003B4DBC" w:rsidDel="00625E59" w:rsidRDefault="003B4DBC">
      <w:pPr>
        <w:pStyle w:val="Texto"/>
        <w:rPr>
          <w:del w:id="3260" w:author="USER" w:date="2018-07-23T11:19:00Z"/>
        </w:rPr>
      </w:pPr>
      <w:ins w:id="3261" w:author="Regina Casanova" w:date="2018-06-25T12:42:00Z">
        <w:del w:id="3262" w:author="USER" w:date="2018-07-23T11:19:00Z">
          <w:r w:rsidRPr="00BC4099" w:rsidDel="007338A1">
            <w:delText>El personal de SUSALUD definió los reclamos como una manifestación verbal o escrita de incomodidad o insatisfac</w:delText>
          </w:r>
          <w:r w:rsidR="00A072FC" w:rsidDel="007338A1">
            <w:delText>ción por un servicio o producto</w:delText>
          </w:r>
        </w:del>
      </w:ins>
      <w:ins w:id="3263" w:author="Regina Casanova" w:date="2018-07-22T22:22:00Z">
        <w:del w:id="3264" w:author="USER" w:date="2018-07-23T11:19:00Z">
          <w:r w:rsidR="00A072FC" w:rsidDel="007338A1">
            <w:delText xml:space="preserve"> mientras que</w:delText>
          </w:r>
        </w:del>
      </w:ins>
      <w:ins w:id="3265" w:author="Regina Casanova" w:date="2018-06-25T12:42:00Z">
        <w:del w:id="3266" w:author="USER" w:date="2018-07-23T11:19:00Z">
          <w:r w:rsidR="00A072FC" w:rsidDel="007338A1">
            <w:delText xml:space="preserve"> </w:delText>
          </w:r>
        </w:del>
      </w:ins>
      <w:ins w:id="3267" w:author="Regina Casanova" w:date="2018-07-22T22:22:00Z">
        <w:del w:id="3268" w:author="USER" w:date="2018-07-23T11:19:00Z">
          <w:r w:rsidR="00A072FC" w:rsidDel="007338A1">
            <w:delText>l</w:delText>
          </w:r>
        </w:del>
      </w:ins>
      <w:ins w:id="3269" w:author="Regina Casanova" w:date="2018-06-25T12:42:00Z">
        <w:del w:id="3270" w:author="USER" w:date="2018-07-23T11:19:00Z">
          <w:r w:rsidRPr="00BC4099" w:rsidDel="007338A1">
            <w:delText>os gestores de IPRESS definieron los reclamos como el descontento de las personas por un servicio mal brindado</w:delText>
          </w:r>
        </w:del>
      </w:ins>
      <w:ins w:id="3271" w:author="Regina Casanova" w:date="2018-07-22T22:22:00Z">
        <w:del w:id="3272" w:author="USER" w:date="2018-07-23T11:19:00Z">
          <w:r w:rsidR="00A072FC" w:rsidDel="007338A1">
            <w:delText>,</w:delText>
          </w:r>
        </w:del>
      </w:ins>
      <w:ins w:id="3273" w:author="Regina Casanova" w:date="2018-06-25T12:42:00Z">
        <w:del w:id="3274" w:author="USER" w:date="2018-07-23T11:19:00Z">
          <w:r w:rsidRPr="00BC4099" w:rsidDel="007338A1">
            <w:delText xml:space="preserve"> y los ciudadanos lo describieron como una insatisfacción o inconformidad por un producto o servicio que no cumplió las expectativas, se refi</w:delText>
          </w:r>
          <w:r w:rsidDel="007338A1">
            <w:delText>ri</w:delText>
          </w:r>
          <w:r w:rsidRPr="00BC4099" w:rsidDel="007338A1">
            <w:delText>eron a que ellos reclaman para exigir una buena atención ya que es su derecho.</w:delText>
          </w:r>
        </w:del>
      </w:ins>
    </w:p>
    <w:p w14:paraId="60003EB1" w14:textId="6DD7A6A2" w:rsidR="00625E59" w:rsidRDefault="00625E59">
      <w:pPr>
        <w:pStyle w:val="Texto"/>
        <w:rPr>
          <w:ins w:id="3275" w:author="USER" w:date="2018-07-23T11:24:00Z"/>
        </w:rPr>
        <w:pPrChange w:id="3276" w:author="Regina Casanova" w:date="2018-06-25T12:42:00Z">
          <w:pPr/>
        </w:pPrChange>
      </w:pPr>
      <w:ins w:id="3277" w:author="USER" w:date="2018-07-23T11:25:00Z">
        <w:r>
          <w:t>Sobre la importancia de los reclamos, tanto el personal de SUSALUD como los ciudadanos identificaron que ven a los reclamos como una manera de encontrar deficiencias y fallas que permitan mejorar los servicios</w:t>
        </w:r>
      </w:ins>
      <w:ins w:id="3278" w:author="USER" w:date="2018-07-23T11:26:00Z">
        <w:r>
          <w:t xml:space="preserve"> de salud</w:t>
        </w:r>
      </w:ins>
      <w:ins w:id="3279" w:author="USER" w:date="2018-07-23T11:25:00Z">
        <w:r>
          <w:t xml:space="preserve"> brindados</w:t>
        </w:r>
      </w:ins>
      <w:ins w:id="3280" w:author="USER" w:date="2018-07-23T11:26:00Z">
        <w:r>
          <w:t xml:space="preserve">. Los ciudadanos recalcaron </w:t>
        </w:r>
      </w:ins>
      <w:ins w:id="3281" w:author="USER" w:date="2018-07-23T11:28:00Z">
        <w:r>
          <w:t>que,</w:t>
        </w:r>
      </w:ins>
      <w:ins w:id="3282" w:author="USER" w:date="2018-07-23T11:26:00Z">
        <w:r>
          <w:t xml:space="preserve"> con los reclamos, van a poder cumplir las expectativas que ellos tienen acerca de la atención sanitaria. Por otro lado, los gestores mencionaron que ven importantes los reclamos debido a que son un </w:t>
        </w:r>
      </w:ins>
      <w:ins w:id="3283" w:author="USER" w:date="2018-07-23T11:27:00Z">
        <w:r>
          <w:t>reto ya que es la forma en como los pacientes les dicen como desean que se brinden los servicios en salud.</w:t>
        </w:r>
      </w:ins>
    </w:p>
    <w:p w14:paraId="7E2753F1" w14:textId="6B51C168" w:rsidR="004D4C89" w:rsidDel="00625E59" w:rsidRDefault="00625E59">
      <w:pPr>
        <w:pStyle w:val="Texto"/>
        <w:rPr>
          <w:ins w:id="3284" w:author="Luis Fernando Llanos Zavalaga" w:date="2018-07-10T15:17:00Z"/>
          <w:del w:id="3285" w:author="USER" w:date="2018-07-23T11:28:00Z"/>
        </w:rPr>
      </w:pPr>
      <w:ins w:id="3286" w:author="USER" w:date="2018-07-23T11:28:00Z">
        <w:r w:rsidRPr="00BC4099" w:rsidDel="00625E59">
          <w:t xml:space="preserve"> </w:t>
        </w:r>
      </w:ins>
      <w:ins w:id="3287" w:author="Regina Casanova" w:date="2018-06-25T12:42:00Z">
        <w:del w:id="3288" w:author="USER" w:date="2018-07-23T11:28:00Z">
          <w:r w:rsidR="003B4DBC" w:rsidRPr="00BC4099" w:rsidDel="00625E59">
            <w:delText>En el tema de la importancia de los reclamos,</w:delText>
          </w:r>
          <w:r w:rsidR="003B4DBC" w:rsidDel="00625E59">
            <w:delText xml:space="preserve"> el personal de SUSALUD mencionó</w:delText>
          </w:r>
          <w:r w:rsidR="003B4DBC" w:rsidRPr="00BC4099" w:rsidDel="00625E59">
            <w:delText xml:space="preserve"> que los reclamos son importantes porque sirven para mejorar y encontrar las deficiencias y fallas dentro de una IPRESS y con eso mejorar los servicios que brinda</w:delText>
          </w:r>
          <w:r w:rsidR="003B4DBC" w:rsidDel="00625E59">
            <w:delText>n</w:delText>
          </w:r>
          <w:r w:rsidR="003B4DBC" w:rsidRPr="00BC4099" w:rsidDel="00625E59">
            <w:delText xml:space="preserve"> al usuario. </w:delText>
          </w:r>
        </w:del>
      </w:ins>
      <w:ins w:id="3289" w:author="Regina Casanova" w:date="2018-07-22T22:23:00Z">
        <w:del w:id="3290" w:author="USER" w:date="2018-07-23T11:28:00Z">
          <w:r w:rsidR="00A072FC" w:rsidDel="00625E59">
            <w:delText xml:space="preserve">Por otro lado, </w:delText>
          </w:r>
        </w:del>
      </w:ins>
    </w:p>
    <w:p w14:paraId="3C1A451F" w14:textId="7BA10535" w:rsidR="003B4DBC" w:rsidDel="00625E59" w:rsidRDefault="00A072FC">
      <w:pPr>
        <w:pStyle w:val="Texto"/>
        <w:rPr>
          <w:ins w:id="3291" w:author="Regina Casanova" w:date="2018-06-25T12:42:00Z"/>
          <w:del w:id="3292" w:author="USER" w:date="2018-07-23T11:28:00Z"/>
        </w:rPr>
        <w:pPrChange w:id="3293" w:author="Regina Casanova" w:date="2018-06-25T12:42:00Z">
          <w:pPr/>
        </w:pPrChange>
      </w:pPr>
      <w:ins w:id="3294" w:author="Regina Casanova" w:date="2018-07-22T22:23:00Z">
        <w:del w:id="3295" w:author="USER" w:date="2018-07-23T11:28:00Z">
          <w:r w:rsidDel="00625E59">
            <w:delText>l</w:delText>
          </w:r>
        </w:del>
      </w:ins>
      <w:ins w:id="3296" w:author="Regina Casanova" w:date="2018-06-25T12:42:00Z">
        <w:del w:id="3297" w:author="USER" w:date="2018-07-23T11:28:00Z">
          <w:r w:rsidR="003B4DBC" w:rsidRPr="00BC4099" w:rsidDel="00625E59">
            <w:delText>os gesto</w:delText>
          </w:r>
          <w:r w:rsidDel="00625E59">
            <w:delText>res de</w:delText>
          </w:r>
          <w:r w:rsidR="003B4DBC" w:rsidRPr="00BC4099" w:rsidDel="00625E59">
            <w:delText xml:space="preserve"> IPRESS reconocen a los reclamos como un reto y lo ven como la</w:delText>
          </w:r>
          <w:r w:rsidR="003B4DBC" w:rsidDel="00625E59">
            <w:delText xml:space="preserve"> forma en que los pacientes </w:delText>
          </w:r>
          <w:r w:rsidR="003B4DBC" w:rsidRPr="00BC4099" w:rsidDel="00625E59">
            <w:delText>expresan como desean que se</w:delText>
          </w:r>
          <w:r w:rsidR="003B4DBC" w:rsidDel="00625E59">
            <w:delText xml:space="preserve"> les</w:delText>
          </w:r>
          <w:r w:rsidR="003B4DBC" w:rsidRPr="00BC4099" w:rsidDel="00625E59">
            <w:delText xml:space="preserve"> brinden los servicios de salud. Mientras que los ciudadanos ven importantes los reclamos ya que ayudan a brindar un mejor servicio y cumplir las expectativas de los usuarios, de paso que ayuda a encontrar donde están las fallas y dificultades.</w:delText>
          </w:r>
        </w:del>
      </w:ins>
    </w:p>
    <w:p w14:paraId="56DA7F2A" w14:textId="77777777" w:rsidR="003B4DBC" w:rsidRPr="00BC4099" w:rsidRDefault="003B4DBC" w:rsidP="003B4DBC">
      <w:pPr>
        <w:pStyle w:val="Cita"/>
        <w:rPr>
          <w:ins w:id="3298" w:author="Regina Casanova" w:date="2018-06-25T12:42:00Z"/>
          <w:b/>
          <w:sz w:val="32"/>
        </w:rPr>
      </w:pPr>
      <w:ins w:id="3299" w:author="Regina Casanova" w:date="2018-06-25T12:42:00Z">
        <w:r w:rsidRPr="008D23C7">
          <w:t>“…Para mí lo más importante de un reclamo es que te permita encontrar las causas del reclamo y por lo tanto eliminarlas.”</w:t>
        </w:r>
      </w:ins>
    </w:p>
    <w:p w14:paraId="0F0F6800" w14:textId="73BBA800" w:rsidR="003B4DBC" w:rsidRPr="003B4DBC" w:rsidRDefault="003B4DBC">
      <w:pPr>
        <w:pStyle w:val="Texto"/>
        <w:rPr>
          <w:ins w:id="3300" w:author="Regina Casanova" w:date="2018-06-25T12:42:00Z"/>
        </w:rPr>
        <w:pPrChange w:id="3301" w:author="Regina Casanova" w:date="2018-06-25T12:43:00Z">
          <w:pPr/>
        </w:pPrChange>
      </w:pPr>
      <w:ins w:id="3302" w:author="Regina Casanova" w:date="2018-06-25T12:42:00Z">
        <w:r w:rsidRPr="00BC4099">
          <w:t>S</w:t>
        </w:r>
        <w:r>
          <w:t>obre impedimentos que presenta la resolución de</w:t>
        </w:r>
        <w:r w:rsidRPr="00BC4099">
          <w:t xml:space="preserve"> los reclamos, el personal de SUSALUD se refirió a que no existe un consenso sobre qué información era </w:t>
        </w:r>
        <w:r w:rsidRPr="00BC4099">
          <w:lastRenderedPageBreak/>
          <w:t>necesaria para el manejo de reclamos por parte de una IPRESS</w:t>
        </w:r>
      </w:ins>
      <w:ins w:id="3303" w:author="USER" w:date="2018-07-23T11:45:00Z">
        <w:r w:rsidR="00E427B4">
          <w:t>,</w:t>
        </w:r>
      </w:ins>
      <w:ins w:id="3304" w:author="Regina Casanova" w:date="2018-07-29T19:53:00Z">
        <w:r w:rsidR="000C743D">
          <w:t xml:space="preserve"> </w:t>
        </w:r>
      </w:ins>
      <w:ins w:id="3305" w:author="Regina Casanova" w:date="2018-06-25T12:42:00Z">
        <w:del w:id="3306" w:author="USER" w:date="2018-07-23T11:45:00Z">
          <w:r w:rsidRPr="00BC4099" w:rsidDel="00E427B4">
            <w:delText xml:space="preserve"> y </w:delText>
          </w:r>
        </w:del>
        <w:r>
          <w:t>lo que</w:t>
        </w:r>
        <w:r w:rsidRPr="00BC4099">
          <w:t xml:space="preserve"> lleva a que los reclamos sean vistos de forma negativa y que no se desee encontrar las causas de ellos. Como consecuencia, existe poca capacidad resolutiva de los reclamos a niveles inferiores de atención</w:t>
        </w:r>
      </w:ins>
      <w:ins w:id="3307" w:author="USER" w:date="2018-07-23T11:46:00Z">
        <w:r w:rsidR="00604B0B">
          <w:t>, siendo esto último también señalado por los ciudadanos.</w:t>
        </w:r>
      </w:ins>
      <w:ins w:id="3308" w:author="Regina Casanova" w:date="2018-06-25T12:42:00Z">
        <w:del w:id="3309" w:author="USER" w:date="2018-07-23T11:46:00Z">
          <w:r w:rsidDel="00604B0B">
            <w:delText>,</w:delText>
          </w:r>
        </w:del>
        <w:r w:rsidRPr="00BC4099">
          <w:t xml:space="preserve"> </w:t>
        </w:r>
        <w:del w:id="3310" w:author="USER" w:date="2018-07-23T11:46:00Z">
          <w:r w:rsidRPr="00BC4099" w:rsidDel="00604B0B">
            <w:delText xml:space="preserve">y que las IPRESS se cierren argumentando que no cuentan con presupuesto necesario para implementar mejoras. </w:delText>
          </w:r>
        </w:del>
        <w:r w:rsidRPr="00BC4099">
          <w:t xml:space="preserve">Esto conlleva a que exista una mala gestión de recursos económicos y </w:t>
        </w:r>
        <w:r>
          <w:t xml:space="preserve">a </w:t>
        </w:r>
        <w:r w:rsidRPr="00BC4099">
          <w:t xml:space="preserve">que los directores no se encuentren del todo enterados de problemas dentro del establecimiento. </w:t>
        </w:r>
      </w:ins>
      <w:ins w:id="3311" w:author="USER" w:date="2018-07-23T11:47:00Z">
        <w:r w:rsidR="00604B0B">
          <w:t>Mientras tanto, l</w:t>
        </w:r>
      </w:ins>
      <w:ins w:id="3312" w:author="Regina Casanova" w:date="2018-06-25T12:42:00Z">
        <w:del w:id="3313" w:author="USER" w:date="2018-07-23T11:47:00Z">
          <w:r w:rsidRPr="00BC4099" w:rsidDel="00604B0B">
            <w:delText>L</w:delText>
          </w:r>
        </w:del>
        <w:r w:rsidRPr="00BC4099">
          <w:t xml:space="preserve">os gestores opinaron que sus impedimentos para resolver reclamos tenían varios motivos, como la falta de retroalimentación por parte de SUSALUD, problemas de presupuesto, corrupción, procesos largos y engorrosos, aumento de la demanda sin mejoramiento de la oferta, problemas de infraestructura, equipos, escases de insumos y medicamentos, desconocimiento de procesos para resolver reclamos, poca motivación de profesionales en salud, entre otras. De ellas puede resaltarse </w:t>
        </w:r>
        <w:r>
          <w:t>la dificultad de comunicación que existe</w:t>
        </w:r>
        <w:r w:rsidRPr="00BC4099">
          <w:t xml:space="preserve"> en el sector salud</w:t>
        </w:r>
        <w:r>
          <w:t>,</w:t>
        </w:r>
        <w:r w:rsidRPr="00BC4099">
          <w:t xml:space="preserve"> donde la comunicación entre IPRESS, SUSALUD y MINSA </w:t>
        </w:r>
        <w:r>
          <w:t>se ve</w:t>
        </w:r>
        <w:r w:rsidRPr="00BC4099">
          <w:t xml:space="preserve"> complicada por intereses personales, el desconocimiento de los ciudadanos sobre servicios de salud ofrecidos y por dejadez </w:t>
        </w:r>
        <w:r>
          <w:t>de parte de funcionarios</w:t>
        </w:r>
        <w:r w:rsidRPr="00BC4099">
          <w:t xml:space="preserve">.  Los ciudadanos ven </w:t>
        </w:r>
        <w:del w:id="3314" w:author="USER" w:date="2018-07-23T11:47:00Z">
          <w:r w:rsidRPr="00BC4099" w:rsidDel="00604B0B">
            <w:delText>como impedimentos la nula capacidad de decisión que tienen los niveles bajos de atención</w:delText>
          </w:r>
          <w:r w:rsidDel="00604B0B">
            <w:delText>,</w:delText>
          </w:r>
          <w:r w:rsidRPr="00BC4099" w:rsidDel="00604B0B">
            <w:delText xml:space="preserve"> ya</w:delText>
          </w:r>
        </w:del>
      </w:ins>
      <w:ins w:id="3315" w:author="USER" w:date="2018-07-23T11:47:00Z">
        <w:r w:rsidR="00604B0B">
          <w:t>además</w:t>
        </w:r>
      </w:ins>
      <w:ins w:id="3316" w:author="Regina Casanova" w:date="2018-06-25T12:42:00Z">
        <w:r w:rsidRPr="00BC4099">
          <w:t xml:space="preserve"> que existe mucha burocracia para resolver los reclamos </w:t>
        </w:r>
      </w:ins>
      <w:ins w:id="3317" w:author="USER" w:date="2018-07-23T11:47:00Z">
        <w:r w:rsidR="00604B0B">
          <w:t>cuando</w:t>
        </w:r>
      </w:ins>
      <w:ins w:id="3318" w:author="Regina Casanova" w:date="2018-06-25T12:42:00Z">
        <w:del w:id="3319" w:author="USER" w:date="2018-07-23T11:47:00Z">
          <w:r w:rsidRPr="00BC4099" w:rsidDel="00604B0B">
            <w:delText>y que se</w:delText>
          </w:r>
        </w:del>
      </w:ins>
      <w:ins w:id="3320" w:author="USER" w:date="2018-07-23T11:47:00Z">
        <w:r w:rsidR="00604B0B">
          <w:t xml:space="preserve"> se</w:t>
        </w:r>
      </w:ins>
      <w:ins w:id="3321" w:author="Regina Casanova" w:date="2018-06-25T12:42:00Z">
        <w:r w:rsidRPr="00BC4099">
          <w:t xml:space="preserve"> necesita autonomía para ello, además que el tiempo de acción para dar solución a un reclamo de 30 días es muy largo. </w:t>
        </w:r>
      </w:ins>
    </w:p>
    <w:p w14:paraId="5D158E48" w14:textId="77777777" w:rsidR="003B4DBC" w:rsidRPr="00BC4099" w:rsidRDefault="003B4DBC" w:rsidP="003B4DBC">
      <w:pPr>
        <w:pStyle w:val="Cita"/>
        <w:rPr>
          <w:ins w:id="3322" w:author="Regina Casanova" w:date="2018-06-25T12:42:00Z"/>
          <w:b/>
          <w:sz w:val="32"/>
        </w:rPr>
      </w:pPr>
      <w:ins w:id="3323" w:author="Regina Casanova" w:date="2018-06-25T12:42:00Z">
        <w:r w:rsidRPr="008D23C7">
          <w:t xml:space="preserve">“Los procesos y la autonomía, o sea tienes tu autonomía de A </w:t>
        </w:r>
        <w:proofErr w:type="spellStart"/>
        <w:r w:rsidRPr="008D23C7">
          <w:t>a</w:t>
        </w:r>
        <w:proofErr w:type="spellEnd"/>
        <w:r w:rsidRPr="008D23C7">
          <w:t xml:space="preserve"> B, si va a C pasa a la siguiente persona pero la siguiente persona está esperando que B se lo pase, inmediatamente para tomar respuesta, o sea no importa que haya 10 pasos pero que lo pasos sean automático, o sea si la persona que recibe el </w:t>
        </w:r>
        <w:r w:rsidRPr="008D23C7">
          <w:lastRenderedPageBreak/>
          <w:t>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w:t>
        </w:r>
        <w:proofErr w:type="spellStart"/>
        <w:r w:rsidRPr="008D23C7">
          <w:t>ahh</w:t>
        </w:r>
        <w:proofErr w:type="spellEnd"/>
        <w:r w:rsidRPr="008D23C7">
          <w:t xml:space="preserve"> sí, yo no lo puedo resolver, siguiente', no tiene sentido.”</w:t>
        </w:r>
      </w:ins>
    </w:p>
    <w:p w14:paraId="68EB6438" w14:textId="22758E18" w:rsidR="003B4DBC" w:rsidRPr="00BC4099" w:rsidRDefault="003B4DBC">
      <w:pPr>
        <w:pStyle w:val="Texto"/>
        <w:rPr>
          <w:ins w:id="3324" w:author="Regina Casanova" w:date="2018-06-25T12:42:00Z"/>
        </w:rPr>
        <w:pPrChange w:id="3325" w:author="Regina Casanova" w:date="2018-06-25T12:43:00Z">
          <w:pPr/>
        </w:pPrChange>
      </w:pPr>
      <w:ins w:id="3326" w:author="Regina Casanova" w:date="2018-06-25T12:42:00Z">
        <w:r w:rsidRPr="00BC4099">
          <w:t>C</w:t>
        </w:r>
        <w:r>
          <w:t>uando se les preguntó</w:t>
        </w:r>
        <w:r w:rsidRPr="00BC4099">
          <w:t xml:space="preserve"> sobre el procedimiento a seguir para colocar reclamos, </w:t>
        </w:r>
      </w:ins>
      <w:ins w:id="3327" w:author="USER" w:date="2018-07-23T11:50:00Z">
        <w:r w:rsidR="005C0380">
          <w:t xml:space="preserve">tanto </w:t>
        </w:r>
      </w:ins>
      <w:ins w:id="3328" w:author="Regina Casanova" w:date="2018-06-25T12:42:00Z">
        <w:r w:rsidRPr="00BC4099">
          <w:t>el personal de SUSALUD</w:t>
        </w:r>
        <w:del w:id="3329" w:author="USER" w:date="2018-07-23T11:48:00Z">
          <w:r w:rsidRPr="00BC4099" w:rsidDel="005C0380">
            <w:delText xml:space="preserve"> </w:delText>
          </w:r>
        </w:del>
      </w:ins>
      <w:ins w:id="3330" w:author="USER" w:date="2018-07-23T11:50:00Z">
        <w:r w:rsidR="005C0380">
          <w:t xml:space="preserve"> como los gestores</w:t>
        </w:r>
      </w:ins>
      <w:ins w:id="3331" w:author="Regina Casanova" w:date="2018-06-25T12:42:00Z">
        <w:r w:rsidRPr="00BC4099">
          <w:t xml:space="preserve"> dij</w:t>
        </w:r>
      </w:ins>
      <w:ins w:id="3332" w:author="USER" w:date="2018-07-23T11:50:00Z">
        <w:r w:rsidR="005C0380">
          <w:t>eron</w:t>
        </w:r>
      </w:ins>
      <w:ins w:id="3333" w:author="Regina Casanova" w:date="2018-06-25T12:42:00Z">
        <w:del w:id="3334" w:author="USER" w:date="2018-07-23T11:50:00Z">
          <w:r w:rsidRPr="00BC4099" w:rsidDel="005C0380">
            <w:delText>o</w:delText>
          </w:r>
        </w:del>
        <w:r w:rsidRPr="00BC4099">
          <w:t xml:space="preserve"> que los ciudadanos debían acercarse a la PAUS de la IPRESS donde ocurrió el hecho para presentar un reclamo o</w:t>
        </w:r>
        <w:r>
          <w:t>,</w:t>
        </w:r>
        <w:r w:rsidRPr="00BC4099">
          <w:t xml:space="preserve"> en todo caso</w:t>
        </w:r>
        <w:r>
          <w:t>,</w:t>
        </w:r>
        <w:r w:rsidRPr="00BC4099">
          <w:t xml:space="preserve"> solicitar el libro de reclamaciones. En el caso que un usuario ya haya presentado un reclamo en la IPRESS y se acerca a SUSALUD para el seguimiento o intervención, ellos coordin</w:t>
        </w:r>
        <w:r>
          <w:t>an con la PAUS correspondiente para</w:t>
        </w:r>
        <w:r w:rsidRPr="00BC4099">
          <w:t xml:space="preserve"> mediar entre</w:t>
        </w:r>
      </w:ins>
      <w:ins w:id="3335" w:author="USER" w:date="2018-07-23T11:50:00Z">
        <w:r w:rsidR="005C0380">
          <w:t xml:space="preserve"> el ciudadano y la IPRESS</w:t>
        </w:r>
      </w:ins>
      <w:ins w:id="3336" w:author="Regina Casanova" w:date="2018-07-23T20:05:00Z">
        <w:r w:rsidR="00FF4692">
          <w:t xml:space="preserve"> </w:t>
        </w:r>
      </w:ins>
      <w:ins w:id="3337" w:author="Regina Casanova" w:date="2018-06-25T12:42:00Z">
        <w:del w:id="3338" w:author="USER" w:date="2018-07-23T11:50:00Z">
          <w:r w:rsidRPr="00BC4099" w:rsidDel="005C0380">
            <w:delText xml:space="preserve"> ambos actores y</w:delText>
          </w:r>
        </w:del>
      </w:ins>
      <w:ins w:id="3339" w:author="USER" w:date="2018-07-23T11:50:00Z">
        <w:r w:rsidR="005C0380">
          <w:t>para</w:t>
        </w:r>
      </w:ins>
      <w:ins w:id="3340" w:author="Regina Casanova" w:date="2018-06-25T12:42:00Z">
        <w:r w:rsidRPr="00BC4099">
          <w:t xml:space="preserve"> poder realizar una investigación de lo ocurrido. </w:t>
        </w:r>
      </w:ins>
      <w:ins w:id="3341" w:author="USER" w:date="2018-07-23T11:51:00Z">
        <w:r w:rsidR="005C0380">
          <w:t>Adicionalmente, l</w:t>
        </w:r>
      </w:ins>
      <w:ins w:id="3342" w:author="Regina Casanova" w:date="2018-06-25T12:42:00Z">
        <w:del w:id="3343" w:author="USER" w:date="2018-07-23T11:51:00Z">
          <w:r w:rsidRPr="00BC4099" w:rsidDel="005C0380">
            <w:delText>L</w:delText>
          </w:r>
        </w:del>
        <w:r w:rsidRPr="00BC4099">
          <w:t xml:space="preserve">os gestores de las IPRESS señalaron que </w:t>
        </w:r>
      </w:ins>
      <w:ins w:id="3344" w:author="USER" w:date="2018-07-23T11:51:00Z">
        <w:r w:rsidR="005C0380">
          <w:t>también los ciudadanos podían usar las</w:t>
        </w:r>
      </w:ins>
      <w:ins w:id="3345" w:author="Regina Casanova" w:date="2018-06-25T12:42:00Z">
        <w:del w:id="3346" w:author="USER" w:date="2018-07-23T11:51:00Z">
          <w:r w:rsidRPr="00BC4099" w:rsidDel="005C0380">
            <w:delText>el procedimiento para presentar reclamos era por medio de las PAUS,</w:delText>
          </w:r>
        </w:del>
        <w:r w:rsidRPr="00BC4099">
          <w:t xml:space="preserve"> Unidades de Calidad</w:t>
        </w:r>
      </w:ins>
      <w:ins w:id="3347" w:author="Regina Casanova" w:date="2018-07-23T20:05:00Z">
        <w:r w:rsidR="00FF4692">
          <w:t xml:space="preserve"> </w:t>
        </w:r>
      </w:ins>
      <w:ins w:id="3348" w:author="Regina Casanova" w:date="2018-06-25T12:42:00Z">
        <w:del w:id="3349" w:author="USER" w:date="2018-07-23T11:51:00Z">
          <w:r w:rsidRPr="00BC4099" w:rsidDel="005C0380">
            <w:delText xml:space="preserve">, Libro de Reclamaciones </w:delText>
          </w:r>
        </w:del>
        <w:r w:rsidRPr="00BC4099">
          <w:t>y en</w:t>
        </w:r>
        <w:del w:id="3350" w:author="USER" w:date="2018-07-23T11:52:00Z">
          <w:r w:rsidRPr="00BC4099" w:rsidDel="005C0380">
            <w:delText xml:space="preserve"> ciertos</w:delText>
          </w:r>
        </w:del>
        <w:r w:rsidRPr="00BC4099">
          <w:t xml:space="preserve"> casos donde se encuentre disponible, el sistema </w:t>
        </w:r>
        <w:proofErr w:type="spellStart"/>
        <w:r w:rsidRPr="00BC4099">
          <w:t>Totem</w:t>
        </w:r>
        <w:proofErr w:type="spellEnd"/>
        <w:r w:rsidRPr="00BC4099">
          <w:t xml:space="preserve">. </w:t>
        </w:r>
      </w:ins>
      <w:ins w:id="3351" w:author="USER" w:date="2018-07-23T11:52:00Z">
        <w:r w:rsidR="005C0380">
          <w:t>De manera diferente</w:t>
        </w:r>
      </w:ins>
      <w:ins w:id="3352" w:author="Regina Casanova" w:date="2018-06-25T12:42:00Z">
        <w:del w:id="3353" w:author="USER" w:date="2018-07-23T11:52:00Z">
          <w:r w:rsidRPr="00BC4099" w:rsidDel="005C0380">
            <w:delText>Por o</w:delText>
          </w:r>
          <w:r w:rsidDel="005C0380">
            <w:delText>tro lado, cuando se les preguntó</w:delText>
          </w:r>
          <w:r w:rsidRPr="00BC4099" w:rsidDel="005C0380">
            <w:delText xml:space="preserve"> a</w:delText>
          </w:r>
        </w:del>
      </w:ins>
      <w:ins w:id="3354" w:author="USER" w:date="2018-07-23T11:52:00Z">
        <w:r w:rsidR="005C0380">
          <w:t xml:space="preserve"> cuando</w:t>
        </w:r>
      </w:ins>
      <w:ins w:id="3355" w:author="Regina Casanova" w:date="2018-06-25T12:42:00Z">
        <w:r w:rsidRPr="00BC4099">
          <w:t xml:space="preserve"> los ciudadanos </w:t>
        </w:r>
      </w:ins>
      <w:ins w:id="3356" w:author="USER" w:date="2018-07-23T11:52:00Z">
        <w:r w:rsidR="005C0380">
          <w:t xml:space="preserve">fueron consultados sobre </w:t>
        </w:r>
      </w:ins>
      <w:ins w:id="3357" w:author="Regina Casanova" w:date="2018-06-25T12:42:00Z">
        <w:r w:rsidRPr="00BC4099">
          <w:t xml:space="preserve">como colocarían un reclamo, no hubo un consenso y nadie menciono las PAUS ni Unidades de Calidad, dijeron que irían a la oficina de Comunicaciones o Admisión si es que deseaban elevarlo de </w:t>
        </w:r>
        <w:r>
          <w:t xml:space="preserve">tan solo </w:t>
        </w:r>
        <w:r w:rsidRPr="00BC4099">
          <w:t xml:space="preserve">reclamar con el doctor o enfermeros correspondientes. </w:t>
        </w:r>
      </w:ins>
      <w:ins w:id="3358" w:author="USER" w:date="2018-07-23T11:53:00Z">
        <w:r w:rsidR="005C0380">
          <w:t>Pocos</w:t>
        </w:r>
      </w:ins>
      <w:ins w:id="3359" w:author="Regina Casanova" w:date="2018-06-25T12:42:00Z">
        <w:del w:id="3360" w:author="USER" w:date="2018-07-23T11:53:00Z">
          <w:r w:rsidRPr="00BC4099" w:rsidDel="005C0380">
            <w:delText>Algunos</w:delText>
          </w:r>
        </w:del>
        <w:r w:rsidRPr="00BC4099">
          <w:t xml:space="preserve"> mencionaron que pedirían el Libro de Reclamaciones y otros que irían a redes sociales para presentar sus inconvenientes.</w:t>
        </w:r>
      </w:ins>
    </w:p>
    <w:p w14:paraId="5A8BBB0B" w14:textId="12D8F694" w:rsidR="00D17D47" w:rsidDel="006C4ABF" w:rsidRDefault="003B4DBC">
      <w:pPr>
        <w:pStyle w:val="Texto"/>
        <w:rPr>
          <w:ins w:id="3361" w:author="Luis Fernando Llanos Zavalaga" w:date="2018-07-10T15:32:00Z"/>
          <w:del w:id="3362" w:author="USER" w:date="2018-07-23T12:04:00Z"/>
        </w:rPr>
      </w:pPr>
      <w:ins w:id="3363" w:author="Regina Casanova" w:date="2018-06-25T12:42:00Z">
        <w:r w:rsidRPr="00BC4099">
          <w:lastRenderedPageBreak/>
          <w:t xml:space="preserve">Los entrevistados contaron diversas experiencias que </w:t>
        </w:r>
        <w:r>
          <w:t>tuvieron</w:t>
        </w:r>
        <w:r w:rsidRPr="00BC4099">
          <w:t xml:space="preserve"> en el ámbito personal como laboral en relación a los reclamos, </w:t>
        </w:r>
      </w:ins>
      <w:ins w:id="3364" w:author="USER" w:date="2018-07-23T11:54:00Z">
        <w:r w:rsidR="005C0380">
          <w:t>Tanto ciudadanos como personal de SUSALUD</w:t>
        </w:r>
      </w:ins>
      <w:ins w:id="3365" w:author="Regina Casanova" w:date="2018-06-25T12:42:00Z">
        <w:del w:id="3366" w:author="USER" w:date="2018-07-23T11:54:00Z">
          <w:r w:rsidRPr="00BC4099" w:rsidDel="005C0380">
            <w:delText>algunos</w:delText>
          </w:r>
        </w:del>
        <w:r w:rsidRPr="00BC4099">
          <w:t xml:space="preserve"> señalaron que habían</w:t>
        </w:r>
        <w:r>
          <w:t xml:space="preserve"> presentado</w:t>
        </w:r>
        <w:r w:rsidRPr="00BC4099">
          <w:t xml:space="preserve"> reclamos y que</w:t>
        </w:r>
      </w:ins>
      <w:ins w:id="3367" w:author="USER" w:date="2018-07-23T11:54:00Z">
        <w:r w:rsidR="005C0380">
          <w:t>, algunos</w:t>
        </w:r>
      </w:ins>
      <w:ins w:id="3368" w:author="Regina Casanova" w:date="2018-06-25T12:42:00Z">
        <w:r w:rsidRPr="00BC4099">
          <w:t xml:space="preserve"> llegaron a solucionar el problema </w:t>
        </w:r>
        <w:r>
          <w:t>presentado</w:t>
        </w:r>
        <w:r w:rsidRPr="00BC4099">
          <w:t xml:space="preserve">, </w:t>
        </w:r>
      </w:ins>
      <w:ins w:id="3369" w:author="USER" w:date="2018-07-23T11:54:00Z">
        <w:r w:rsidR="005C0380">
          <w:t xml:space="preserve">a </w:t>
        </w:r>
      </w:ins>
      <w:ins w:id="3370" w:author="Regina Casanova" w:date="2018-06-25T12:42:00Z">
        <w:r w:rsidRPr="00BC4099">
          <w:t>otros</w:t>
        </w:r>
        <w:del w:id="3371" w:author="USER" w:date="2018-07-23T11:54:00Z">
          <w:r w:rsidRPr="00BC4099" w:rsidDel="005C0380">
            <w:delText xml:space="preserve"> que</w:delText>
          </w:r>
        </w:del>
        <w:r w:rsidRPr="00BC4099">
          <w:t xml:space="preserve"> nunca </w:t>
        </w:r>
      </w:ins>
      <w:ins w:id="3372" w:author="USER" w:date="2018-07-23T11:54:00Z">
        <w:r w:rsidR="005C0380">
          <w:t xml:space="preserve">se </w:t>
        </w:r>
      </w:ins>
      <w:ins w:id="3373" w:author="Regina Casanova" w:date="2018-06-25T12:42:00Z">
        <w:r w:rsidRPr="00BC4099">
          <w:t>les di</w:t>
        </w:r>
      </w:ins>
      <w:ins w:id="3374" w:author="USER" w:date="2018-07-23T11:54:00Z">
        <w:r w:rsidR="005C0380">
          <w:t>o</w:t>
        </w:r>
      </w:ins>
      <w:ins w:id="3375" w:author="Regina Casanova" w:date="2018-06-25T12:42:00Z">
        <w:del w:id="3376" w:author="USER" w:date="2018-07-23T11:54:00Z">
          <w:r w:rsidRPr="00BC4099" w:rsidDel="005C0380">
            <w:delText>eron</w:delText>
          </w:r>
        </w:del>
        <w:r w:rsidRPr="00BC4099">
          <w:t xml:space="preserve"> una respuesta</w:t>
        </w:r>
        <w:r>
          <w:t>,</w:t>
        </w:r>
        <w:r w:rsidRPr="00BC4099">
          <w:t xml:space="preserve"> e incluso </w:t>
        </w:r>
        <w:del w:id="3377" w:author="USER" w:date="2018-07-23T11:55:00Z">
          <w:r w:rsidRPr="00BC4099" w:rsidDel="005C0380">
            <w:delText>algunos mencionaron</w:delText>
          </w:r>
        </w:del>
      </w:ins>
      <w:ins w:id="3378" w:author="USER" w:date="2018-07-23T11:58:00Z">
        <w:r w:rsidR="006C4ABF">
          <w:t xml:space="preserve">hubo personas que </w:t>
        </w:r>
      </w:ins>
      <w:ins w:id="3379" w:author="USER" w:date="2018-07-23T11:55:00Z">
        <w:r w:rsidR="005C0380">
          <w:t>contaron</w:t>
        </w:r>
      </w:ins>
      <w:ins w:id="3380" w:author="Regina Casanova" w:date="2018-06-25T12:42:00Z">
        <w:r w:rsidRPr="00BC4099">
          <w:t xml:space="preserve"> que no les dieron información sobre donde poder presentar el reclamo ni cómo hacerlo. </w:t>
        </w:r>
      </w:ins>
      <w:ins w:id="3381" w:author="USER" w:date="2018-07-23T11:58:00Z">
        <w:r w:rsidR="006C4ABF">
          <w:t xml:space="preserve">Sumado a esto, </w:t>
        </w:r>
      </w:ins>
      <w:ins w:id="3382" w:author="Regina Casanova" w:date="2018-06-25T12:42:00Z">
        <w:del w:id="3383" w:author="USER" w:date="2018-07-23T11:58:00Z">
          <w:r w:rsidRPr="00BC4099" w:rsidDel="006C4ABF">
            <w:delText>L</w:delText>
          </w:r>
        </w:del>
      </w:ins>
      <w:ins w:id="3384" w:author="USER" w:date="2018-07-23T11:58:00Z">
        <w:r w:rsidR="006C4ABF">
          <w:t>l</w:t>
        </w:r>
      </w:ins>
      <w:ins w:id="3385" w:author="Regina Casanova" w:date="2018-06-25T12:42:00Z">
        <w:r w:rsidRPr="00BC4099">
          <w:t xml:space="preserve">os gestores de las IPRESS señalaron que </w:t>
        </w:r>
        <w:del w:id="3386" w:author="USER" w:date="2018-07-23T11:58:00Z">
          <w:r w:rsidRPr="00BC4099" w:rsidDel="006C4ABF">
            <w:delText xml:space="preserve">por experiencia el hecho que </w:delText>
          </w:r>
        </w:del>
        <w:del w:id="3387" w:author="USER" w:date="2018-07-23T12:02:00Z">
          <w:r w:rsidRPr="00BC4099" w:rsidDel="006C4ABF">
            <w:delText>el</w:delText>
          </w:r>
        </w:del>
      </w:ins>
      <w:ins w:id="3388" w:author="USER" w:date="2018-07-23T12:02:00Z">
        <w:r w:rsidR="006C4ABF">
          <w:t>como el</w:t>
        </w:r>
      </w:ins>
      <w:ins w:id="3389" w:author="Regina Casanova" w:date="2018-06-25T12:42:00Z">
        <w:r w:rsidRPr="00BC4099">
          <w:t xml:space="preserve"> personal prestador de salud no pued</w:t>
        </w:r>
      </w:ins>
      <w:ins w:id="3390" w:author="USER" w:date="2018-07-23T11:58:00Z">
        <w:r w:rsidR="006C4ABF">
          <w:t>e</w:t>
        </w:r>
      </w:ins>
      <w:ins w:id="3391" w:author="Regina Casanova" w:date="2018-06-25T12:42:00Z">
        <w:del w:id="3392" w:author="USER" w:date="2018-07-23T11:58:00Z">
          <w:r w:rsidRPr="00BC4099" w:rsidDel="006C4ABF">
            <w:delText>a</w:delText>
          </w:r>
        </w:del>
        <w:r w:rsidRPr="00BC4099">
          <w:t xml:space="preserve"> presentar reclamos hace </w:t>
        </w:r>
      </w:ins>
      <w:ins w:id="3393" w:author="USER" w:date="2018-07-23T11:59:00Z">
        <w:r w:rsidR="006C4ABF">
          <w:t>que</w:t>
        </w:r>
      </w:ins>
      <w:ins w:id="3394" w:author="Regina Casanova" w:date="2018-06-25T12:42:00Z">
        <w:del w:id="3395" w:author="USER" w:date="2018-07-23T11:59:00Z">
          <w:r w:rsidRPr="00BC4099" w:rsidDel="006C4ABF">
            <w:delText>difícil que</w:delText>
          </w:r>
        </w:del>
        <w:r w:rsidRPr="00BC4099">
          <w:t xml:space="preserve"> el persona</w:t>
        </w:r>
        <w:r>
          <w:t>l</w:t>
        </w:r>
        <w:r w:rsidRPr="00BC4099">
          <w:t xml:space="preserve"> </w:t>
        </w:r>
      </w:ins>
      <w:ins w:id="3396" w:author="USER" w:date="2018-07-23T11:59:00Z">
        <w:r w:rsidR="006C4ABF">
          <w:t xml:space="preserve">no </w:t>
        </w:r>
      </w:ins>
      <w:ins w:id="3397" w:author="Regina Casanova" w:date="2018-06-25T12:42:00Z">
        <w:r w:rsidRPr="00BC4099">
          <w:t xml:space="preserve">se sienta considerado, </w:t>
        </w:r>
      </w:ins>
      <w:ins w:id="3398" w:author="USER" w:date="2018-07-23T11:59:00Z">
        <w:r w:rsidR="006C4ABF">
          <w:t>y que</w:t>
        </w:r>
      </w:ins>
      <w:ins w:id="3399" w:author="Regina Casanova" w:date="2018-06-25T12:42:00Z">
        <w:del w:id="3400" w:author="USER" w:date="2018-07-23T11:59:00Z">
          <w:r w:rsidRPr="00BC4099" w:rsidDel="006C4ABF">
            <w:delText>además que sienten que</w:delText>
          </w:r>
        </w:del>
        <w:r w:rsidRPr="00BC4099">
          <w:t xml:space="preserve"> SUSALUD </w:t>
        </w:r>
        <w:del w:id="3401" w:author="USER" w:date="2018-07-23T11:53:00Z">
          <w:r w:rsidRPr="00BC4099" w:rsidDel="005C0380">
            <w:delText>le</w:delText>
          </w:r>
        </w:del>
      </w:ins>
      <w:ins w:id="3402" w:author="USER" w:date="2018-07-23T11:53:00Z">
        <w:r w:rsidR="005C0380" w:rsidRPr="00BC4099">
          <w:t>les</w:t>
        </w:r>
      </w:ins>
      <w:ins w:id="3403" w:author="Regina Casanova" w:date="2018-06-25T12:42:00Z">
        <w:r w:rsidRPr="00BC4099">
          <w:t xml:space="preserve"> toma más importancia a los ciudadanos que a ellos</w:t>
        </w:r>
        <w:del w:id="3404" w:author="USER" w:date="2018-07-23T11:59:00Z">
          <w:r w:rsidRPr="00BC4099" w:rsidDel="006C4ABF">
            <w:delText xml:space="preserve"> mismos</w:delText>
          </w:r>
        </w:del>
        <w:r w:rsidRPr="00BC4099">
          <w:t xml:space="preserve">. También señalaron que </w:t>
        </w:r>
      </w:ins>
      <w:ins w:id="3405" w:author="USER" w:date="2018-07-23T12:00:00Z">
        <w:r w:rsidR="006C4ABF">
          <w:t>por</w:t>
        </w:r>
      </w:ins>
      <w:ins w:id="3406" w:author="Regina Casanova" w:date="2018-06-25T12:42:00Z">
        <w:del w:id="3407" w:author="USER" w:date="2018-07-23T12:00:00Z">
          <w:r w:rsidRPr="00BC4099" w:rsidDel="006C4ABF">
            <w:delText>al tener</w:delText>
          </w:r>
        </w:del>
        <w:r w:rsidRPr="00BC4099">
          <w:t xml:space="preserve"> problemas de comunicación con SUSALUD, ellos les entregan de forma tardía</w:t>
        </w:r>
      </w:ins>
      <w:ins w:id="3408" w:author="USER" w:date="2018-07-23T12:00:00Z">
        <w:r w:rsidR="006C4ABF">
          <w:t xml:space="preserve"> los</w:t>
        </w:r>
      </w:ins>
      <w:ins w:id="3409" w:author="Regina Casanova" w:date="2018-06-25T12:42:00Z">
        <w:r w:rsidRPr="00BC4099">
          <w:t xml:space="preserve"> repo</w:t>
        </w:r>
        <w:r>
          <w:t xml:space="preserve">rtes de reclamos </w:t>
        </w:r>
      </w:ins>
      <w:ins w:id="3410" w:author="USER" w:date="2018-07-23T12:00:00Z">
        <w:r w:rsidR="006C4ABF">
          <w:t>recibidos</w:t>
        </w:r>
      </w:ins>
      <w:ins w:id="3411" w:author="Regina Casanova" w:date="2018-06-25T12:42:00Z">
        <w:del w:id="3412" w:author="USER" w:date="2018-07-23T12:00:00Z">
          <w:r w:rsidDel="006C4ABF">
            <w:delText>presentados</w:delText>
          </w:r>
        </w:del>
        <w:r>
          <w:t xml:space="preserve"> por</w:t>
        </w:r>
        <w:r w:rsidRPr="00BC4099">
          <w:t xml:space="preserve"> lo que</w:t>
        </w:r>
        <w:del w:id="3413" w:author="USER" w:date="2018-07-23T12:00:00Z">
          <w:r w:rsidDel="006C4ABF">
            <w:delText xml:space="preserve"> a</w:delText>
          </w:r>
        </w:del>
        <w:r w:rsidRPr="00BC4099">
          <w:t xml:space="preserve"> ellos </w:t>
        </w:r>
        <w:r>
          <w:t xml:space="preserve">se </w:t>
        </w:r>
      </w:ins>
      <w:ins w:id="3414" w:author="USER" w:date="2018-07-23T12:00:00Z">
        <w:r w:rsidR="006C4ABF">
          <w:t xml:space="preserve">ven obligados a </w:t>
        </w:r>
      </w:ins>
      <w:ins w:id="3415" w:author="Regina Casanova" w:date="2018-06-25T12:42:00Z">
        <w:del w:id="3416" w:author="USER" w:date="2018-07-23T12:01:00Z">
          <w:r w:rsidDel="006C4ABF">
            <w:delText>les dificulta</w:delText>
          </w:r>
          <w:r w:rsidRPr="00BC4099" w:rsidDel="006C4ABF">
            <w:delText xml:space="preserve"> </w:delText>
          </w:r>
        </w:del>
        <w:r w:rsidRPr="00BC4099">
          <w:t xml:space="preserve">encontrar una solución </w:t>
        </w:r>
      </w:ins>
      <w:ins w:id="3417" w:author="USER" w:date="2018-07-23T12:01:00Z">
        <w:r w:rsidR="006C4ABF">
          <w:t>a</w:t>
        </w:r>
      </w:ins>
      <w:ins w:id="3418" w:author="Regina Casanova" w:date="2018-06-25T12:42:00Z">
        <w:del w:id="3419" w:author="USER" w:date="2018-07-23T12:01:00Z">
          <w:r w:rsidDel="006C4ABF">
            <w:delText>por</w:delText>
          </w:r>
        </w:del>
        <w:r>
          <w:t xml:space="preserve"> un</w:t>
        </w:r>
        <w:r w:rsidRPr="00BC4099">
          <w:t xml:space="preserve"> hecho </w:t>
        </w:r>
        <w:r>
          <w:t xml:space="preserve">que </w:t>
        </w:r>
        <w:r w:rsidRPr="00BC4099">
          <w:t>ocurrió tiempo</w:t>
        </w:r>
        <w:r>
          <w:t xml:space="preserve"> atrás</w:t>
        </w:r>
        <w:r w:rsidRPr="00BC4099">
          <w:t>.</w:t>
        </w:r>
      </w:ins>
      <w:ins w:id="3420" w:author="Regina Casanova" w:date="2018-07-23T20:05:00Z">
        <w:r w:rsidR="00FF4692">
          <w:t xml:space="preserve"> </w:t>
        </w:r>
      </w:ins>
      <w:ins w:id="3421" w:author="Regina Casanova" w:date="2018-06-25T12:42:00Z">
        <w:del w:id="3422" w:author="USER" w:date="2018-07-23T12:04:00Z">
          <w:r w:rsidRPr="00BC4099" w:rsidDel="006C4ABF">
            <w:delText xml:space="preserve"> </w:delText>
          </w:r>
        </w:del>
      </w:ins>
    </w:p>
    <w:p w14:paraId="5F7F5CEA" w14:textId="55027693" w:rsidR="003B4DBC" w:rsidRDefault="003B4DBC">
      <w:pPr>
        <w:pStyle w:val="Texto"/>
        <w:rPr>
          <w:ins w:id="3423" w:author="Regina Casanova" w:date="2018-06-25T12:42:00Z"/>
        </w:rPr>
        <w:pPrChange w:id="3424" w:author="Regina Casanova" w:date="2018-06-25T12:43:00Z">
          <w:pPr/>
        </w:pPrChange>
      </w:pPr>
      <w:ins w:id="3425" w:author="Regina Casanova" w:date="2018-06-25T12:42:00Z">
        <w:r w:rsidRPr="00BC4099">
          <w:t xml:space="preserve">En el grupo de los ciudadanos contaron experiencias de reclamos </w:t>
        </w:r>
        <w:r>
          <w:t>donde le dieron</w:t>
        </w:r>
        <w:r w:rsidRPr="00BC4099">
          <w:t xml:space="preserve"> dos respuestas diferentes</w:t>
        </w:r>
        <w:r>
          <w:t>,</w:t>
        </w:r>
        <w:r w:rsidRPr="00BC4099">
          <w:t xml:space="preserve"> </w:t>
        </w:r>
        <w:r>
          <w:t>lo que evidenció</w:t>
        </w:r>
        <w:r w:rsidRPr="00BC4099">
          <w:t xml:space="preserve"> que existen problemas de comunicación interna y que el </w:t>
        </w:r>
        <w:r>
          <w:t>extenso trámite burocrático por el</w:t>
        </w:r>
        <w:r w:rsidRPr="00BC4099">
          <w:t xml:space="preserve"> que hay que pasar hace que se desanimen a presentar reclamos en ciertas ocasiones.</w:t>
        </w:r>
      </w:ins>
    </w:p>
    <w:p w14:paraId="341C7678" w14:textId="77777777" w:rsidR="003B4DBC" w:rsidRDefault="003B4DBC" w:rsidP="003B4DBC">
      <w:pPr>
        <w:pStyle w:val="Cita"/>
        <w:rPr>
          <w:ins w:id="3426" w:author="Regina Casanova" w:date="2018-06-25T12:47:00Z"/>
        </w:rPr>
      </w:pPr>
      <w:ins w:id="3427" w:author="Regina Casanova" w:date="2018-06-25T12:42:00Z">
        <w:r>
          <w:t>“N</w:t>
        </w:r>
        <w:r w:rsidRPr="008D23C7">
          <w:t>os causa mucha incomodidad es que el flujo es a un solo lado, o sea el paciente puede quejarse de que el médico lo agredió, pero si el paciente agredió al médico, el médico no puede quejarse, no tiene a donde lo único que le queda es ir a la comisaría, entonces el usuario tiene esa facilidad, porque el médico como un usuario no le podrían dar esa facilidad?”</w:t>
        </w:r>
      </w:ins>
    </w:p>
    <w:p w14:paraId="479039DF" w14:textId="77777777" w:rsidR="003B4DBC" w:rsidRPr="003B4DBC" w:rsidRDefault="003B4DBC">
      <w:pPr>
        <w:rPr>
          <w:ins w:id="3428" w:author="Regina Casanova" w:date="2018-06-25T12:42:00Z"/>
        </w:rPr>
        <w:pPrChange w:id="3429" w:author="Regina Casanova" w:date="2018-06-25T12:47:00Z">
          <w:pPr>
            <w:pStyle w:val="Cita"/>
          </w:pPr>
        </w:pPrChange>
      </w:pPr>
    </w:p>
    <w:p w14:paraId="7D2C801C" w14:textId="0495972E" w:rsidR="003B4DBC" w:rsidRDefault="003B4DBC">
      <w:pPr>
        <w:pStyle w:val="Ttulo3"/>
        <w:rPr>
          <w:ins w:id="3430" w:author="Regina Casanova" w:date="2018-06-25T12:42:00Z"/>
        </w:rPr>
        <w:pPrChange w:id="3431" w:author="Regina Casanova" w:date="2018-06-25T12:47:00Z">
          <w:pPr/>
        </w:pPrChange>
      </w:pPr>
      <w:bookmarkStart w:id="3432" w:name="_Toc520655672"/>
      <w:commentRangeStart w:id="3433"/>
      <w:ins w:id="3434" w:author="Regina Casanova" w:date="2018-06-25T12:42:00Z">
        <w:r>
          <w:lastRenderedPageBreak/>
          <w:t>Rol de los reclamos y manejo de información</w:t>
        </w:r>
      </w:ins>
      <w:commentRangeEnd w:id="3433"/>
      <w:r w:rsidR="00D17D47">
        <w:rPr>
          <w:rStyle w:val="Refdecomentario"/>
          <w:rFonts w:eastAsiaTheme="minorHAnsi" w:cstheme="minorBidi"/>
          <w:color w:val="auto"/>
          <w:lang w:val="es-ES_tradnl"/>
        </w:rPr>
        <w:commentReference w:id="3433"/>
      </w:r>
      <w:bookmarkEnd w:id="3432"/>
    </w:p>
    <w:p w14:paraId="287846A9" w14:textId="16CF9C26" w:rsidR="00FF4692" w:rsidRDefault="00FF4692">
      <w:pPr>
        <w:pStyle w:val="Texto"/>
        <w:rPr>
          <w:ins w:id="3435" w:author="Regina Casanova" w:date="2018-07-23T20:10:00Z"/>
        </w:rPr>
        <w:pPrChange w:id="3436" w:author="Regina Casanova" w:date="2018-06-25T12:43:00Z">
          <w:pPr/>
        </w:pPrChange>
      </w:pPr>
      <w:ins w:id="3437" w:author="Regina Casanova" w:date="2018-07-23T20:10:00Z">
        <w:r>
          <w:t xml:space="preserve">Sobre el rol actual que tienen los reclamos, tanto el personal de SUSALUD como los ciudadanos dijeron que los reclamos tienen actualmente un rol negativo, ya que lo ven como una traba, ofensa o algo fastidioso a lo que sus autoridades no le toman importancia. El personal de SUSALUD </w:t>
        </w:r>
      </w:ins>
      <w:ins w:id="3438" w:author="Regina Casanova" w:date="2018-07-23T20:13:00Z">
        <w:r w:rsidR="00B224AF">
          <w:t xml:space="preserve">también resalto que los reclamos no son vistos como oportunidades de mejora y los ciudadanos mencionaron que los reclamos no son vistos como una forma de expresar que algo no </w:t>
        </w:r>
      </w:ins>
      <w:ins w:id="3439" w:author="Regina Casanova" w:date="2018-07-23T20:15:00Z">
        <w:r w:rsidR="00B224AF">
          <w:t>está</w:t>
        </w:r>
      </w:ins>
      <w:ins w:id="3440" w:author="Regina Casanova" w:date="2018-07-23T20:13:00Z">
        <w:r w:rsidR="00B224AF">
          <w:t xml:space="preserve"> funcionando dentro del establecimiento. </w:t>
        </w:r>
      </w:ins>
      <w:ins w:id="3441" w:author="Regina Casanova" w:date="2018-07-23T20:15:00Z">
        <w:r w:rsidR="00B224AF">
          <w:t>Por otro lado, los gestores mencionaron ellos ven a los reclamos como una ayuda para poder mejorar la atención brindada y que es el personal prestadores de salud los que ven a los reclamos como una interferencia en la atenci</w:t>
        </w:r>
      </w:ins>
      <w:ins w:id="3442" w:author="Regina Casanova" w:date="2018-07-23T20:16:00Z">
        <w:r w:rsidR="00B224AF">
          <w:t>ón e incluso hasta como algo punitivo.</w:t>
        </w:r>
      </w:ins>
    </w:p>
    <w:p w14:paraId="6475C228" w14:textId="57EB8C2E" w:rsidR="003B4DBC" w:rsidRPr="008D23C7" w:rsidRDefault="00B224AF" w:rsidP="003B4DBC">
      <w:pPr>
        <w:pStyle w:val="Cita"/>
        <w:rPr>
          <w:ins w:id="3443" w:author="Regina Casanova" w:date="2018-06-25T12:42:00Z"/>
        </w:rPr>
      </w:pPr>
      <w:ins w:id="3444" w:author="Regina Casanova" w:date="2018-07-23T20:16:00Z">
        <w:r w:rsidRPr="008D23C7">
          <w:t xml:space="preserve"> </w:t>
        </w:r>
      </w:ins>
      <w:ins w:id="3445" w:author="Regina Casanova" w:date="2018-06-25T12:42:00Z">
        <w:r w:rsidR="003B4DBC" w:rsidRPr="008D23C7">
          <w:t>“No, la queja es un reto para poder nosotros mejorar porque si yo no recibo quejas yo puedo decir 'o todo está bien o realmente la gente es indiferente' y yo creo que la gente se queje para poder hacer las cosas mejores cada vez. Sí, a mí no me fastidian las quejas, yo les agradezco cuando se quejan, 'muchas gracias' les digo porque realmente sí, porque eso me va a permitir tener, poder ingeniarme otra cosa para poder ver que eso se haga de la mejor manera, yo creo que siempre van a haber quejas porque siempre el ser humano va a lograr buscar lo mejor ¿no es cierto?”</w:t>
        </w:r>
      </w:ins>
    </w:p>
    <w:p w14:paraId="19F94EB9" w14:textId="21FE2F4F" w:rsidR="00B224AF" w:rsidRDefault="00B224AF">
      <w:pPr>
        <w:pStyle w:val="Texto"/>
        <w:rPr>
          <w:ins w:id="3446" w:author="Regina Casanova" w:date="2018-07-23T20:23:00Z"/>
        </w:rPr>
        <w:pPrChange w:id="3447" w:author="Regina Casanova" w:date="2018-06-25T12:44:00Z">
          <w:pPr/>
        </w:pPrChange>
      </w:pPr>
      <w:ins w:id="3448" w:author="Regina Casanova" w:date="2018-07-23T20:23:00Z">
        <w:r>
          <w:t xml:space="preserve">Los tres tipos de usuarios coincidieron acerca del rol </w:t>
        </w:r>
      </w:ins>
      <w:ins w:id="3449" w:author="Regina Casanova" w:date="2018-07-23T20:24:00Z">
        <w:r w:rsidR="00AA2BB0">
          <w:t xml:space="preserve">positivo </w:t>
        </w:r>
      </w:ins>
      <w:ins w:id="3450" w:author="Regina Casanova" w:date="2018-07-23T20:23:00Z">
        <w:r>
          <w:t>que deberían tener los reclamos</w:t>
        </w:r>
      </w:ins>
      <w:ins w:id="3451" w:author="Regina Casanova" w:date="2018-07-23T20:24:00Z">
        <w:r w:rsidR="00AA2BB0">
          <w:t xml:space="preserve">. Todos mencionaron que los reclamos, al ser un llamado de atención </w:t>
        </w:r>
        <w:r w:rsidR="00AA2BB0">
          <w:lastRenderedPageBreak/>
          <w:t xml:space="preserve">de parte de los ciudadanos sobre el servicio de salud brindado, </w:t>
        </w:r>
      </w:ins>
      <w:ins w:id="3452" w:author="Regina Casanova" w:date="2018-07-23T20:25:00Z">
        <w:r w:rsidR="00AA2BB0">
          <w:t>deberían</w:t>
        </w:r>
      </w:ins>
      <w:ins w:id="3453" w:author="Regina Casanova" w:date="2018-07-23T20:24:00Z">
        <w:r w:rsidR="00AA2BB0">
          <w:t xml:space="preserve"> </w:t>
        </w:r>
      </w:ins>
      <w:ins w:id="3454" w:author="Regina Casanova" w:date="2018-07-23T20:25:00Z">
        <w:r w:rsidR="00AA2BB0">
          <w:t xml:space="preserve">ser vistos como un beneficio que permite revisar procesos, estándares e incluso elaborar proyectos de mejora para poder cumplir las expectativas de los ciudadanos. </w:t>
        </w:r>
      </w:ins>
      <w:ins w:id="3455" w:author="Regina Casanova" w:date="2018-07-23T20:26:00Z">
        <w:r w:rsidR="00AA2BB0">
          <w:t xml:space="preserve">Adicionalmente, los ciudadanos </w:t>
        </w:r>
      </w:ins>
      <w:ins w:id="3456" w:author="Regina Casanova" w:date="2018-07-23T20:27:00Z">
        <w:r w:rsidR="00AA2BB0">
          <w:t xml:space="preserve">destacaron que los reclamos deberían ser vistos como un reflejo del servicio que se </w:t>
        </w:r>
      </w:ins>
      <w:ins w:id="3457" w:author="Regina Casanova" w:date="2018-07-23T20:28:00Z">
        <w:r w:rsidR="00AA2BB0">
          <w:t>está</w:t>
        </w:r>
      </w:ins>
      <w:ins w:id="3458" w:author="Regina Casanova" w:date="2018-07-23T20:27:00Z">
        <w:r w:rsidR="00AA2BB0">
          <w:t xml:space="preserve"> brindando.</w:t>
        </w:r>
      </w:ins>
    </w:p>
    <w:p w14:paraId="4BF9F851" w14:textId="16328ECD" w:rsidR="003B4DBC" w:rsidRPr="008D23C7" w:rsidRDefault="00AA2BB0" w:rsidP="003B4DBC">
      <w:pPr>
        <w:pStyle w:val="Cita"/>
        <w:rPr>
          <w:ins w:id="3459" w:author="Regina Casanova" w:date="2018-06-25T12:42:00Z"/>
        </w:rPr>
      </w:pPr>
      <w:ins w:id="3460" w:author="Regina Casanova" w:date="2018-07-23T20:28:00Z">
        <w:r w:rsidRPr="008D23C7">
          <w:t xml:space="preserve"> </w:t>
        </w:r>
      </w:ins>
      <w:ins w:id="3461" w:author="Regina Casanova" w:date="2018-06-25T12:42:00Z">
        <w:r w:rsidR="003B4DBC" w:rsidRPr="008D23C7">
          <w: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t>
        </w:r>
      </w:ins>
    </w:p>
    <w:p w14:paraId="2F69AC76" w14:textId="7896A626" w:rsidR="00AA2BB0" w:rsidRDefault="00AA2BB0">
      <w:pPr>
        <w:pStyle w:val="Texto"/>
        <w:rPr>
          <w:ins w:id="3462" w:author="Regina Casanova" w:date="2018-07-23T20:38:00Z"/>
        </w:rPr>
        <w:pPrChange w:id="3463" w:author="Regina Casanova" w:date="2018-06-25T12:44:00Z">
          <w:pPr/>
        </w:pPrChange>
      </w:pPr>
      <w:ins w:id="3464" w:author="Regina Casanova" w:date="2018-07-23T20:38:00Z">
        <w:r>
          <w:t xml:space="preserve">Sobre </w:t>
        </w:r>
      </w:ins>
      <w:ins w:id="3465" w:author="Regina Casanova" w:date="2018-07-23T20:39:00Z">
        <w:r w:rsidR="006C3002">
          <w:t>cómo</w:t>
        </w:r>
      </w:ins>
      <w:ins w:id="3466" w:author="Regina Casanova" w:date="2018-07-23T20:38:00Z">
        <w:r>
          <w:t xml:space="preserve"> se manejan ac</w:t>
        </w:r>
        <w:r w:rsidR="006C3002">
          <w:t>tualmente los reclamos,</w:t>
        </w:r>
      </w:ins>
      <w:ins w:id="3467" w:author="Regina Casanova" w:date="2018-07-23T20:39:00Z">
        <w:r w:rsidR="006C3002">
          <w:t xml:space="preserve"> </w:t>
        </w:r>
      </w:ins>
      <w:ins w:id="3468" w:author="Regina Casanova" w:date="2018-07-23T20:40:00Z">
        <w:r w:rsidR="006C3002">
          <w:t xml:space="preserve">tanto personal de SUSALUD como gestores </w:t>
        </w:r>
      </w:ins>
      <w:ins w:id="3469" w:author="Regina Casanova" w:date="2018-07-23T20:39:00Z">
        <w:r w:rsidR="006C3002">
          <w:t>se señalaron principalmente las PAUS</w:t>
        </w:r>
      </w:ins>
      <w:ins w:id="3470" w:author="Regina Casanova" w:date="2018-07-23T20:40:00Z">
        <w:r w:rsidR="006C3002">
          <w:t>, Libro de Reclamaciones</w:t>
        </w:r>
      </w:ins>
      <w:ins w:id="3471" w:author="Regina Casanova" w:date="2018-07-23T20:39:00Z">
        <w:r w:rsidR="006C3002">
          <w:t xml:space="preserve"> y el sistema </w:t>
        </w:r>
        <w:proofErr w:type="spellStart"/>
        <w:r w:rsidR="006C3002">
          <w:t>Totem</w:t>
        </w:r>
      </w:ins>
      <w:proofErr w:type="spellEnd"/>
      <w:ins w:id="3472" w:author="Regina Casanova" w:date="2018-07-23T20:40:00Z">
        <w:r w:rsidR="006C3002">
          <w:t xml:space="preserve">. </w:t>
        </w:r>
      </w:ins>
      <w:ins w:id="3473" w:author="Regina Casanova" w:date="2018-07-23T20:41:00Z">
        <w:r w:rsidR="006C3002">
          <w:t xml:space="preserve">Sin embargo, el personal de SUSALUD agregó que, por problemas de infraestructura, no todas las IPRESS cuentan con PAUS lo cual limita el manejo de los reclamos. Ellos manifestaron que es por ello que muchos gestores desconocen los problemas que han acontecido dentro de la IPRESS y </w:t>
        </w:r>
      </w:ins>
      <w:ins w:id="3474" w:author="Regina Casanova" w:date="2018-07-23T20:43:00Z">
        <w:r w:rsidR="006C3002">
          <w:t>cómo</w:t>
        </w:r>
      </w:ins>
      <w:ins w:id="3475" w:author="Regina Casanova" w:date="2018-07-23T20:41:00Z">
        <w:r w:rsidR="006C3002">
          <w:t xml:space="preserve"> es que se han resuelto problemas anteriores.</w:t>
        </w:r>
      </w:ins>
      <w:ins w:id="3476" w:author="Regina Casanova" w:date="2018-07-23T20:43:00Z">
        <w:r w:rsidR="006C3002">
          <w:t xml:space="preserve"> </w:t>
        </w:r>
      </w:ins>
      <w:ins w:id="3477" w:author="Regina Casanova" w:date="2018-07-23T20:52:00Z">
        <w:r w:rsidR="00110EAA">
          <w:t xml:space="preserve">Por </w:t>
        </w:r>
      </w:ins>
      <w:ins w:id="3478" w:author="Regina Casanova" w:date="2018-07-23T20:53:00Z">
        <w:r w:rsidR="00110EAA">
          <w:t>último</w:t>
        </w:r>
      </w:ins>
      <w:ins w:id="3479" w:author="Regina Casanova" w:date="2018-07-23T20:52:00Z">
        <w:r w:rsidR="00110EAA">
          <w:t xml:space="preserve">, </w:t>
        </w:r>
      </w:ins>
      <w:ins w:id="3480" w:author="Regina Casanova" w:date="2018-07-23T20:53:00Z">
        <w:r w:rsidR="00110EAA">
          <w:t xml:space="preserve">el personal de SUSALUD </w:t>
        </w:r>
      </w:ins>
      <w:ins w:id="3481" w:author="Regina Casanova" w:date="2018-07-23T20:52:00Z">
        <w:r w:rsidR="00110EAA">
          <w:lastRenderedPageBreak/>
          <w:t>mencion</w:t>
        </w:r>
      </w:ins>
      <w:ins w:id="3482" w:author="Regina Casanova" w:date="2018-07-23T20:53:00Z">
        <w:r w:rsidR="00110EAA">
          <w:t>ó</w:t>
        </w:r>
      </w:ins>
      <w:ins w:id="3483" w:author="Regina Casanova" w:date="2018-07-23T20:52:00Z">
        <w:r w:rsidR="00110EAA">
          <w:t xml:space="preserve"> que el Libro de Reclamaciones no se da abasto debido a que no tienen procesos claros para la interiorización de la información presentada por medio de este canal. </w:t>
        </w:r>
      </w:ins>
      <w:ins w:id="3484" w:author="Regina Casanova" w:date="2018-07-23T20:43:00Z">
        <w:r w:rsidR="006C3002">
          <w:t xml:space="preserve">Los gestores mencionaron sus experiencias en el trato de forma directa y personal con los pacientes para resolver un reclamo y </w:t>
        </w:r>
      </w:ins>
      <w:ins w:id="3485" w:author="Regina Casanova" w:date="2018-07-23T20:47:00Z">
        <w:r w:rsidR="006C3002">
          <w:t>como</w:t>
        </w:r>
      </w:ins>
      <w:ins w:id="3486" w:author="Regina Casanova" w:date="2018-07-23T20:43:00Z">
        <w:r w:rsidR="006C3002">
          <w:t xml:space="preserve"> luego realizan estadísticas de manera manual </w:t>
        </w:r>
      </w:ins>
      <w:ins w:id="3487" w:author="Regina Casanova" w:date="2018-07-23T20:47:00Z">
        <w:r w:rsidR="006C3002">
          <w:t>que les permita tomar decisiones</w:t>
        </w:r>
      </w:ins>
      <w:ins w:id="3488" w:author="Regina Casanova" w:date="2018-07-23T20:48:00Z">
        <w:r w:rsidR="006C3002">
          <w:t xml:space="preserve">. Señalaron también que </w:t>
        </w:r>
        <w:r w:rsidR="00110EAA">
          <w:t>existe</w:t>
        </w:r>
      </w:ins>
      <w:ins w:id="3489" w:author="Regina Casanova" w:date="2018-07-23T20:49:00Z">
        <w:r w:rsidR="00110EAA">
          <w:t>n procesos muy extensos ya que hay</w:t>
        </w:r>
      </w:ins>
      <w:ins w:id="3490" w:author="Regina Casanova" w:date="2018-07-23T20:48:00Z">
        <w:r w:rsidR="00110EAA">
          <w:t xml:space="preserve"> mucha delegaci</w:t>
        </w:r>
      </w:ins>
      <w:ins w:id="3491" w:author="Regina Casanova" w:date="2018-07-23T20:49:00Z">
        <w:r w:rsidR="00110EAA">
          <w:t xml:space="preserve">ón para la resolución de reclamos y que es por ello que toma tanto tiempo que se </w:t>
        </w:r>
      </w:ins>
      <w:ins w:id="3492" w:author="Regina Casanova" w:date="2018-07-23T20:50:00Z">
        <w:r w:rsidR="00110EAA">
          <w:t>dé</w:t>
        </w:r>
      </w:ins>
      <w:ins w:id="3493" w:author="Regina Casanova" w:date="2018-07-23T20:49:00Z">
        <w:r w:rsidR="00110EAA">
          <w:t xml:space="preserve"> una respuesta al ciudadano.</w:t>
        </w:r>
      </w:ins>
      <w:ins w:id="3494" w:author="Regina Casanova" w:date="2018-07-23T20:50:00Z">
        <w:r w:rsidR="00110EAA">
          <w:t xml:space="preserve"> Por otro lado, los ciudadanos no mencionaron sobre </w:t>
        </w:r>
      </w:ins>
      <w:ins w:id="3495" w:author="Regina Casanova" w:date="2018-07-23T20:51:00Z">
        <w:r w:rsidR="00110EAA">
          <w:t>cómo</w:t>
        </w:r>
      </w:ins>
      <w:ins w:id="3496" w:author="Regina Casanova" w:date="2018-07-23T20:50:00Z">
        <w:r w:rsidR="00110EAA">
          <w:t xml:space="preserve"> piensan que se manejan los reclamos </w:t>
        </w:r>
      </w:ins>
      <w:ins w:id="3497" w:author="Regina Casanova" w:date="2018-07-23T20:51:00Z">
        <w:r w:rsidR="00110EAA">
          <w:t>ya que señalaron que desconocen el procedimiento pero manifestaron que creen que les dan importancia y que no manejan la totalidad de reclamos que se presentan.</w:t>
        </w:r>
      </w:ins>
    </w:p>
    <w:p w14:paraId="60D6D172" w14:textId="10879E0F" w:rsidR="003B4DBC" w:rsidRPr="008017B3" w:rsidRDefault="00110EAA" w:rsidP="003B4DBC">
      <w:pPr>
        <w:pStyle w:val="Cita"/>
        <w:rPr>
          <w:ins w:id="3498" w:author="Regina Casanova" w:date="2018-06-25T12:42:00Z"/>
        </w:rPr>
      </w:pPr>
      <w:ins w:id="3499" w:author="Regina Casanova" w:date="2018-07-23T20:51:00Z">
        <w:r w:rsidRPr="008D23C7">
          <w:t xml:space="preserve"> </w:t>
        </w:r>
      </w:ins>
      <w:ins w:id="3500" w:author="Regina Casanova" w:date="2018-06-25T12:42:00Z">
        <w:r w:rsidR="003B4DBC" w:rsidRPr="008D23C7">
          <w: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t>
        </w:r>
      </w:ins>
    </w:p>
    <w:p w14:paraId="2C2DF0EF" w14:textId="13E5F7D8" w:rsidR="003B4DBC" w:rsidRDefault="003B4DBC">
      <w:pPr>
        <w:pStyle w:val="Texto"/>
        <w:rPr>
          <w:ins w:id="3501" w:author="Regina Casanova" w:date="2018-06-25T12:42:00Z"/>
        </w:rPr>
        <w:pPrChange w:id="3502" w:author="Regina Casanova" w:date="2018-06-25T12:44:00Z">
          <w:pPr/>
        </w:pPrChange>
      </w:pPr>
      <w:ins w:id="3503" w:author="Regina Casanova" w:date="2018-06-25T12:42:00Z">
        <w:r w:rsidRPr="008017B3">
          <w:t xml:space="preserve">Sobre cómo deberían ser manejados los reclamos, personal de SUSALUD </w:t>
        </w:r>
      </w:ins>
      <w:ins w:id="3504" w:author="Regina Casanova" w:date="2018-07-23T21:02:00Z">
        <w:r w:rsidR="00D841C5">
          <w:t xml:space="preserve">y los ciudadanos </w:t>
        </w:r>
      </w:ins>
      <w:ins w:id="3505" w:author="Regina Casanova" w:date="2018-06-25T12:42:00Z">
        <w:r>
          <w:t>señalaron</w:t>
        </w:r>
        <w:r w:rsidR="00D841C5">
          <w:t xml:space="preserve"> que debería</w:t>
        </w:r>
        <w:r w:rsidRPr="008017B3">
          <w:t xml:space="preserve"> difundir</w:t>
        </w:r>
      </w:ins>
      <w:ins w:id="3506" w:author="Regina Casanova" w:date="2018-07-23T21:02:00Z">
        <w:r w:rsidR="00D841C5">
          <w:t>se</w:t>
        </w:r>
      </w:ins>
      <w:ins w:id="3507" w:author="Regina Casanova" w:date="2018-06-25T12:42:00Z">
        <w:r w:rsidRPr="008017B3">
          <w:t xml:space="preserve"> abiertamente como manejan e interiorizan los reclamos y que </w:t>
        </w:r>
        <w:r>
          <w:t>se agilice la gestión de ellos</w:t>
        </w:r>
        <w:r w:rsidRPr="008017B3">
          <w:t xml:space="preserve">. </w:t>
        </w:r>
        <w:r>
          <w:t xml:space="preserve">Que los reclamos </w:t>
        </w:r>
        <w:r w:rsidRPr="008017B3">
          <w:t>deberían tomar</w:t>
        </w:r>
        <w:r>
          <w:t>se</w:t>
        </w:r>
        <w:r w:rsidRPr="008017B3">
          <w:t xml:space="preserve"> como una retroalimentación de</w:t>
        </w:r>
      </w:ins>
      <w:ins w:id="3508" w:author="Regina Casanova" w:date="2018-07-23T21:03:00Z">
        <w:r w:rsidR="00D841C5">
          <w:t xml:space="preserve"> parte de</w:t>
        </w:r>
      </w:ins>
      <w:ins w:id="3509" w:author="Regina Casanova" w:date="2018-06-25T12:42:00Z">
        <w:r w:rsidRPr="008017B3">
          <w:t xml:space="preserve"> los us</w:t>
        </w:r>
        <w:r w:rsidR="00D841C5">
          <w:t xml:space="preserve">uarios que utilizan el servicio y que por ello </w:t>
        </w:r>
      </w:ins>
      <w:ins w:id="3510" w:author="Regina Casanova" w:date="2018-07-23T21:03:00Z">
        <w:r w:rsidR="00D841C5">
          <w:t>deberían</w:t>
        </w:r>
      </w:ins>
      <w:ins w:id="3511" w:author="Regina Casanova" w:date="2018-06-25T12:42:00Z">
        <w:r w:rsidR="00D841C5">
          <w:t xml:space="preserve"> </w:t>
        </w:r>
      </w:ins>
      <w:ins w:id="3512" w:author="Regina Casanova" w:date="2018-07-23T21:03:00Z">
        <w:r w:rsidR="00D841C5">
          <w:t>tratarse los reclamos a más profundidad.</w:t>
        </w:r>
      </w:ins>
      <w:ins w:id="3513" w:author="Regina Casanova" w:date="2018-06-25T12:42:00Z">
        <w:r w:rsidRPr="008017B3">
          <w:t xml:space="preserve"> </w:t>
        </w:r>
      </w:ins>
      <w:ins w:id="3514" w:author="Regina Casanova" w:date="2018-07-23T21:03:00Z">
        <w:r w:rsidR="00D841C5">
          <w:t xml:space="preserve">Personal de SUSALUD aumento </w:t>
        </w:r>
      </w:ins>
      <w:ins w:id="3515" w:author="Regina Casanova" w:date="2018-07-23T21:04:00Z">
        <w:r w:rsidR="00D841C5">
          <w:t>también</w:t>
        </w:r>
      </w:ins>
      <w:ins w:id="3516" w:author="Regina Casanova" w:date="2018-07-23T21:03:00Z">
        <w:r w:rsidR="00D841C5">
          <w:t xml:space="preserve"> </w:t>
        </w:r>
      </w:ins>
      <w:ins w:id="3517" w:author="Regina Casanova" w:date="2018-07-23T21:04:00Z">
        <w:r w:rsidR="00D841C5">
          <w:t xml:space="preserve">que </w:t>
        </w:r>
      </w:ins>
      <w:ins w:id="3518" w:author="Regina Casanova" w:date="2018-06-25T12:42:00Z">
        <w:r w:rsidR="00D841C5">
          <w:t>debería</w:t>
        </w:r>
        <w:r w:rsidRPr="008017B3">
          <w:t xml:space="preserve"> realizar</w:t>
        </w:r>
      </w:ins>
      <w:ins w:id="3519" w:author="Regina Casanova" w:date="2018-07-23T21:04:00Z">
        <w:r w:rsidR="00D841C5">
          <w:t>se</w:t>
        </w:r>
      </w:ins>
      <w:ins w:id="3520" w:author="Regina Casanova" w:date="2018-06-25T12:42:00Z">
        <w:r w:rsidRPr="008017B3">
          <w:t xml:space="preserve"> copia periódica de todos </w:t>
        </w:r>
      </w:ins>
      <w:ins w:id="3521" w:author="Regina Casanova" w:date="2018-07-23T21:04:00Z">
        <w:r w:rsidR="00D841C5">
          <w:t xml:space="preserve">los </w:t>
        </w:r>
        <w:r w:rsidR="00D841C5">
          <w:lastRenderedPageBreak/>
          <w:t>reclamos</w:t>
        </w:r>
      </w:ins>
      <w:ins w:id="3522" w:author="Regina Casanova" w:date="2018-06-25T12:42:00Z">
        <w:r w:rsidRPr="008017B3">
          <w:t xml:space="preserve"> para que no ocurran inconvenientes con dicha información</w:t>
        </w:r>
      </w:ins>
      <w:ins w:id="3523" w:author="Regina Casanova" w:date="2018-07-23T21:04:00Z">
        <w:r w:rsidR="00D841C5">
          <w:t>, mientras que los ciudadanos agregaron que la automatización ayudaría enormemente para que los manejen de forma</w:t>
        </w:r>
      </w:ins>
      <w:ins w:id="3524" w:author="Regina Casanova" w:date="2018-07-23T21:05:00Z">
        <w:r w:rsidR="00D841C5">
          <w:t xml:space="preserve"> </w:t>
        </w:r>
      </w:ins>
      <w:ins w:id="3525" w:author="Regina Casanova" w:date="2018-07-23T21:04:00Z">
        <w:r w:rsidR="00D841C5">
          <w:t>correct</w:t>
        </w:r>
      </w:ins>
      <w:ins w:id="3526" w:author="Regina Casanova" w:date="2018-07-23T21:05:00Z">
        <w:r w:rsidR="00D841C5">
          <w:t xml:space="preserve">a y </w:t>
        </w:r>
      </w:ins>
      <w:ins w:id="3527" w:author="Regina Casanova" w:date="2018-07-23T21:06:00Z">
        <w:r w:rsidR="00D841C5">
          <w:t>así</w:t>
        </w:r>
      </w:ins>
      <w:ins w:id="3528" w:author="Regina Casanova" w:date="2018-07-23T21:05:00Z">
        <w:r w:rsidR="00D841C5">
          <w:t xml:space="preserve"> se </w:t>
        </w:r>
      </w:ins>
      <w:ins w:id="3529" w:author="Regina Casanova" w:date="2018-07-23T21:06:00Z">
        <w:r w:rsidR="00D841C5">
          <w:t>dé</w:t>
        </w:r>
      </w:ins>
      <w:ins w:id="3530" w:author="Regina Casanova" w:date="2018-07-23T21:05:00Z">
        <w:r w:rsidR="00D841C5">
          <w:t xml:space="preserve"> una solución general para todos los que presenten el mismo inconveniente y que no se solucione de forma personal</w:t>
        </w:r>
      </w:ins>
      <w:ins w:id="3531" w:author="Regina Casanova" w:date="2018-06-25T12:42:00Z">
        <w:r w:rsidRPr="008017B3">
          <w:t xml:space="preserve">. Sobre el mismo tema, los gestores </w:t>
        </w:r>
        <w:r>
          <w:t>precisaron la necesidad de</w:t>
        </w:r>
        <w:r w:rsidRPr="008017B3">
          <w:t xml:space="preserve"> hacer reuniones </w:t>
        </w:r>
        <w:r>
          <w:t>constantes</w:t>
        </w:r>
        <w:r w:rsidRPr="008017B3">
          <w:t xml:space="preserve"> para conocer los problemas que se vienen presentando en la IPRESS</w:t>
        </w:r>
        <w:r>
          <w:t>,</w:t>
        </w:r>
        <w:r w:rsidRPr="008017B3">
          <w:t xml:space="preserve"> además de canalizar los reclamos de una mejor manera y encontrarles un proceso de resolución adecuado. </w:t>
        </w:r>
      </w:ins>
    </w:p>
    <w:p w14:paraId="5EDBA2BB" w14:textId="5F508AF4" w:rsidR="003B4DBC" w:rsidRPr="008017B3" w:rsidRDefault="003B4DBC">
      <w:pPr>
        <w:pStyle w:val="Cita"/>
        <w:rPr>
          <w:ins w:id="3532" w:author="Regina Casanova" w:date="2018-06-25T12:42:00Z"/>
        </w:rPr>
        <w:pPrChange w:id="3533" w:author="Regina Casanova" w:date="2018-06-25T12:44:00Z">
          <w:pPr/>
        </w:pPrChange>
      </w:pPr>
      <w:ins w:id="3534" w:author="Regina Casanova" w:date="2018-06-25T12:42:00Z">
        <w:r w:rsidRPr="008D23C7">
          <w:t>“La información debe ser tratada de la forma más objetiva y segundo de que definitivamente se debería de tener un back-up, algo donde esta información quede plasmada, ¿cuál fue el motivo por el cual se produjo el reclamo?,¿ cuál fueron las acciones que</w:t>
        </w:r>
        <w:r>
          <w:t xml:space="preserve"> se tomaron, si el usuario quedó</w:t>
        </w:r>
        <w:r w:rsidRPr="008D23C7">
          <w:t xml:space="preserve"> conforme posterior a la atención?, ¿cuándo sucedieron los hecho?, Entonces considero que esta información debe ser valiosa, debe ser guardada pero también debe ser retroalimentada, cada cierto tiempo y probablemente debería haber un medio en que todos los usuarios internos podamos conocer esa información. Entonces es una retroalimentación”</w:t>
        </w:r>
      </w:ins>
    </w:p>
    <w:p w14:paraId="0B6E587B" w14:textId="66D90A06" w:rsidR="003B4DBC" w:rsidRDefault="003B4DBC">
      <w:pPr>
        <w:pStyle w:val="Ttulo3"/>
        <w:rPr>
          <w:ins w:id="3535" w:author="Regina Casanova" w:date="2018-06-25T12:42:00Z"/>
        </w:rPr>
        <w:pPrChange w:id="3536" w:author="Regina Casanova" w:date="2018-06-25T12:44:00Z">
          <w:pPr/>
        </w:pPrChange>
      </w:pPr>
      <w:bookmarkStart w:id="3537" w:name="_Toc520655673"/>
      <w:ins w:id="3538" w:author="Regina Casanova" w:date="2018-06-25T12:42:00Z">
        <w:r>
          <w:t>Herramienta Informática</w:t>
        </w:r>
        <w:bookmarkEnd w:id="3537"/>
      </w:ins>
    </w:p>
    <w:p w14:paraId="2EB2D56D" w14:textId="04300530" w:rsidR="003B4DBC" w:rsidRDefault="003B4DBC">
      <w:pPr>
        <w:pStyle w:val="Texto"/>
        <w:rPr>
          <w:ins w:id="3539" w:author="Regina Casanova" w:date="2018-06-25T12:42:00Z"/>
        </w:rPr>
        <w:pPrChange w:id="3540" w:author="Regina Casanova" w:date="2018-06-25T12:44:00Z">
          <w:pPr/>
        </w:pPrChange>
      </w:pPr>
      <w:ins w:id="3541" w:author="Regina Casanova" w:date="2018-06-25T12:42:00Z">
        <w:r>
          <w:t>Se les preguntó</w:t>
        </w:r>
        <w:r w:rsidRPr="00DF2384">
          <w:t xml:space="preserve"> a todos sus percepciones de la herramienta informática planteada para gestionar los reclamos, se les hizo preguntas sobre </w:t>
        </w:r>
      </w:ins>
      <w:ins w:id="3542" w:author="Regina Casanova" w:date="2018-06-25T12:44:00Z">
        <w:r w:rsidRPr="00DF2384">
          <w:t>qué</w:t>
        </w:r>
      </w:ins>
      <w:ins w:id="3543" w:author="Regina Casanova" w:date="2018-06-25T12:42:00Z">
        <w:r w:rsidRPr="00DF2384">
          <w:t xml:space="preserve"> características les gustaría que tuviera dicha herramienta, que datos les gustaría visualizar, cuáles </w:t>
        </w:r>
        <w:r w:rsidRPr="00DF2384">
          <w:lastRenderedPageBreak/>
          <w:t>serían sus requerimientos con el sistema y si es que compartirían la herramienta con conocidos. Las respuestas obtenidas son las siguientes.</w:t>
        </w:r>
      </w:ins>
    </w:p>
    <w:p w14:paraId="66E02469" w14:textId="4E3E9D27" w:rsidR="003B4DBC" w:rsidRDefault="003B4DBC">
      <w:pPr>
        <w:pStyle w:val="Texto"/>
        <w:rPr>
          <w:ins w:id="3544" w:author="Regina Casanova" w:date="2018-06-25T12:42:00Z"/>
        </w:rPr>
        <w:pPrChange w:id="3545" w:author="Regina Casanova" w:date="2018-06-25T12:44:00Z">
          <w:pPr/>
        </w:pPrChange>
      </w:pPr>
      <w:ins w:id="3546" w:author="Regina Casanova" w:date="2018-06-25T12:42:00Z">
        <w:r w:rsidRPr="00DF2384">
          <w:t>Todo</w:t>
        </w:r>
      </w:ins>
      <w:ins w:id="3547" w:author="Luis Fernando Llanos Zavalaga" w:date="2018-07-10T15:38:00Z">
        <w:r w:rsidR="00D17D47">
          <w:t>s</w:t>
        </w:r>
      </w:ins>
      <w:ins w:id="3548" w:author="Regina Casanova" w:date="2018-06-25T12:42:00Z">
        <w:r w:rsidRPr="00DF2384">
          <w:t xml:space="preserve"> los tipos de usuarios mencionaron que creían que la herramienta seria de utilidad y que sería más rápido para solucionar reclamos y dar visibilidad, orden y control al manejo de ellos. Solo los ciudadanos detallaron que aún les preocupa que los gestores de establecimientos de salud interactúen realmente con la herramienta para buscar soluciones a sus problemas. Todos, sin excepción, detallaron que compartirían la herramienta con sus familiares, amigos y trabajadores en el caso fuera implementada.</w:t>
        </w:r>
      </w:ins>
    </w:p>
    <w:p w14:paraId="3FE1ABC8" w14:textId="77777777" w:rsidR="003B4DBC" w:rsidRPr="0075079D" w:rsidRDefault="003B4DBC" w:rsidP="003B4DBC">
      <w:pPr>
        <w:pStyle w:val="Cita"/>
        <w:rPr>
          <w:ins w:id="3549" w:author="Regina Casanova" w:date="2018-06-25T12:42:00Z"/>
        </w:rPr>
      </w:pPr>
      <w:ins w:id="3550" w:author="Regina Casanova" w:date="2018-06-25T12:42:00Z">
        <w:r w:rsidRPr="008D23C7">
          <w: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t>
        </w:r>
      </w:ins>
    </w:p>
    <w:p w14:paraId="4F87F71D" w14:textId="61DA9772" w:rsidR="003B4DBC" w:rsidRDefault="003B4DBC">
      <w:pPr>
        <w:pStyle w:val="Texto"/>
        <w:rPr>
          <w:ins w:id="3551" w:author="Regina Casanova" w:date="2018-06-25T12:42:00Z"/>
        </w:rPr>
        <w:pPrChange w:id="3552" w:author="Regina Casanova" w:date="2018-06-25T12:44:00Z">
          <w:pPr/>
        </w:pPrChange>
      </w:pPr>
      <w:ins w:id="3553" w:author="Regina Casanova" w:date="2018-06-25T12:42:00Z">
        <w:r w:rsidRPr="00DF2384">
          <w:t xml:space="preserve">Acerca de las características que les gustaría que tuviera la herramienta, </w:t>
        </w:r>
      </w:ins>
      <w:ins w:id="3554" w:author="Regina Casanova" w:date="2018-07-23T21:10:00Z">
        <w:r w:rsidR="007D06DB">
          <w:t xml:space="preserve">todos los tipos de usuario mencionaron que </w:t>
        </w:r>
      </w:ins>
      <w:ins w:id="3555" w:author="Regina Casanova" w:date="2018-06-25T12:42:00Z">
        <w:r w:rsidRPr="00DF2384">
          <w:t>le</w:t>
        </w:r>
      </w:ins>
      <w:ins w:id="3556" w:author="Regina Casanova" w:date="2018-07-23T21:10:00Z">
        <w:r w:rsidR="007D06DB">
          <w:t>s</w:t>
        </w:r>
      </w:ins>
      <w:ins w:id="3557" w:author="Regina Casanova" w:date="2018-06-25T12:42:00Z">
        <w:r w:rsidRPr="00DF2384">
          <w:t xml:space="preserve"> gustaría que</w:t>
        </w:r>
      </w:ins>
      <w:ins w:id="3558" w:author="Regina Casanova" w:date="2018-07-23T21:10:00Z">
        <w:r w:rsidR="007D06DB">
          <w:t xml:space="preserve"> el aplicativo</w:t>
        </w:r>
      </w:ins>
      <w:ins w:id="3559" w:author="Regina Casanova" w:date="2018-06-25T12:42:00Z">
        <w:r w:rsidRPr="00DF2384">
          <w:t xml:space="preserve"> fuera al</w:t>
        </w:r>
        <w:r>
          <w:t>tamente intuitivo, directo y grá</w:t>
        </w:r>
        <w:r w:rsidRPr="00DF2384">
          <w:t>fico</w:t>
        </w:r>
        <w:r>
          <w:t>,</w:t>
        </w:r>
        <w:r w:rsidRPr="00DF2384">
          <w:t xml:space="preserve"> que pudiera accederse desde un dispositivo móvil.</w:t>
        </w:r>
      </w:ins>
      <w:ins w:id="3560" w:author="Regina Casanova" w:date="2018-07-23T21:12:00Z">
        <w:r w:rsidR="001D45D1">
          <w:t xml:space="preserve"> Todos estuvieron de acuerdo en que </w:t>
        </w:r>
      </w:ins>
      <w:ins w:id="3561" w:author="Regina Casanova" w:date="2018-07-23T21:13:00Z">
        <w:r w:rsidR="001D45D1" w:rsidRPr="00DF2384">
          <w:t>esta herramienta serviría mucho para mejorar la comunicación entre paciente e IPRESS</w:t>
        </w:r>
        <w:r w:rsidR="001D45D1">
          <w:t xml:space="preserve">. </w:t>
        </w:r>
      </w:ins>
      <w:ins w:id="3562" w:author="Regina Casanova" w:date="2018-07-23T21:11:00Z">
        <w:r w:rsidR="001D45D1">
          <w:t>El personal de SUSALUD m</w:t>
        </w:r>
      </w:ins>
      <w:ins w:id="3563" w:author="Regina Casanova" w:date="2018-06-25T12:42:00Z">
        <w:r w:rsidR="001D45D1">
          <w:t>encion</w:t>
        </w:r>
      </w:ins>
      <w:ins w:id="3564" w:author="Regina Casanova" w:date="2018-07-23T21:13:00Z">
        <w:r w:rsidR="001D45D1">
          <w:t>ó,</w:t>
        </w:r>
      </w:ins>
      <w:ins w:id="3565" w:author="Regina Casanova" w:date="2018-07-23T21:11:00Z">
        <w:r w:rsidR="001D45D1">
          <w:t xml:space="preserve"> también</w:t>
        </w:r>
      </w:ins>
      <w:ins w:id="3566" w:author="Regina Casanova" w:date="2018-07-23T21:13:00Z">
        <w:r w:rsidR="001D45D1">
          <w:t>,</w:t>
        </w:r>
      </w:ins>
      <w:ins w:id="3567" w:author="Regina Casanova" w:date="2018-06-25T12:42:00Z">
        <w:r w:rsidRPr="00DF2384">
          <w:t xml:space="preserve"> que sería ideal que los ciudadanos recibieran una confirmación, sea por mensaje de texto o correo electrónico</w:t>
        </w:r>
      </w:ins>
      <w:ins w:id="3568" w:author="Regina Casanova" w:date="2018-07-23T21:11:00Z">
        <w:r w:rsidR="001D45D1">
          <w:t>,</w:t>
        </w:r>
      </w:ins>
      <w:ins w:id="3569" w:author="Regina Casanova" w:date="2018-06-25T12:42:00Z">
        <w:r>
          <w:t xml:space="preserve"> para confirmar que el reclamo</w:t>
        </w:r>
        <w:r w:rsidRPr="00DF2384">
          <w:t xml:space="preserve"> se recibió y que se </w:t>
        </w:r>
        <w:r>
          <w:t>indicara</w:t>
        </w:r>
        <w:r w:rsidRPr="00DF2384">
          <w:t xml:space="preserve"> una fecha aproximada en la que el reclamo </w:t>
        </w:r>
        <w:r>
          <w:t>seria solucionado</w:t>
        </w:r>
        <w:r w:rsidRPr="00DF2384">
          <w:t xml:space="preserve">. </w:t>
        </w:r>
      </w:ins>
      <w:ins w:id="3570" w:author="Regina Casanova" w:date="2018-07-23T21:11:00Z">
        <w:r w:rsidR="001D45D1">
          <w:lastRenderedPageBreak/>
          <w:t>Añadieron q</w:t>
        </w:r>
      </w:ins>
      <w:ins w:id="3571" w:author="Regina Casanova" w:date="2018-06-25T12:42:00Z">
        <w:r w:rsidRPr="00DF2384">
          <w:t>ue debería considerar</w:t>
        </w:r>
      </w:ins>
      <w:ins w:id="3572" w:author="Regina Casanova" w:date="2018-07-23T21:11:00Z">
        <w:r w:rsidR="001D45D1">
          <w:t>se</w:t>
        </w:r>
      </w:ins>
      <w:ins w:id="3573" w:author="Regina Casanova" w:date="2018-06-25T12:42:00Z">
        <w:r w:rsidRPr="00DF2384">
          <w:t xml:space="preserve"> idiomas nativos para personas que </w:t>
        </w:r>
        <w:r>
          <w:t>no entendieran español y que pudiera ser accedido</w:t>
        </w:r>
        <w:r w:rsidRPr="00DF2384">
          <w:t xml:space="preserve"> por personas discapacitadas. </w:t>
        </w:r>
      </w:ins>
      <w:ins w:id="3574" w:author="Regina Casanova" w:date="2018-07-30T21:36:00Z">
        <w:r w:rsidR="00B82972">
          <w:t>Igual que los gestores, d</w:t>
        </w:r>
      </w:ins>
      <w:ins w:id="3575" w:author="Regina Casanova" w:date="2018-06-25T12:42:00Z">
        <w:r w:rsidRPr="00DF2384">
          <w:t>ijeron que les gustaría poder visualizar estadísticas de reclamos de las IPRESS</w:t>
        </w:r>
      </w:ins>
      <w:ins w:id="3576" w:author="Regina Casanova" w:date="2018-07-23T21:13:00Z">
        <w:r w:rsidR="001D45D1">
          <w:t>,</w:t>
        </w:r>
      </w:ins>
      <w:ins w:id="3577" w:author="Regina Casanova" w:date="2018-06-25T12:42:00Z">
        <w:r w:rsidRPr="00DF2384">
          <w:t xml:space="preserve"> que muestre</w:t>
        </w:r>
        <w:r>
          <w:t>n</w:t>
        </w:r>
        <w:r w:rsidRPr="00DF2384">
          <w:t xml:space="preserve"> reportes consolidados aplicando filtros seleccionados</w:t>
        </w:r>
      </w:ins>
      <w:ins w:id="3578" w:author="Regina Casanova" w:date="2018-07-23T21:13:00Z">
        <w:r w:rsidR="001D45D1">
          <w:t xml:space="preserve"> y datos de contacto en caso el ciudadano quisiera averiguar m</w:t>
        </w:r>
      </w:ins>
      <w:ins w:id="3579" w:author="Regina Casanova" w:date="2018-07-23T21:14:00Z">
        <w:r w:rsidR="001D45D1">
          <w:t>ás sobre el estado de su reclamo</w:t>
        </w:r>
      </w:ins>
      <w:ins w:id="3580" w:author="Regina Casanova" w:date="2018-06-25T12:42:00Z">
        <w:r w:rsidRPr="00DF2384">
          <w:t xml:space="preserve">. Los gestores de las IPRESS, </w:t>
        </w:r>
      </w:ins>
      <w:ins w:id="3581" w:author="Regina Casanova" w:date="2018-07-23T21:14:00Z">
        <w:r w:rsidR="001D45D1">
          <w:t xml:space="preserve">a </w:t>
        </w:r>
      </w:ins>
      <w:ins w:id="3582" w:author="Regina Casanova" w:date="2018-07-23T21:19:00Z">
        <w:r w:rsidR="00B82972">
          <w:t>todo lo menciona</w:t>
        </w:r>
      </w:ins>
      <w:ins w:id="3583" w:author="Regina Casanova" w:date="2018-07-30T21:36:00Z">
        <w:r w:rsidR="00B82972">
          <w:t>do</w:t>
        </w:r>
      </w:ins>
      <w:ins w:id="3584" w:author="Regina Casanova" w:date="2018-07-23T21:14:00Z">
        <w:r w:rsidR="001D45D1">
          <w:t xml:space="preserve"> </w:t>
        </w:r>
      </w:ins>
      <w:ins w:id="3585" w:author="Regina Casanova" w:date="2018-06-25T12:42:00Z">
        <w:r>
          <w:t xml:space="preserve">añadieron </w:t>
        </w:r>
        <w:r w:rsidRPr="00DF2384">
          <w:t xml:space="preserve">que les parece importante contar un formulario físico que permita acercarse </w:t>
        </w:r>
        <w:r>
          <w:t>a pe</w:t>
        </w:r>
        <w:r w:rsidR="001D45D1">
          <w:t>rsonas que no son digitales</w:t>
        </w:r>
      </w:ins>
      <w:ins w:id="3586" w:author="Regina Casanova" w:date="2018-07-23T21:14:00Z">
        <w:r w:rsidR="001D45D1">
          <w:t>,</w:t>
        </w:r>
      </w:ins>
      <w:ins w:id="3587" w:author="Regina Casanova" w:date="2018-06-25T12:42:00Z">
        <w:r w:rsidRPr="00DF2384">
          <w:t xml:space="preserve"> </w:t>
        </w:r>
      </w:ins>
      <w:ins w:id="3588" w:author="Regina Casanova" w:date="2018-07-23T21:14:00Z">
        <w:r w:rsidR="001D45D1">
          <w:t>a</w:t>
        </w:r>
      </w:ins>
      <w:ins w:id="3589" w:author="Regina Casanova" w:date="2018-06-25T12:42:00Z">
        <w:r w:rsidRPr="00DF2384">
          <w:t xml:space="preserve">demás </w:t>
        </w:r>
      </w:ins>
      <w:ins w:id="3590" w:author="Regina Casanova" w:date="2018-07-23T21:14:00Z">
        <w:r w:rsidR="001D45D1">
          <w:t>de</w:t>
        </w:r>
      </w:ins>
      <w:ins w:id="3591" w:author="Regina Casanova" w:date="2018-06-25T12:42:00Z">
        <w:r w:rsidRPr="00DF2384">
          <w:t xml:space="preserve"> una parte educativa en donde se dé a conocer los servicios de salud brindados para que los reclamos pr</w:t>
        </w:r>
        <w:r w:rsidR="00DF2387">
          <w:t>esentados sean valiosos y p</w:t>
        </w:r>
      </w:ins>
      <w:ins w:id="3592" w:author="Regina Casanova" w:date="2018-07-23T21:21:00Z">
        <w:r w:rsidR="00DF2387">
          <w:t>ermitan</w:t>
        </w:r>
      </w:ins>
      <w:ins w:id="3593" w:author="Regina Casanova" w:date="2018-06-25T12:42:00Z">
        <w:r w:rsidRPr="00DF2384">
          <w:t xml:space="preserve"> encontrar verdaderas fallas en sus procesos. </w:t>
        </w:r>
      </w:ins>
      <w:ins w:id="3594" w:author="Regina Casanova" w:date="2018-07-23T21:21:00Z">
        <w:r w:rsidR="00DF2387">
          <w:t xml:space="preserve">Señalaron esto debido a que </w:t>
        </w:r>
      </w:ins>
      <w:ins w:id="3595" w:author="Regina Casanova" w:date="2018-07-23T21:22:00Z">
        <w:r w:rsidR="00DF2387">
          <w:t>p</w:t>
        </w:r>
      </w:ins>
      <w:ins w:id="3596" w:author="Regina Casanova" w:date="2018-06-25T12:42:00Z">
        <w:r w:rsidRPr="00DF2384">
          <w:t>ara ellos</w:t>
        </w:r>
      </w:ins>
      <w:ins w:id="3597" w:author="Regina Casanova" w:date="2018-07-23T21:22:00Z">
        <w:r w:rsidR="00DF2387">
          <w:t>,</w:t>
        </w:r>
      </w:ins>
      <w:ins w:id="3598" w:author="Regina Casanova" w:date="2018-06-25T12:42:00Z">
        <w:r w:rsidRPr="00DF2384">
          <w:t xml:space="preserve"> es </w:t>
        </w:r>
      </w:ins>
      <w:ins w:id="3599" w:author="Regina Casanova" w:date="2018-07-23T21:22:00Z">
        <w:r w:rsidR="00DF2387">
          <w:t xml:space="preserve">de suma </w:t>
        </w:r>
      </w:ins>
      <w:ins w:id="3600" w:author="Regina Casanova" w:date="2018-06-25T12:42:00Z">
        <w:r w:rsidR="00DF2387">
          <w:t>importan</w:t>
        </w:r>
      </w:ins>
      <w:ins w:id="3601" w:author="Regina Casanova" w:date="2018-07-23T21:22:00Z">
        <w:r w:rsidR="00DF2387">
          <w:t>cia</w:t>
        </w:r>
      </w:ins>
      <w:ins w:id="3602" w:author="Regina Casanova" w:date="2018-06-25T12:42:00Z">
        <w:r w:rsidRPr="00DF2384">
          <w:t xml:space="preserve"> conocer que es lo que sucede en tiempo real en e</w:t>
        </w:r>
        <w:r>
          <w:t xml:space="preserve">l hospital y </w:t>
        </w:r>
      </w:ins>
      <w:ins w:id="3603" w:author="Regina Casanova" w:date="2018-07-23T21:22:00Z">
        <w:r w:rsidR="00DF2387">
          <w:t>mencionaron</w:t>
        </w:r>
      </w:ins>
      <w:ins w:id="3604" w:author="Regina Casanova" w:date="2018-06-25T12:42:00Z">
        <w:r>
          <w:t xml:space="preserve"> que no </w:t>
        </w:r>
      </w:ins>
      <w:ins w:id="3605" w:author="Regina Casanova" w:date="2018-07-23T21:22:00Z">
        <w:r w:rsidR="00DF2387">
          <w:t xml:space="preserve">les </w:t>
        </w:r>
      </w:ins>
      <w:ins w:id="3606" w:author="Regina Casanova" w:date="2018-06-25T12:42:00Z">
        <w:r w:rsidR="00DF2387">
          <w:t>sirve</w:t>
        </w:r>
        <w:r w:rsidRPr="00DF2384">
          <w:t xml:space="preserve"> información desactualizada</w:t>
        </w:r>
      </w:ins>
      <w:ins w:id="3607" w:author="Regina Casanova" w:date="2018-07-23T21:22:00Z">
        <w:r w:rsidR="00DF2387">
          <w:t xml:space="preserve"> o errónea</w:t>
        </w:r>
      </w:ins>
      <w:ins w:id="3608" w:author="Regina Casanova" w:date="2018-06-25T12:42:00Z">
        <w:r w:rsidRPr="00DF2384">
          <w:t>. Los ciudadanos dijeron que también les gustaría poder ver las respuestas dadas por personas que gestionen los reclamos y que debería no solo mostrar la parte negativa sino también lo positivo que se debe resaltar del establecimiento. Les parecía más cómodo que los reclamos se agruparan por tema al cual ellos pudieran irse sumando en lugar de hacerlo personal, de este modo iban a poder revisar temáticas similares.</w:t>
        </w:r>
      </w:ins>
    </w:p>
    <w:p w14:paraId="1C3DF264" w14:textId="77777777" w:rsidR="003B4DBC" w:rsidRPr="00DF2384" w:rsidRDefault="003B4DBC" w:rsidP="003B4DBC">
      <w:pPr>
        <w:pStyle w:val="Cita"/>
        <w:rPr>
          <w:ins w:id="3609" w:author="Regina Casanova" w:date="2018-06-25T12:42:00Z"/>
        </w:rPr>
      </w:pPr>
      <w:ins w:id="3610" w:author="Regina Casanova" w:date="2018-06-25T12:42:00Z">
        <w:r w:rsidRPr="008D23C7">
          <w:t>“Pero si sería bueno tener estadística para ver de qué parte es la que más se están quejando al final, emergencia, hospitalización, consulta externa, si en consulta externa que consultorio es el que más falencia tiene para poder mejorar, implementar, que se yo, esa parte sí.”</w:t>
        </w:r>
      </w:ins>
    </w:p>
    <w:p w14:paraId="0F88AA4B" w14:textId="0A901EC4" w:rsidR="003B4DBC" w:rsidRDefault="003B4DBC">
      <w:pPr>
        <w:pStyle w:val="Texto"/>
        <w:rPr>
          <w:ins w:id="3611" w:author="Regina Casanova" w:date="2018-06-25T12:42:00Z"/>
        </w:rPr>
        <w:pPrChange w:id="3612" w:author="Regina Casanova" w:date="2018-06-25T12:45:00Z">
          <w:pPr/>
        </w:pPrChange>
      </w:pPr>
      <w:ins w:id="3613" w:author="Regina Casanova" w:date="2018-06-25T12:42:00Z">
        <w:r w:rsidRPr="00DF2384">
          <w:lastRenderedPageBreak/>
          <w:t>Sobre los requerimientos de la herramienta, el personal de SUSALUD mencion</w:t>
        </w:r>
        <w:r>
          <w:t>ó</w:t>
        </w:r>
        <w:r w:rsidRPr="00DF2384">
          <w:t xml:space="preserve"> que un componente educativo era necesario para poder difundir la cultura de los derechos en salud de los ciudadanos, que era necesario que hubieran estadísticas y gráficos sobre los reclamos para que los ciudadanos los tomen de referencia para poder tomar una decisión sobre dónde buscar </w:t>
        </w:r>
        <w:r w:rsidR="00655C3E">
          <w:t>atención médica</w:t>
        </w:r>
        <w:r w:rsidRPr="00DF2384">
          <w:t xml:space="preserve">. Dijeron que esta herramienta debería permitir la participación activa de los ciudadanos </w:t>
        </w:r>
      </w:ins>
      <w:ins w:id="3614" w:author="Regina Casanova" w:date="2018-07-30T22:09:00Z">
        <w:r w:rsidR="00655C3E">
          <w:t xml:space="preserve">y personal prestador de salud ya que los últimos </w:t>
        </w:r>
      </w:ins>
      <w:ins w:id="3615" w:author="Regina Casanova" w:date="2018-07-30T22:10:00Z">
        <w:r w:rsidR="00655C3E">
          <w:t>podrían</w:t>
        </w:r>
      </w:ins>
      <w:ins w:id="3616" w:author="Regina Casanova" w:date="2018-07-30T22:09:00Z">
        <w:r w:rsidR="00655C3E">
          <w:t xml:space="preserve"> </w:t>
        </w:r>
      </w:ins>
      <w:ins w:id="3617" w:author="Regina Casanova" w:date="2018-07-30T22:10:00Z">
        <w:r w:rsidR="00655C3E">
          <w:t xml:space="preserve">brindar mejoras con una visión privilegiada del problema </w:t>
        </w:r>
      </w:ins>
      <w:ins w:id="3618" w:author="Regina Casanova" w:date="2018-06-25T12:42:00Z">
        <w:r w:rsidRPr="00DF2384">
          <w:t xml:space="preserve">e incluso podría </w:t>
        </w:r>
      </w:ins>
      <w:ins w:id="3619" w:author="Regina Casanova" w:date="2018-07-30T22:10:00Z">
        <w:r w:rsidR="00655C3E">
          <w:t xml:space="preserve">servir para </w:t>
        </w:r>
      </w:ins>
      <w:ins w:id="3620" w:author="Regina Casanova" w:date="2018-06-25T12:42:00Z">
        <w:r w:rsidR="00655C3E">
          <w:t>empoderarlos</w:t>
        </w:r>
      </w:ins>
      <w:ins w:id="3621" w:author="Regina Casanova" w:date="2018-07-30T22:10:00Z">
        <w:r w:rsidR="00655C3E">
          <w:t>.</w:t>
        </w:r>
      </w:ins>
      <w:ins w:id="3622" w:author="Regina Casanova" w:date="2018-06-25T12:42:00Z">
        <w:r w:rsidRPr="00DF2384">
          <w:t xml:space="preserve"> Los gesto</w:t>
        </w:r>
        <w:r w:rsidR="006E78A0">
          <w:t xml:space="preserve">res de IPRESS mencionaron </w:t>
        </w:r>
      </w:ins>
      <w:ins w:id="3623" w:author="Regina Casanova" w:date="2018-07-23T21:24:00Z">
        <w:r w:rsidR="006E78A0">
          <w:t>también</w:t>
        </w:r>
      </w:ins>
      <w:ins w:id="3624" w:author="Regina Casanova" w:date="2018-06-25T12:42:00Z">
        <w:r w:rsidRPr="00DF2384">
          <w:t xml:space="preserve"> que necesitan identificar rápidamente en que parte del proceso fallan</w:t>
        </w:r>
      </w:ins>
      <w:ins w:id="3625" w:author="Regina Casanova" w:date="2018-07-30T21:49:00Z">
        <w:r w:rsidR="00DB3109">
          <w:t xml:space="preserve">, </w:t>
        </w:r>
        <w:r w:rsidR="00DB3109" w:rsidRPr="00DF2384">
          <w:t>que debería</w:t>
        </w:r>
        <w:r w:rsidR="00DB3109">
          <w:t xml:space="preserve"> poder</w:t>
        </w:r>
        <w:r w:rsidR="00DB3109" w:rsidRPr="00DF2384">
          <w:t xml:space="preserve"> ver</w:t>
        </w:r>
        <w:r w:rsidR="00DB3109">
          <w:t>se</w:t>
        </w:r>
        <w:r w:rsidR="00DB3109" w:rsidRPr="00DF2384">
          <w:t xml:space="preserve"> los pasos hechos anteriormente </w:t>
        </w:r>
        <w:r w:rsidR="00DB3109">
          <w:t>para</w:t>
        </w:r>
        <w:r w:rsidR="00DB3109" w:rsidRPr="00DF2384">
          <w:t xml:space="preserve"> gestionar los reclamos de una manera uniforme</w:t>
        </w:r>
      </w:ins>
      <w:ins w:id="3626" w:author="Regina Casanova" w:date="2018-06-25T12:42:00Z">
        <w:r w:rsidRPr="00DF2384">
          <w:t xml:space="preserve"> y que debería incluirse una parte </w:t>
        </w:r>
        <w:r>
          <w:t>específica</w:t>
        </w:r>
        <w:r w:rsidRPr="00DF2384">
          <w:t xml:space="preserve"> para problemas con aseguramiento. Resaltaron la importancia de los gráficos estadísticos</w:t>
        </w:r>
        <w:r>
          <w:t xml:space="preserve"> y de no</w:t>
        </w:r>
        <w:r w:rsidRPr="00DF2384">
          <w:t xml:space="preserve"> colocar</w:t>
        </w:r>
        <w:r>
          <w:t xml:space="preserve"> solo</w:t>
        </w:r>
        <w:r w:rsidRPr="00DF2384">
          <w:t xml:space="preserve"> las cosas negativas sino colocar también recomendaciones o felicitaciones. Comentaron que si pudieran revisar el historial del ciudadano que presenta una queja para saber si es una persona que se queja frecuentemente</w:t>
        </w:r>
        <w:r>
          <w:t>,</w:t>
        </w:r>
        <w:r w:rsidRPr="00DF2384">
          <w:t xml:space="preserve"> sería sumamente útil ya que tienen problemas con personas que se quejan reiterativamente por temas ya solucionados. Dijeron que agrupar reclamos por tipos, ver consolidado de reclamos pasados y que reciban los reclamos </w:t>
        </w:r>
        <w:bookmarkStart w:id="3627" w:name="_GoBack"/>
        <w:bookmarkEnd w:id="3627"/>
        <w:r w:rsidRPr="00DF2384">
          <w:t>en tiempo real es de suma importancia</w:t>
        </w:r>
      </w:ins>
      <w:ins w:id="3628" w:author="Regina Casanova" w:date="2018-07-23T21:25:00Z">
        <w:r w:rsidR="006E78A0">
          <w:t xml:space="preserve"> y</w:t>
        </w:r>
      </w:ins>
      <w:ins w:id="3629" w:author="Regina Casanova" w:date="2018-06-25T12:42:00Z">
        <w:r w:rsidRPr="00DF2384">
          <w:t xml:space="preserve"> que si se pudiera incluir una parte donde los ciudadanos colocaran sugerencias, probablemente se mejoraría la comunicación entre ciudadanos y establecimientos de s</w:t>
        </w:r>
        <w:r w:rsidR="006E78A0">
          <w:t xml:space="preserve">alud. Los ciudadanos </w:t>
        </w:r>
      </w:ins>
      <w:ins w:id="3630" w:author="Regina Casanova" w:date="2018-07-23T21:25:00Z">
        <w:r w:rsidR="006E78A0">
          <w:t>señalaron</w:t>
        </w:r>
      </w:ins>
      <w:ins w:id="3631" w:author="Regina Casanova" w:date="2018-06-25T12:42:00Z">
        <w:r w:rsidRPr="00DF2384">
          <w:t xml:space="preserve"> que sus requerimientos más van por la autonomía de los procesos para resolución de reclamos y poder asegurarse que el reclamo llegue a alguien</w:t>
        </w:r>
      </w:ins>
      <w:ins w:id="3632" w:author="Regina Casanova" w:date="2018-07-23T21:25:00Z">
        <w:r w:rsidR="006E78A0">
          <w:t xml:space="preserve"> para ser resuelto</w:t>
        </w:r>
      </w:ins>
      <w:ins w:id="3633" w:author="Regina Casanova" w:date="2018-06-25T12:42:00Z">
        <w:r w:rsidRPr="00DF2384">
          <w:t xml:space="preserve">. Ellos desean ver una mejoría en el servicio brindado y les gustaría poder educarse sobre </w:t>
        </w:r>
        <w:r w:rsidRPr="00DF2384">
          <w:lastRenderedPageBreak/>
          <w:t>los servicios de salud brindado</w:t>
        </w:r>
        <w:r>
          <w:t>s</w:t>
        </w:r>
        <w:r w:rsidRPr="00DF2384">
          <w:t xml:space="preserve"> y sobre como presentar un reclamo de forma adecuada. El único requerimiento que presentaron para la herramienta</w:t>
        </w:r>
        <w:r w:rsidR="00DB3109">
          <w:t xml:space="preserve"> informática en si es que pu</w:t>
        </w:r>
      </w:ins>
      <w:ins w:id="3634" w:author="Regina Casanova" w:date="2018-07-30T21:52:00Z">
        <w:r w:rsidR="00DB3109">
          <w:t>dieran</w:t>
        </w:r>
      </w:ins>
      <w:ins w:id="3635" w:author="Regina Casanova" w:date="2018-06-25T12:42:00Z">
        <w:r w:rsidRPr="00DF2384">
          <w:t xml:space="preserve"> adjuntarse mate</w:t>
        </w:r>
        <w:r w:rsidR="00DB3109">
          <w:t xml:space="preserve">rial multimedia donde puedan </w:t>
        </w:r>
      </w:ins>
      <w:ins w:id="3636" w:author="Regina Casanova" w:date="2018-07-30T21:52:00Z">
        <w:r w:rsidR="00DB3109">
          <w:t>demostrar</w:t>
        </w:r>
      </w:ins>
      <w:ins w:id="3637" w:author="Regina Casanova" w:date="2018-06-25T12:42:00Z">
        <w:r w:rsidRPr="00DF2384">
          <w:t xml:space="preserve"> lo ocurrido.</w:t>
        </w:r>
      </w:ins>
    </w:p>
    <w:p w14:paraId="6CD7658F" w14:textId="77777777" w:rsidR="003B4DBC" w:rsidRDefault="003B4DBC" w:rsidP="003B4DBC">
      <w:pPr>
        <w:pStyle w:val="Cita"/>
        <w:rPr>
          <w:ins w:id="3638" w:author="Regina Casanova" w:date="2018-06-25T12:42:00Z"/>
        </w:rPr>
      </w:pPr>
      <w:ins w:id="3639" w:author="Regina Casanova" w:date="2018-06-25T12:42:00Z">
        <w:r w:rsidRPr="008D23C7">
          <w:t>“Porque lo ideal es que haya una comunicación muchísimo más fluida, o sea que realmente la gente pueda hablar con gente o que por lo menos haya un sistema suficientemente inteligente como para que te dé respuestas inmediatas y que las cosas se automaticen e incluso por un tema de costos”</w:t>
        </w:r>
      </w:ins>
    </w:p>
    <w:p w14:paraId="1E60193C" w14:textId="77777777" w:rsidR="003B4DBC" w:rsidRDefault="003B4DBC">
      <w:pPr>
        <w:pStyle w:val="Ttulo3"/>
        <w:rPr>
          <w:ins w:id="3640" w:author="Regina Casanova" w:date="2018-06-25T12:42:00Z"/>
        </w:rPr>
        <w:pPrChange w:id="3641" w:author="Regina Casanova" w:date="2018-06-25T12:45:00Z">
          <w:pPr>
            <w:pStyle w:val="Prrafodelista"/>
            <w:numPr>
              <w:numId w:val="46"/>
            </w:numPr>
            <w:ind w:hanging="360"/>
          </w:pPr>
        </w:pPrChange>
      </w:pPr>
      <w:bookmarkStart w:id="3642" w:name="_Toc520655674"/>
      <w:ins w:id="3643" w:author="Regina Casanova" w:date="2018-06-25T12:42:00Z">
        <w:r>
          <w:t>Adicionales mencionados por los entrevistados</w:t>
        </w:r>
        <w:bookmarkEnd w:id="3642"/>
      </w:ins>
    </w:p>
    <w:p w14:paraId="1FAB2023" w14:textId="57C44BFA" w:rsidR="003B4DBC" w:rsidRDefault="003B4DBC">
      <w:pPr>
        <w:pStyle w:val="Texto"/>
        <w:rPr>
          <w:ins w:id="3644" w:author="Regina Casanova" w:date="2018-06-25T12:42:00Z"/>
        </w:rPr>
        <w:pPrChange w:id="3645" w:author="Regina Casanova" w:date="2018-06-25T12:45:00Z">
          <w:pPr>
            <w:spacing w:line="480" w:lineRule="auto"/>
          </w:pPr>
        </w:pPrChange>
      </w:pPr>
      <w:ins w:id="3646" w:author="Regina Casanova" w:date="2018-06-25T12:42:00Z">
        <w:r>
          <w:t>Adicionalmente a las preguntas efectuadas, los entrevistados mencionaron lo</w:t>
        </w:r>
        <w:del w:id="3647" w:author="Luis Fernando Llanos Zavalaga" w:date="2018-07-10T15:44:00Z">
          <w:r w:rsidDel="000C3480">
            <w:delText>s</w:delText>
          </w:r>
        </w:del>
        <w:r w:rsidR="00765F76">
          <w:t xml:space="preserve"> siguiente</w:t>
        </w:r>
      </w:ins>
      <w:ins w:id="3648" w:author="Regina Casanova" w:date="2018-07-23T21:35:00Z">
        <w:r w:rsidR="00765F76">
          <w:t>.</w:t>
        </w:r>
      </w:ins>
      <w:ins w:id="3649" w:author="Regina Casanova" w:date="2018-06-25T12:42:00Z">
        <w:r w:rsidR="00765F76">
          <w:t xml:space="preserve"> </w:t>
        </w:r>
      </w:ins>
      <w:ins w:id="3650" w:author="Regina Casanova" w:date="2018-07-23T21:35:00Z">
        <w:r w:rsidR="00765F76">
          <w:t>E</w:t>
        </w:r>
      </w:ins>
      <w:ins w:id="3651" w:author="Regina Casanova" w:date="2018-06-25T12:42:00Z">
        <w:r>
          <w:t xml:space="preserve">l personal de SUSALUD indicó que para que la herramienta tenga éxito, se necesita mucha difusión y trabajo permanente de capacitación, que se consideren idiomas regionales para que pueda alcanzar mayor población y que se construya un manual con material multimedia sobre el uso de esta herramienta. Mencionaron </w:t>
        </w:r>
      </w:ins>
      <w:ins w:id="3652" w:author="Regina Casanova" w:date="2018-06-25T12:45:00Z">
        <w:r>
          <w:t>también</w:t>
        </w:r>
      </w:ins>
      <w:ins w:id="3653" w:author="Regina Casanova" w:date="2018-06-25T12:42:00Z">
        <w:r>
          <w:t xml:space="preserve"> que se necesita desmitificar el reclamo para que los directivos de las IPRESS sientan la necesidad de mejorar tomando como base los reclamos, pero que esto no se va a poder hacer si no se mejora la comunicación con los pacientes y, se acorten u </w:t>
        </w:r>
      </w:ins>
      <w:ins w:id="3654" w:author="Regina Casanova" w:date="2018-06-25T12:45:00Z">
        <w:r>
          <w:t>optimicen</w:t>
        </w:r>
      </w:ins>
      <w:ins w:id="3655" w:author="Regina Casanova" w:date="2018-06-25T12:42:00Z">
        <w:r>
          <w:t xml:space="preserve"> procesos para conocer mejor el flujo de los reclamos y en qué estado se encuentran. Enfatizaron que no se deben dar cambios cosméticos a los procesos y que se empleen los reclamos para encontrar las verdaderas causas de los problemas. Mencionaron que un formato en papel es </w:t>
        </w:r>
      </w:ins>
      <w:ins w:id="3656" w:author="Regina Casanova" w:date="2018-06-25T12:45:00Z">
        <w:r>
          <w:t>todavía</w:t>
        </w:r>
      </w:ins>
      <w:ins w:id="3657" w:author="Regina Casanova" w:date="2018-06-25T12:42:00Z">
        <w:r>
          <w:t xml:space="preserve"> necesario, ya que existen poblaciones con limitada o nula conectividad y que se debe priorizar la </w:t>
        </w:r>
        <w:r>
          <w:lastRenderedPageBreak/>
          <w:t xml:space="preserve">educación de los ciudadanos sobre los servicios de salud y su aseguramiento. Sobre este último punto, los gestores de IPRESS mencionaron que una mejor educación sobre los servicios </w:t>
        </w:r>
      </w:ins>
      <w:ins w:id="3658" w:author="Regina Casanova" w:date="2018-06-25T12:45:00Z">
        <w:r>
          <w:t>haría</w:t>
        </w:r>
      </w:ins>
      <w:ins w:id="3659" w:author="Regina Casanova" w:date="2018-06-25T12:42:00Z">
        <w:r>
          <w:t xml:space="preserve"> que no se presentaran quejas injustificadas o invalidas por parte de los ciudadanos.</w:t>
        </w:r>
      </w:ins>
    </w:p>
    <w:p w14:paraId="02FC8F59" w14:textId="77777777" w:rsidR="003B4DBC" w:rsidRDefault="003B4DBC" w:rsidP="003B4DBC">
      <w:pPr>
        <w:pStyle w:val="Cita"/>
        <w:rPr>
          <w:ins w:id="3660" w:author="Regina Casanova" w:date="2018-06-25T12:42:00Z"/>
        </w:rPr>
      </w:pPr>
      <w:ins w:id="3661" w:author="Regina Casanova" w:date="2018-06-25T12:42:00Z">
        <w:r w:rsidRPr="008D23C7">
          <w:t>“Entonces lo que se está haciendo es solamente atender a los que reclaman, pero el problema que es la oferta limitada no se está resolviendo, entonces eso es para mí lo más importante. Que haya cambios, no cosméticos, sino de fondo en la gestión de los establecimientos.”</w:t>
        </w:r>
      </w:ins>
    </w:p>
    <w:p w14:paraId="2E13F863" w14:textId="03365F6A" w:rsidR="003B4DBC" w:rsidRPr="009C3A61" w:rsidRDefault="003B4DBC">
      <w:pPr>
        <w:pStyle w:val="Texto"/>
        <w:rPr>
          <w:ins w:id="3662" w:author="Regina Casanova" w:date="2018-06-25T12:42:00Z"/>
        </w:rPr>
        <w:pPrChange w:id="3663" w:author="Regina Casanova" w:date="2018-06-25T12:45:00Z">
          <w:pPr>
            <w:spacing w:line="480" w:lineRule="auto"/>
          </w:pPr>
        </w:pPrChange>
      </w:pPr>
      <w:ins w:id="3664" w:author="Regina Casanova" w:date="2018-06-25T12:42:00Z">
        <w:r>
          <w:t xml:space="preserve">Respecto a lo que a ellos les parece más importante, el personal de SUSALUD respondió que tanto la validación, capacitación y monitoreo del personal como la herramienta informática son importantes, pero que debe prestarse atención a como se atienden los reclamos para poder mejorar su rol y que se tome conciencia que con ellos se puede aproximar el nivel de calidad de servicio ofrecido. Los gestores de IPRESS mencionaron que la forma del manejo de información de los reclamos es más importante que la herramienta en </w:t>
        </w:r>
      </w:ins>
      <w:ins w:id="3665" w:author="Regina Casanova" w:date="2018-07-23T21:36:00Z">
        <w:r w:rsidR="005A27E6">
          <w:t>sí</w:t>
        </w:r>
      </w:ins>
      <w:ins w:id="3666" w:author="Regina Casanova" w:date="2018-06-25T12:42:00Z">
        <w:r>
          <w:t>, mientras que los ciudadanos mencionaron la importancia de reclamos, la educación que se le da a los ciudadanos sobre servicios y la informatización del proceso de gestión de reclamos con el uso de una herramienta informática.</w:t>
        </w:r>
      </w:ins>
    </w:p>
    <w:p w14:paraId="4F2CCA81" w14:textId="77777777" w:rsidR="003B4DBC" w:rsidRPr="002826AD" w:rsidRDefault="003B4DBC" w:rsidP="003B4DBC">
      <w:pPr>
        <w:pStyle w:val="Cita"/>
        <w:rPr>
          <w:ins w:id="3667" w:author="Regina Casanova" w:date="2018-06-25T12:42:00Z"/>
        </w:rPr>
      </w:pPr>
      <w:ins w:id="3668" w:author="Regina Casanova" w:date="2018-06-25T12:42:00Z">
        <w:r w:rsidRPr="008D23C7">
          <w:t xml:space="preserve">“Pero la relevancia para mí está en la atención de estos reclamos, ¿cómo atiendo, lo atiendo de forma oportuna? Si lo atiendo de forma oportuna y con calidad además que satisfaga al usuario, entonces yo creo que esa parte es la parte </w:t>
        </w:r>
        <w:r w:rsidRPr="008D23C7">
          <w:lastRenderedPageBreak/>
          <w:t xml:space="preserve">sustancial, yo puedo poner muchos canales, muchos canales de reclamos, pero, ¿qué pasaría si yo tengo un excelente canal, pero no tengo una capacidad resolutiva para estos reclamos? Sería incongruente, entonces para mí es muy importante la resolución, o sea la solución de los </w:t>
        </w:r>
        <w:commentRangeStart w:id="3669"/>
        <w:r w:rsidRPr="008D23C7">
          <w:t>reclamos</w:t>
        </w:r>
      </w:ins>
      <w:commentRangeEnd w:id="3669"/>
      <w:ins w:id="3670" w:author="Regina Casanova" w:date="2018-07-20T20:30:00Z">
        <w:r w:rsidR="007808F4">
          <w:rPr>
            <w:rStyle w:val="Refdecomentario"/>
            <w:i w:val="0"/>
            <w:iCs w:val="0"/>
            <w:color w:val="auto"/>
          </w:rPr>
          <w:commentReference w:id="3669"/>
        </w:r>
      </w:ins>
      <w:ins w:id="3671" w:author="Regina Casanova" w:date="2018-06-25T12:42:00Z">
        <w:r w:rsidRPr="008D23C7">
          <w:t>.”</w:t>
        </w:r>
      </w:ins>
    </w:p>
    <w:p w14:paraId="01E69993" w14:textId="0268D7F8" w:rsidR="003B4DBC" w:rsidRPr="003B4DBC" w:rsidDel="003B4DBC" w:rsidRDefault="003B4DBC" w:rsidP="008D23C7">
      <w:pPr>
        <w:pStyle w:val="Texto"/>
        <w:rPr>
          <w:del w:id="3672" w:author="Regina Casanova" w:date="2018-06-25T12:46:00Z"/>
          <w:lang w:val="es-ES_tradnl"/>
          <w:rPrChange w:id="3673" w:author="Regina Casanova" w:date="2018-06-25T12:42:00Z">
            <w:rPr>
              <w:del w:id="3674" w:author="Regina Casanova" w:date="2018-06-25T12:46:00Z"/>
            </w:rPr>
          </w:rPrChange>
        </w:rPr>
      </w:pPr>
      <w:bookmarkStart w:id="3675" w:name="_Toc520655317"/>
      <w:bookmarkStart w:id="3676" w:name="_Toc520655675"/>
      <w:bookmarkEnd w:id="3675"/>
      <w:bookmarkEnd w:id="3676"/>
      <w:commentRangeStart w:id="3677"/>
    </w:p>
    <w:p w14:paraId="49250F73" w14:textId="016B89A8" w:rsidR="00AD075D" w:rsidRPr="008D23C7" w:rsidDel="00154DB8" w:rsidRDefault="006746CC" w:rsidP="008D23C7">
      <w:pPr>
        <w:pStyle w:val="Ttulo3"/>
        <w:rPr>
          <w:del w:id="3678" w:author="Regina Casanova" w:date="2018-06-25T12:32:00Z"/>
        </w:rPr>
      </w:pPr>
      <w:del w:id="3679" w:author="Regina Casanova" w:date="2018-06-25T12:32:00Z">
        <w:r w:rsidRPr="008D23C7" w:rsidDel="00154DB8">
          <w:delText>Personal de SUSALUD</w:delText>
        </w:r>
        <w:bookmarkStart w:id="3680" w:name="_Toc520655318"/>
        <w:bookmarkStart w:id="3681" w:name="_Toc520655676"/>
        <w:bookmarkEnd w:id="3680"/>
        <w:bookmarkEnd w:id="3681"/>
      </w:del>
    </w:p>
    <w:p w14:paraId="678FA4BE" w14:textId="1EC78B76" w:rsidR="006746CC" w:rsidRPr="008D23C7" w:rsidDel="00154DB8" w:rsidRDefault="002B60A2" w:rsidP="008D23C7">
      <w:pPr>
        <w:pStyle w:val="Texto"/>
        <w:rPr>
          <w:del w:id="3682" w:author="Regina Casanova" w:date="2018-06-25T12:32:00Z"/>
        </w:rPr>
      </w:pPr>
      <w:del w:id="3683" w:author="Regina Casanova" w:date="2018-06-25T12:32:00Z">
        <w:r w:rsidRPr="00BA156B" w:rsidDel="00154DB8">
          <w:delText>Definieron los reclamos como</w:delText>
        </w:r>
        <w:r w:rsidR="006746CC" w:rsidRPr="00BA156B" w:rsidDel="00154DB8">
          <w:delText xml:space="preserve"> una manifestación de incomodidad o insatisfacción con el servicio recibido</w:delText>
        </w:r>
        <w:r w:rsidRPr="00BA156B" w:rsidDel="00154DB8">
          <w:delText xml:space="preserve"> y</w:delText>
        </w:r>
        <w:r w:rsidR="006746CC" w:rsidRPr="00BA156B" w:rsidDel="00154DB8">
          <w:delText xml:space="preserve"> son importantes porque permiten encontrar deficiencias en los procesos internos de la institución y plantear mejoras.</w:delText>
        </w:r>
        <w:bookmarkStart w:id="3684" w:name="_Toc520655319"/>
        <w:bookmarkStart w:id="3685" w:name="_Toc520655677"/>
        <w:bookmarkEnd w:id="3684"/>
        <w:bookmarkEnd w:id="3685"/>
      </w:del>
    </w:p>
    <w:p w14:paraId="5388FA56" w14:textId="683DF067" w:rsidR="006746CC" w:rsidRPr="008D23C7" w:rsidDel="00154DB8" w:rsidRDefault="006746CC" w:rsidP="008D23C7">
      <w:pPr>
        <w:pStyle w:val="Cita"/>
        <w:rPr>
          <w:del w:id="3686" w:author="Regina Casanova" w:date="2018-06-25T12:32:00Z"/>
        </w:rPr>
      </w:pPr>
      <w:del w:id="3687" w:author="Regina Casanova" w:date="2018-06-25T12:32:00Z">
        <w:r w:rsidRPr="008D23C7" w:rsidDel="00154DB8">
          <w:delText>“…Para mí lo más importante de un reclamo es que te permita encontrar las causas del reclamo y por lo tanto eliminarlas.”</w:delText>
        </w:r>
        <w:bookmarkStart w:id="3688" w:name="_Toc520655320"/>
        <w:bookmarkStart w:id="3689" w:name="_Toc520655678"/>
        <w:bookmarkEnd w:id="3688"/>
        <w:bookmarkEnd w:id="3689"/>
      </w:del>
    </w:p>
    <w:p w14:paraId="02792B99" w14:textId="16670ECD" w:rsidR="006746CC" w:rsidRPr="008D23C7" w:rsidDel="00154DB8" w:rsidRDefault="006122C1" w:rsidP="008D23C7">
      <w:pPr>
        <w:pStyle w:val="Texto"/>
        <w:rPr>
          <w:del w:id="3690" w:author="Regina Casanova" w:date="2018-06-25T12:32:00Z"/>
        </w:rPr>
      </w:pPr>
      <w:del w:id="3691" w:author="Regina Casanova" w:date="2018-06-25T12:32:00Z">
        <w:r w:rsidRPr="00BA156B" w:rsidDel="00154DB8">
          <w:delText xml:space="preserve">El procedimiento que siguen cuando reciben un reclamo es que </w:delText>
        </w:r>
        <w:r w:rsidR="0066763B" w:rsidRPr="00BA156B" w:rsidDel="00154DB8">
          <w:delText>se contactan</w:delText>
        </w:r>
        <w:r w:rsidR="006746CC" w:rsidRPr="00BA156B" w:rsidDel="00154DB8">
          <w:delText xml:space="preserve"> con la </w:delText>
        </w:r>
        <w:r w:rsidR="00AD075D" w:rsidRPr="00BA156B" w:rsidDel="00154DB8">
          <w:delText>PAUS</w:delText>
        </w:r>
        <w:r w:rsidR="006746CC" w:rsidRPr="00BA156B" w:rsidDel="00154DB8">
          <w:delText xml:space="preserve"> de la IPRESS correspondiente </w:delText>
        </w:r>
        <w:r w:rsidRPr="00BA156B" w:rsidDel="00154DB8">
          <w:delText>e indagan sobre qu</w:delText>
        </w:r>
        <w:r w:rsidR="0012739C" w:rsidRPr="00BA156B" w:rsidDel="00154DB8">
          <w:delText>é</w:delText>
        </w:r>
        <w:r w:rsidRPr="00BA156B" w:rsidDel="00154DB8">
          <w:delText xml:space="preserve"> ocurrió y c</w:delText>
        </w:r>
        <w:r w:rsidR="0012739C" w:rsidRPr="00BA156B" w:rsidDel="00154DB8">
          <w:delText>ó</w:delText>
        </w:r>
        <w:r w:rsidRPr="00BA156B" w:rsidDel="00154DB8">
          <w:delText>mo fue manejado para solucionar este problema. E</w:delText>
        </w:r>
        <w:r w:rsidR="006746CC" w:rsidRPr="00BA156B" w:rsidDel="00154DB8">
          <w:delText>s por esto que para ellos es importante que el ciudadano presente el reclamo en la misma IPRESS antes de presentarlo a SUSALUD</w:delText>
        </w:r>
        <w:r w:rsidR="004C383F" w:rsidRPr="00BA156B" w:rsidDel="00154DB8">
          <w:delText>.</w:delText>
        </w:r>
        <w:r w:rsidR="006746CC" w:rsidRPr="00BA156B" w:rsidDel="00154DB8">
          <w:delText xml:space="preserve"> </w:delText>
        </w:r>
        <w:r w:rsidR="004C383F" w:rsidRPr="00BA156B" w:rsidDel="00154DB8">
          <w:delText>C</w:delText>
        </w:r>
        <w:r w:rsidR="006746CC" w:rsidRPr="00BA156B" w:rsidDel="00154DB8">
          <w:delText>uando no han presentado</w:delText>
        </w:r>
        <w:r w:rsidRPr="00BA156B" w:rsidDel="00154DB8">
          <w:delText xml:space="preserve"> el reclamo en la misma IPRESS se </w:delText>
        </w:r>
        <w:r w:rsidR="004C383F" w:rsidRPr="00BA156B" w:rsidDel="00154DB8">
          <w:delText>les indica</w:delText>
        </w:r>
        <w:r w:rsidR="00CE044D" w:rsidRPr="00BA156B" w:rsidDel="00154DB8">
          <w:delText xml:space="preserve"> que lo hagan</w:delText>
        </w:r>
        <w:r w:rsidR="0012739C" w:rsidRPr="00BA156B" w:rsidDel="00154DB8">
          <w:delText>.</w:delText>
        </w:r>
        <w:r w:rsidR="006746CC" w:rsidRPr="00BA156B" w:rsidDel="00154DB8">
          <w:delText xml:space="preserve"> </w:delText>
        </w:r>
        <w:r w:rsidR="0012739C" w:rsidRPr="00BA156B" w:rsidDel="00154DB8">
          <w:delText>E</w:delText>
        </w:r>
        <w:r w:rsidR="006746CC" w:rsidRPr="00BA156B" w:rsidDel="00154DB8">
          <w:delText xml:space="preserve">sto no solo facilita las investigaciones que se </w:delText>
        </w:r>
        <w:r w:rsidR="00465CE9" w:rsidRPr="00BA156B" w:rsidDel="00154DB8">
          <w:delText>realizan,</w:delText>
        </w:r>
        <w:r w:rsidR="006746CC" w:rsidRPr="00BA156B" w:rsidDel="00154DB8">
          <w:delText xml:space="preserve"> sino que la misma institución puede tener conocimiento de lo que sucede dentro de sus instalaciones. En el caso que ellos no puedan contactarse con la PAUS de la IPRESS, se comunica</w:delText>
        </w:r>
        <w:r w:rsidR="004C383F" w:rsidRPr="00BA156B" w:rsidDel="00154DB8">
          <w:delText>n</w:delText>
        </w:r>
        <w:r w:rsidR="006746CC" w:rsidRPr="00BA156B" w:rsidDel="00154DB8">
          <w:delText xml:space="preserve"> vía telefónica con las jefatur</w:delText>
        </w:r>
        <w:r w:rsidRPr="00BA156B" w:rsidDel="00154DB8">
          <w:delText xml:space="preserve">as inmediatas </w:delText>
        </w:r>
        <w:r w:rsidR="004C383F" w:rsidRPr="00BA156B" w:rsidDel="00154DB8">
          <w:delText>para</w:delText>
        </w:r>
        <w:r w:rsidR="006746CC" w:rsidRPr="00BA156B" w:rsidDel="00154DB8">
          <w:delText xml:space="preserve"> darle una respuesta al ciudadano.</w:delText>
        </w:r>
        <w:bookmarkStart w:id="3692" w:name="_Toc520655321"/>
        <w:bookmarkStart w:id="3693" w:name="_Toc520655679"/>
        <w:bookmarkEnd w:id="3692"/>
        <w:bookmarkEnd w:id="3693"/>
      </w:del>
    </w:p>
    <w:p w14:paraId="3C244CFC" w14:textId="7127FADC" w:rsidR="00BE774A" w:rsidRPr="008D23C7" w:rsidDel="00154DB8" w:rsidRDefault="00BE774A" w:rsidP="008D23C7">
      <w:pPr>
        <w:pStyle w:val="Texto"/>
        <w:rPr>
          <w:del w:id="3694" w:author="Regina Casanova" w:date="2018-06-25T12:32:00Z"/>
        </w:rPr>
      </w:pPr>
      <w:del w:id="3695" w:author="Regina Casanova" w:date="2018-06-25T12:32:00Z">
        <w:r w:rsidRPr="00BA156B" w:rsidDel="00154DB8">
          <w:delText>Para ellos</w:delText>
        </w:r>
        <w:r w:rsidR="006746CC" w:rsidRPr="00BA156B" w:rsidDel="00154DB8">
          <w:delText>, la forma en c</w:delText>
        </w:r>
        <w:r w:rsidR="00CE044D" w:rsidRPr="00BA156B" w:rsidDel="00154DB8">
          <w:delText>ó</w:delText>
        </w:r>
        <w:r w:rsidR="006746CC" w:rsidRPr="00BA156B" w:rsidDel="00154DB8">
          <w:delText xml:space="preserve">mo se están manejando actualmente los reclamos no es óptima debido a que </w:delText>
        </w:r>
        <w:r w:rsidR="006122C1" w:rsidRPr="00BA156B" w:rsidDel="00154DB8">
          <w:delText>tienen la idea de que gestores de IPRESS</w:delText>
        </w:r>
        <w:r w:rsidR="006746CC" w:rsidRPr="00BA156B" w:rsidDel="00154DB8">
          <w:delText xml:space="preserve"> no tienen conocimiento sobre </w:delText>
        </w:r>
        <w:r w:rsidR="006122C1" w:rsidRPr="00BA156B" w:rsidDel="00154DB8">
          <w:delText>las</w:delText>
        </w:r>
        <w:r w:rsidR="006746CC" w:rsidRPr="00BA156B" w:rsidDel="00154DB8">
          <w:delText xml:space="preserve"> fallas </w:delText>
        </w:r>
        <w:r w:rsidR="006122C1" w:rsidRPr="00BA156B" w:rsidDel="00154DB8">
          <w:delText xml:space="preserve">que se presentan </w:delText>
        </w:r>
        <w:r w:rsidR="006746CC" w:rsidRPr="00BA156B" w:rsidDel="00154DB8">
          <w:delText xml:space="preserve">y tampoco </w:delText>
        </w:r>
        <w:r w:rsidR="006122C1" w:rsidRPr="00BA156B" w:rsidDel="00154DB8">
          <w:delText>tienen procedimientos claros sobre cómo dar solución a los reclamos presentados</w:delText>
        </w:r>
        <w:r w:rsidR="006746CC" w:rsidRPr="00BA156B" w:rsidDel="00154DB8">
          <w:delText>. Adicionalmente, como no todas las IPRESS tienen PAUS tod</w:delText>
        </w:r>
        <w:r w:rsidR="003200E4" w:rsidRPr="00BA156B" w:rsidDel="00154DB8">
          <w:delText xml:space="preserve">avía, </w:delText>
        </w:r>
        <w:r w:rsidR="006122C1" w:rsidRPr="00BA156B" w:rsidDel="00154DB8">
          <w:delText xml:space="preserve">existen IPRESS donde </w:delText>
        </w:r>
        <w:r w:rsidR="003200E4" w:rsidRPr="00BA156B" w:rsidDel="00154DB8">
          <w:delText>solamente se le entrega el</w:delText>
        </w:r>
        <w:r w:rsidR="006746CC" w:rsidRPr="00BA156B" w:rsidDel="00154DB8">
          <w:delText xml:space="preserve"> canal de</w:delText>
        </w:r>
        <w:r w:rsidR="003200E4" w:rsidRPr="00BA156B" w:rsidDel="00154DB8">
          <w:delText>l Libro de Reclamaciones</w:delText>
        </w:r>
        <w:r w:rsidR="006746CC" w:rsidRPr="00BA156B" w:rsidDel="00154DB8">
          <w:delText xml:space="preserve"> al ciud</w:delText>
        </w:r>
        <w:r w:rsidR="003200E4" w:rsidRPr="00BA156B" w:rsidDel="00154DB8">
          <w:delText>adano para hacer sus reclamos.</w:delText>
        </w:r>
        <w:r w:rsidR="006746CC" w:rsidRPr="00BA156B" w:rsidDel="00154DB8">
          <w:delText xml:space="preserve"> </w:delText>
        </w:r>
        <w:r w:rsidR="003200E4" w:rsidRPr="00BA156B" w:rsidDel="00154DB8">
          <w:delText xml:space="preserve">Esto </w:delText>
        </w:r>
        <w:r w:rsidR="006122C1" w:rsidRPr="00BA156B" w:rsidDel="00154DB8">
          <w:delText>lo ven como</w:delText>
        </w:r>
        <w:r w:rsidR="003200E4" w:rsidRPr="00BA156B" w:rsidDel="00154DB8">
          <w:delText xml:space="preserve"> un</w:delText>
        </w:r>
        <w:r w:rsidR="006746CC" w:rsidRPr="00BA156B" w:rsidDel="00154DB8">
          <w:delText xml:space="preserve"> gran limitan</w:delText>
        </w:r>
        <w:r w:rsidR="003200E4" w:rsidRPr="00BA156B" w:rsidDel="00154DB8">
          <w:delText>te</w:delText>
        </w:r>
        <w:r w:rsidR="006746CC" w:rsidRPr="00BA156B" w:rsidDel="00154DB8">
          <w:delText xml:space="preserve"> ya que </w:delText>
        </w:r>
        <w:r w:rsidR="006122C1" w:rsidRPr="00BA156B" w:rsidDel="00154DB8">
          <w:delText>este no se encuentra siempre disponible</w:delText>
        </w:r>
        <w:r w:rsidRPr="00BA156B" w:rsidDel="00154DB8">
          <w:delText>. Según ellos</w:delText>
        </w:r>
        <w:r w:rsidR="006746CC" w:rsidRPr="00BA156B" w:rsidDel="00154DB8">
          <w:delText>,</w:delText>
        </w:r>
        <w:r w:rsidR="006122C1" w:rsidRPr="00BA156B" w:rsidDel="00154DB8">
          <w:delText xml:space="preserve"> los reclamos siempre</w:delText>
        </w:r>
        <w:r w:rsidR="006746CC" w:rsidRPr="00BA156B" w:rsidDel="00154DB8">
          <w:delText xml:space="preserve"> </w:delText>
        </w:r>
        <w:r w:rsidR="006122C1" w:rsidRPr="00BA156B" w:rsidDel="00154DB8">
          <w:delText>deberían elevarse a directivos para que se manejen más rápido, así tengan que acortar sus procesos, y sean fuente para la toma de decisiones ya que es información que debe tratarse como una retroalimentación por parte de los ciudadanos.</w:delText>
        </w:r>
        <w:bookmarkStart w:id="3696" w:name="_Toc520655322"/>
        <w:bookmarkStart w:id="3697" w:name="_Toc520655680"/>
        <w:bookmarkEnd w:id="3696"/>
        <w:bookmarkEnd w:id="3697"/>
      </w:del>
    </w:p>
    <w:p w14:paraId="57AA3F3B" w14:textId="27091AA6" w:rsidR="003200E4" w:rsidRPr="008D23C7" w:rsidDel="00154DB8" w:rsidRDefault="003200E4" w:rsidP="008D23C7">
      <w:pPr>
        <w:pStyle w:val="Cita"/>
        <w:rPr>
          <w:del w:id="3698" w:author="Regina Casanova" w:date="2018-06-25T12:32:00Z"/>
        </w:rPr>
      </w:pPr>
      <w:del w:id="3699" w:author="Regina Casanova" w:date="2018-06-25T12:32:00Z">
        <w:r w:rsidRPr="008D23C7" w:rsidDel="00154DB8">
          <w:delTex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delText>
        </w:r>
        <w:bookmarkStart w:id="3700" w:name="_Toc520655323"/>
        <w:bookmarkStart w:id="3701" w:name="_Toc520655681"/>
        <w:bookmarkEnd w:id="3700"/>
        <w:bookmarkEnd w:id="3701"/>
      </w:del>
    </w:p>
    <w:p w14:paraId="302AF614" w14:textId="10A480F5" w:rsidR="006746CC" w:rsidRPr="008D23C7" w:rsidDel="00154DB8" w:rsidRDefault="0066763B" w:rsidP="008D23C7">
      <w:pPr>
        <w:pStyle w:val="Cita"/>
        <w:rPr>
          <w:del w:id="3702" w:author="Regina Casanova" w:date="2018-06-25T12:32:00Z"/>
        </w:rPr>
      </w:pPr>
      <w:del w:id="3703" w:author="Regina Casanova" w:date="2018-06-25T12:32:00Z">
        <w:r w:rsidRPr="008D23C7" w:rsidDel="00154DB8">
          <w:delText xml:space="preserve">“Se queda generalmente en las oficinas de calidad, analizan ellos a través del equipo de calidad, de pronto la información se queda en lo más interno del equipo de </w:delText>
        </w:r>
        <w:r w:rsidR="00465CE9" w:rsidRPr="008D23C7" w:rsidDel="00154DB8">
          <w:delText>calidad,</w:delText>
        </w:r>
        <w:r w:rsidRPr="008D23C7" w:rsidDel="00154DB8">
          <w:delText xml:space="preserve"> pero no llega hasta el directivo. Todavía no impacta en una toma de decisiones del más alto nivel.”</w:delText>
        </w:r>
        <w:bookmarkStart w:id="3704" w:name="_Toc520655324"/>
        <w:bookmarkStart w:id="3705" w:name="_Toc520655682"/>
        <w:bookmarkEnd w:id="3704"/>
        <w:bookmarkEnd w:id="3705"/>
      </w:del>
    </w:p>
    <w:p w14:paraId="5A459C4D" w14:textId="4B2E97DD" w:rsidR="006746CC" w:rsidRPr="008D23C7" w:rsidDel="00154DB8" w:rsidRDefault="00BE774A" w:rsidP="008D23C7">
      <w:pPr>
        <w:pStyle w:val="Texto"/>
        <w:rPr>
          <w:del w:id="3706" w:author="Regina Casanova" w:date="2018-06-25T12:32:00Z"/>
        </w:rPr>
      </w:pPr>
      <w:del w:id="3707" w:author="Regina Casanova" w:date="2018-06-25T12:32:00Z">
        <w:r w:rsidRPr="00BA156B" w:rsidDel="00154DB8">
          <w:delText>Todos</w:delText>
        </w:r>
        <w:r w:rsidR="006746CC" w:rsidRPr="00BA156B" w:rsidDel="00154DB8">
          <w:delText xml:space="preserve"> consideraron que esta herramienta serviría para </w:delText>
        </w:r>
        <w:r w:rsidR="001B0B1C" w:rsidRPr="00BA156B" w:rsidDel="00154DB8">
          <w:delText>manejar los reclamos recibidos</w:delText>
        </w:r>
        <w:r w:rsidR="00007DC8" w:rsidRPr="00BA156B" w:rsidDel="00154DB8">
          <w:delText>. C</w:delText>
        </w:r>
        <w:r w:rsidR="006746CC" w:rsidRPr="00BA156B" w:rsidDel="00154DB8">
          <w:delText>onsideran que</w:delText>
        </w:r>
        <w:r w:rsidR="00007DC8" w:rsidRPr="00BA156B" w:rsidDel="00154DB8">
          <w:delText xml:space="preserve"> los reclamos todavía son</w:delText>
        </w:r>
        <w:r w:rsidR="006746CC" w:rsidRPr="00BA156B" w:rsidDel="00154DB8">
          <w:delText xml:space="preserve"> visto</w:delText>
        </w:r>
        <w:r w:rsidR="00007DC8" w:rsidRPr="00BA156B" w:rsidDel="00154DB8">
          <w:delText>s</w:delText>
        </w:r>
        <w:r w:rsidR="006746CC" w:rsidRPr="00BA156B" w:rsidDel="00154DB8">
          <w:delText xml:space="preserve"> por los prestadores de salud como una traba o </w:delText>
        </w:r>
        <w:r w:rsidR="00007DC8" w:rsidRPr="00BA156B" w:rsidDel="00154DB8">
          <w:delText>una ofensa al servicio que</w:delText>
        </w:r>
        <w:r w:rsidR="006746CC" w:rsidRPr="00BA156B" w:rsidDel="00154DB8">
          <w:delText xml:space="preserve"> están brindando, </w:delText>
        </w:r>
        <w:r w:rsidR="00007DC8" w:rsidRPr="00BA156B" w:rsidDel="00154DB8">
          <w:delText>y que se necesita cambiar esta</w:delText>
        </w:r>
        <w:r w:rsidR="006746CC" w:rsidRPr="00BA156B" w:rsidDel="00154DB8">
          <w:delText xml:space="preserve"> percepción </w:delText>
        </w:r>
        <w:r w:rsidR="003200E4" w:rsidRPr="00BA156B" w:rsidDel="00154DB8">
          <w:delText>hacia</w:delText>
        </w:r>
        <w:r w:rsidR="006746CC" w:rsidRPr="00BA156B" w:rsidDel="00154DB8">
          <w:delText xml:space="preserve"> una oportunidad de mejora. Señalaron que los reclamos </w:delText>
        </w:r>
        <w:r w:rsidR="003200E4" w:rsidRPr="00BA156B" w:rsidDel="00154DB8">
          <w:delText>son</w:delText>
        </w:r>
        <w:r w:rsidR="006746CC" w:rsidRPr="00BA156B" w:rsidDel="00154DB8">
          <w:delText xml:space="preserve"> un beneficio hacia la institución </w:delText>
        </w:r>
        <w:r w:rsidR="003200E4" w:rsidRPr="00BA156B" w:rsidDel="00154DB8">
          <w:delText>ya que les permite encontrar</w:delText>
        </w:r>
        <w:r w:rsidR="006746CC" w:rsidRPr="00BA156B" w:rsidDel="00154DB8">
          <w:delText xml:space="preserve"> erro</w:delText>
        </w:r>
        <w:r w:rsidR="00007DC8" w:rsidRPr="00BA156B" w:rsidDel="00154DB8">
          <w:delText>res y subsanarlos positivamente. Esto</w:delText>
        </w:r>
        <w:r w:rsidR="006746CC" w:rsidRPr="00BA156B" w:rsidDel="00154DB8">
          <w:delText xml:space="preserve"> les da la oportunidad de revisar sus estándares y procesos para poder cumplir con las expectativas de los ciudadanos y poder dejarlos satisfechos con el servicio brindado. </w:delText>
        </w:r>
        <w:bookmarkStart w:id="3708" w:name="_Toc520655325"/>
        <w:bookmarkStart w:id="3709" w:name="_Toc520655683"/>
        <w:bookmarkEnd w:id="3708"/>
        <w:bookmarkEnd w:id="3709"/>
      </w:del>
    </w:p>
    <w:p w14:paraId="3ED77ED5" w14:textId="3A6ABD52" w:rsidR="00630088" w:rsidRPr="008D23C7" w:rsidDel="00154DB8" w:rsidRDefault="00007DC8" w:rsidP="008D23C7">
      <w:pPr>
        <w:pStyle w:val="Texto"/>
        <w:rPr>
          <w:del w:id="3710" w:author="Regina Casanova" w:date="2018-06-25T12:32:00Z"/>
        </w:rPr>
      </w:pPr>
      <w:del w:id="3711" w:author="Regina Casanova" w:date="2018-06-25T12:32:00Z">
        <w:r w:rsidRPr="00BA156B" w:rsidDel="00154DB8">
          <w:delText xml:space="preserve">La idea de esta herramienta les pareció atractiva debido a que serviría como un punto de comunicación entre los ciudadanos y las IPRESS. </w:delText>
        </w:r>
        <w:r w:rsidR="006746CC" w:rsidRPr="00BA156B" w:rsidDel="00154DB8">
          <w:delText xml:space="preserve">Sobre las características que desean que tenga la herramienta mencionaron que esta herramienta debe ser planteada </w:delText>
        </w:r>
        <w:r w:rsidRPr="00BA156B" w:rsidDel="00154DB8">
          <w:delText>en</w:delText>
        </w:r>
        <w:r w:rsidR="006746CC" w:rsidRPr="00BA156B" w:rsidDel="00154DB8">
          <w:delText xml:space="preserve"> idiomas nativos y </w:delText>
        </w:r>
        <w:r w:rsidRPr="00BA156B" w:rsidDel="00154DB8">
          <w:delText xml:space="preserve">debe contar </w:delText>
        </w:r>
        <w:r w:rsidR="006746CC" w:rsidRPr="00BA156B" w:rsidDel="00154DB8">
          <w:delText xml:space="preserve">con muchos gráficos e íconos para que sea fácilmente entendible por personas no letradas. Les parece importante que </w:delText>
        </w:r>
        <w:r w:rsidRPr="00BA156B" w:rsidDel="00154DB8">
          <w:delText>una vez que los reclamo</w:delText>
        </w:r>
        <w:r w:rsidR="005B7537" w:rsidRPr="00BA156B" w:rsidDel="00154DB8">
          <w:delText>s</w:delText>
        </w:r>
        <w:r w:rsidRPr="00BA156B" w:rsidDel="00154DB8">
          <w:delText xml:space="preserve"> hayan sido ingresados al </w:delText>
        </w:r>
      </w:del>
      <w:del w:id="3712" w:author="Regina Casanova" w:date="2018-06-18T17:53:00Z">
        <w:r w:rsidRPr="00BA156B" w:rsidDel="00E94926">
          <w:delText>sistema</w:delText>
        </w:r>
      </w:del>
      <w:del w:id="3713" w:author="Regina Casanova" w:date="2018-06-25T12:32:00Z">
        <w:r w:rsidRPr="00BA156B" w:rsidDel="00154DB8">
          <w:delText xml:space="preserve">, </w:delText>
        </w:r>
        <w:r w:rsidR="006746CC" w:rsidRPr="00BA156B" w:rsidDel="00154DB8">
          <w:delText xml:space="preserve">los </w:delText>
        </w:r>
        <w:r w:rsidR="00465CE9" w:rsidRPr="00BA156B" w:rsidDel="00154DB8">
          <w:delText>ciudadanos reciban</w:delText>
        </w:r>
        <w:r w:rsidR="006746CC" w:rsidRPr="00BA156B" w:rsidDel="00154DB8">
          <w:delText xml:space="preserve"> una confirmación, y que también reciban el plazo máximo que </w:delText>
        </w:r>
        <w:r w:rsidRPr="00BA156B" w:rsidDel="00154DB8">
          <w:delText xml:space="preserve">este </w:delText>
        </w:r>
        <w:r w:rsidR="006746CC" w:rsidRPr="00BA156B" w:rsidDel="00154DB8">
          <w:delText xml:space="preserve">demorará en ser resuelto. Ellos consideran que este </w:delText>
        </w:r>
      </w:del>
      <w:del w:id="3714" w:author="Regina Casanova" w:date="2018-06-18T17:53:00Z">
        <w:r w:rsidR="006746CC" w:rsidRPr="00BA156B" w:rsidDel="00E94926">
          <w:delText xml:space="preserve">sistema </w:delText>
        </w:r>
      </w:del>
      <w:del w:id="3715" w:author="Regina Casanova" w:date="2018-06-25T12:32:00Z">
        <w:r w:rsidR="006746CC" w:rsidRPr="00BA156B" w:rsidDel="00154DB8">
          <w:delText xml:space="preserve">debe mostrar </w:delText>
        </w:r>
        <w:r w:rsidRPr="00BA156B" w:rsidDel="00154DB8">
          <w:delText>reportes consolidados que sean</w:delText>
        </w:r>
        <w:r w:rsidR="006746CC" w:rsidRPr="00BA156B" w:rsidDel="00154DB8">
          <w:delText xml:space="preserve"> entendibles </w:delText>
        </w:r>
        <w:r w:rsidRPr="00BA156B" w:rsidDel="00154DB8">
          <w:delText xml:space="preserve">rápidamente </w:delText>
        </w:r>
        <w:r w:rsidR="006746CC" w:rsidRPr="00BA156B" w:rsidDel="00154DB8">
          <w:delText xml:space="preserve">y que </w:delText>
        </w:r>
        <w:r w:rsidRPr="00BA156B" w:rsidDel="00154DB8">
          <w:delText>permitan hacer filtros que funcionen para todas las IPRESS.</w:delText>
        </w:r>
        <w:r w:rsidR="006746CC" w:rsidRPr="00BA156B" w:rsidDel="00154DB8">
          <w:delText xml:space="preserve"> </w:delText>
        </w:r>
        <w:bookmarkStart w:id="3716" w:name="_Toc520655326"/>
        <w:bookmarkStart w:id="3717" w:name="_Toc520655684"/>
        <w:bookmarkEnd w:id="3716"/>
        <w:bookmarkEnd w:id="3717"/>
      </w:del>
    </w:p>
    <w:p w14:paraId="1089B81F" w14:textId="077931AA" w:rsidR="006746CC" w:rsidRPr="008D23C7" w:rsidDel="00154DB8" w:rsidRDefault="00630088" w:rsidP="008D23C7">
      <w:pPr>
        <w:pStyle w:val="Cita"/>
        <w:rPr>
          <w:del w:id="3718" w:author="Regina Casanova" w:date="2018-06-25T12:32:00Z"/>
        </w:rPr>
      </w:pPr>
      <w:del w:id="3719" w:author="Regina Casanova" w:date="2018-06-25T12:32:00Z">
        <w:r w:rsidRPr="008D23C7" w:rsidDel="00154DB8">
          <w:delText xml:space="preserve">“Pero la relevancia para </w:delText>
        </w:r>
        <w:r w:rsidR="000D4362" w:rsidRPr="008D23C7" w:rsidDel="00154DB8">
          <w:delText>mí</w:delText>
        </w:r>
        <w:r w:rsidRPr="008D23C7" w:rsidDel="00154DB8">
          <w:delText xml:space="preserve"> está en la atención de estos reclamos, </w:delText>
        </w:r>
        <w:r w:rsidR="00EC7152" w:rsidRPr="008D23C7" w:rsidDel="00154DB8">
          <w:delText>¿</w:delText>
        </w:r>
        <w:r w:rsidRPr="008D23C7" w:rsidDel="00154DB8">
          <w:delText>c</w:delText>
        </w:r>
        <w:r w:rsidR="000D4362" w:rsidRPr="008D23C7" w:rsidDel="00154DB8">
          <w:delText>ó</w:delText>
        </w:r>
        <w:r w:rsidRPr="008D23C7" w:rsidDel="00154DB8">
          <w:delText xml:space="preserve">mo atiendo, lo atiendo de forma oportuna? </w:delText>
        </w:r>
        <w:r w:rsidR="00EC7152" w:rsidRPr="008D23C7" w:rsidDel="00154DB8">
          <w:delText xml:space="preserve">Si </w:delText>
        </w:r>
        <w:r w:rsidRPr="008D23C7" w:rsidDel="00154DB8">
          <w:delText xml:space="preserve">lo atiendo de forma oportuna y con calidad además que satisfaga al usuario, entonces yo creo que esa parte es la parte sustancial, yo puedo poner muchos canales, muchos canales de </w:delText>
        </w:r>
        <w:r w:rsidR="00465CE9" w:rsidRPr="008D23C7" w:rsidDel="00154DB8">
          <w:delText>reclamos,</w:delText>
        </w:r>
        <w:r w:rsidRPr="008D23C7" w:rsidDel="00154DB8">
          <w:delText xml:space="preserve"> pero</w:delText>
        </w:r>
        <w:r w:rsidR="00EC7152" w:rsidRPr="008D23C7" w:rsidDel="00154DB8">
          <w:delText>,</w:delText>
        </w:r>
        <w:r w:rsidRPr="008D23C7" w:rsidDel="00154DB8">
          <w:delText xml:space="preserve"> </w:delText>
        </w:r>
        <w:r w:rsidR="001F6250" w:rsidRPr="008D23C7" w:rsidDel="00154DB8">
          <w:delText>¿</w:delText>
        </w:r>
        <w:r w:rsidRPr="008D23C7" w:rsidDel="00154DB8">
          <w:delText>qu</w:delText>
        </w:r>
        <w:r w:rsidR="001F6250" w:rsidRPr="008D23C7" w:rsidDel="00154DB8">
          <w:delText>é</w:delText>
        </w:r>
        <w:r w:rsidRPr="008D23C7" w:rsidDel="00154DB8">
          <w:delText xml:space="preserve"> pasaría si yo tengo un excelente </w:delText>
        </w:r>
        <w:r w:rsidR="00465CE9" w:rsidRPr="008D23C7" w:rsidDel="00154DB8">
          <w:delText>canal,</w:delText>
        </w:r>
        <w:r w:rsidRPr="008D23C7" w:rsidDel="00154DB8">
          <w:delText xml:space="preserve"> pero no tengo una capacidad resolutiva para estos reclamos</w:delText>
        </w:r>
        <w:r w:rsidR="001F6250" w:rsidRPr="008D23C7" w:rsidDel="00154DB8">
          <w:delText>? S</w:delText>
        </w:r>
        <w:r w:rsidRPr="008D23C7" w:rsidDel="00154DB8">
          <w:delText>ería incongruente, entonces para mí es muy importante la resolución, o sea la solución de los reclamos.”</w:delText>
        </w:r>
        <w:bookmarkStart w:id="3720" w:name="_Toc520655327"/>
        <w:bookmarkStart w:id="3721" w:name="_Toc520655685"/>
        <w:bookmarkEnd w:id="3720"/>
        <w:bookmarkEnd w:id="3721"/>
      </w:del>
    </w:p>
    <w:p w14:paraId="77C6EE91" w14:textId="50F2C3DA" w:rsidR="00630088" w:rsidRPr="008D23C7" w:rsidDel="00154DB8" w:rsidRDefault="006746CC" w:rsidP="008D23C7">
      <w:pPr>
        <w:pStyle w:val="Texto"/>
        <w:rPr>
          <w:del w:id="3722" w:author="Regina Casanova" w:date="2018-06-25T12:32:00Z"/>
        </w:rPr>
      </w:pPr>
      <w:del w:id="3723" w:author="Regina Casanova" w:date="2018-06-25T12:32:00Z">
        <w:r w:rsidRPr="00BA156B" w:rsidDel="00154DB8">
          <w:delText xml:space="preserve">También les parece importante que esta herramienta tenga un componente educativo </w:delText>
        </w:r>
        <w:r w:rsidR="00007DC8" w:rsidRPr="00BA156B" w:rsidDel="00154DB8">
          <w:delText>que ayude a difundir</w:delText>
        </w:r>
        <w:r w:rsidRPr="00BA156B" w:rsidDel="00154DB8">
          <w:delText xml:space="preserve"> la cultura de derechos del ciudadano para </w:delText>
        </w:r>
        <w:r w:rsidR="00007DC8" w:rsidRPr="00BA156B" w:rsidDel="00154DB8">
          <w:delText>reclamar</w:delText>
        </w:r>
        <w:r w:rsidRPr="00BA156B" w:rsidDel="00154DB8">
          <w:delText xml:space="preserve"> con</w:delText>
        </w:r>
        <w:r w:rsidR="002E1E27" w:rsidRPr="00BA156B" w:rsidDel="00154DB8">
          <w:delText xml:space="preserve"> el fin de empoder</w:delText>
        </w:r>
        <w:r w:rsidRPr="00BA156B" w:rsidDel="00154DB8">
          <w:delText xml:space="preserve">arlos. Les gustaría que tuviera estadísticas, donde puedan ver reportes consolidados de los reclamos vigentes </w:delText>
        </w:r>
        <w:r w:rsidR="00007DC8" w:rsidRPr="00BA156B" w:rsidDel="00154DB8">
          <w:delText>junto con los</w:delText>
        </w:r>
        <w:r w:rsidRPr="00BA156B" w:rsidDel="00154DB8">
          <w:delText xml:space="preserve"> ya solucionados con </w:delText>
        </w:r>
        <w:r w:rsidR="00007DC8" w:rsidRPr="00BA156B" w:rsidDel="00154DB8">
          <w:delText>sus</w:delText>
        </w:r>
        <w:r w:rsidRPr="00BA156B" w:rsidDel="00154DB8">
          <w:delText xml:space="preserve"> pasos </w:delText>
        </w:r>
        <w:r w:rsidR="00007DC8" w:rsidRPr="00BA156B" w:rsidDel="00154DB8">
          <w:delText>seguidos para</w:delText>
        </w:r>
        <w:r w:rsidRPr="00BA156B" w:rsidDel="00154DB8">
          <w:delText xml:space="preserve"> darles solución</w:delText>
        </w:r>
        <w:r w:rsidR="00007DC8" w:rsidRPr="00BA156B" w:rsidDel="00154DB8">
          <w:delText>. Ellos consideran que estos reportes servirían para dinamizar la toma de decisiones de parte de las IPRESS y servirían para crear diferentes rankings en calidad de atención. Que los usuarios puedan ver los pasos seguidos es importante para ellos ya que lo ven como</w:delText>
        </w:r>
        <w:r w:rsidRPr="00BA156B" w:rsidDel="00154DB8">
          <w:delText xml:space="preserve"> una forma para que el ciudadano sea partícipe en el proceso de resolución de su disconformidad. Por último, consideran que toda esta información debe ser almacenada de tal forma que les permita guardar un back-up que sea accesible en el momento que lo requieran.</w:delText>
        </w:r>
        <w:bookmarkStart w:id="3724" w:name="_Toc520655328"/>
        <w:bookmarkStart w:id="3725" w:name="_Toc520655686"/>
        <w:bookmarkEnd w:id="3724"/>
        <w:bookmarkEnd w:id="3725"/>
      </w:del>
    </w:p>
    <w:p w14:paraId="25BB2258" w14:textId="3C6926FC" w:rsidR="00630088" w:rsidRPr="008D23C7" w:rsidDel="00154DB8" w:rsidRDefault="00630088" w:rsidP="008D23C7">
      <w:pPr>
        <w:pStyle w:val="Cita"/>
        <w:rPr>
          <w:del w:id="3726" w:author="Regina Casanova" w:date="2018-06-25T12:32:00Z"/>
        </w:rPr>
      </w:pPr>
      <w:del w:id="3727" w:author="Regina Casanova" w:date="2018-06-25T12:32:00Z">
        <w:r w:rsidRPr="008D23C7" w:rsidDel="00154DB8">
          <w:delText>“Entonces lo que se está haciendo es solamente atender a los que reclaman, pero el problema que es la oferta limitada no se está resolviendo, entonces eso es para mí lo más importante. Que haya cambios, no cosméticos, sino de fondo en la gestión de los establecimientos.”</w:delText>
        </w:r>
        <w:bookmarkStart w:id="3728" w:name="_Toc520655329"/>
        <w:bookmarkStart w:id="3729" w:name="_Toc520655687"/>
        <w:bookmarkEnd w:id="3728"/>
        <w:bookmarkEnd w:id="3729"/>
      </w:del>
    </w:p>
    <w:p w14:paraId="7469AB9D" w14:textId="3A85615D" w:rsidR="006746CC" w:rsidRPr="008D23C7" w:rsidDel="00154DB8" w:rsidRDefault="0066763B" w:rsidP="008D23C7">
      <w:pPr>
        <w:pStyle w:val="Cita"/>
        <w:rPr>
          <w:del w:id="3730" w:author="Regina Casanova" w:date="2018-06-25T12:32:00Z"/>
        </w:rPr>
      </w:pPr>
      <w:del w:id="3731" w:author="Regina Casanova" w:date="2018-06-25T12:32:00Z">
        <w:r w:rsidRPr="008D23C7" w:rsidDel="00154DB8">
          <w:delText xml:space="preserve">“La información debe ser tratada de la forma más objetiva y segundo de que definitivamente se debería de tener un back-up, algo donde esta información quede plasmada, </w:delText>
        </w:r>
        <w:r w:rsidR="00006207" w:rsidRPr="008D23C7" w:rsidDel="00154DB8">
          <w:delText>¿</w:delText>
        </w:r>
        <w:r w:rsidR="00B8307F" w:rsidRPr="008D23C7" w:rsidDel="00154DB8">
          <w:delText xml:space="preserve">cuál </w:delText>
        </w:r>
        <w:r w:rsidRPr="008D23C7" w:rsidDel="00154DB8">
          <w:delText>fue el motivo por el cual se produjo el reclamo</w:delText>
        </w:r>
        <w:r w:rsidR="00FB1082" w:rsidRPr="008D23C7" w:rsidDel="00154DB8">
          <w:delText>?</w:delText>
        </w:r>
        <w:r w:rsidRPr="008D23C7" w:rsidDel="00154DB8">
          <w:delText>,</w:delText>
        </w:r>
        <w:r w:rsidR="00FB1082" w:rsidRPr="008D23C7" w:rsidDel="00154DB8">
          <w:delText>¿</w:delText>
        </w:r>
        <w:r w:rsidRPr="008D23C7" w:rsidDel="00154DB8">
          <w:delText xml:space="preserve"> </w:delText>
        </w:r>
        <w:r w:rsidR="00B8307F" w:rsidRPr="008D23C7" w:rsidDel="00154DB8">
          <w:delText xml:space="preserve">cuál </w:delText>
        </w:r>
        <w:r w:rsidRPr="008D23C7" w:rsidDel="00154DB8">
          <w:delText>fueron las acciones que</w:delText>
        </w:r>
        <w:r w:rsidR="002B5A61" w:rsidDel="00154DB8">
          <w:delText xml:space="preserve"> se tomaron, si el usuario quedó</w:delText>
        </w:r>
        <w:r w:rsidRPr="008D23C7" w:rsidDel="00154DB8">
          <w:delText xml:space="preserve"> conforme posterior a la atención</w:delText>
        </w:r>
        <w:r w:rsidR="00FB1082" w:rsidRPr="008D23C7" w:rsidDel="00154DB8">
          <w:delText>?</w:delText>
        </w:r>
        <w:r w:rsidRPr="008D23C7" w:rsidDel="00154DB8">
          <w:delText xml:space="preserve">, </w:delText>
        </w:r>
        <w:r w:rsidR="00FB1082" w:rsidRPr="008D23C7" w:rsidDel="00154DB8">
          <w:delText>¿</w:delText>
        </w:r>
        <w:r w:rsidRPr="008D23C7" w:rsidDel="00154DB8">
          <w:delText>cu</w:delText>
        </w:r>
        <w:r w:rsidR="00B8307F" w:rsidRPr="008D23C7" w:rsidDel="00154DB8">
          <w:delText>á</w:delText>
        </w:r>
        <w:r w:rsidRPr="008D23C7" w:rsidDel="00154DB8">
          <w:delText>ndo sucedieron los hecho</w:delText>
        </w:r>
        <w:r w:rsidR="00FB1082" w:rsidRPr="008D23C7" w:rsidDel="00154DB8">
          <w:delText>?</w:delText>
        </w:r>
        <w:r w:rsidRPr="008D23C7" w:rsidDel="00154DB8">
          <w:delText xml:space="preserve">, </w:delText>
        </w:r>
        <w:r w:rsidR="00006207" w:rsidRPr="008D23C7" w:rsidDel="00154DB8">
          <w:delText>E</w:delText>
        </w:r>
        <w:r w:rsidRPr="008D23C7" w:rsidDel="00154DB8">
          <w:delText>ntonces considero que esta información debe ser valiosa, debe ser guardada pero también debe ser retroalimentada, cada cierto tiempo y probablemente debería haber un medio en que todos los usuarios internos podamos conocer esa información</w:delText>
        </w:r>
        <w:r w:rsidR="00006207" w:rsidRPr="008D23C7" w:rsidDel="00154DB8">
          <w:delText>.</w:delText>
        </w:r>
        <w:r w:rsidRPr="008D23C7" w:rsidDel="00154DB8">
          <w:delText xml:space="preserve"> </w:delText>
        </w:r>
        <w:r w:rsidR="00006207" w:rsidRPr="008D23C7" w:rsidDel="00154DB8">
          <w:delText>E</w:delText>
        </w:r>
        <w:r w:rsidRPr="008D23C7" w:rsidDel="00154DB8">
          <w:delText>ntonces es una retroalimentación”</w:delText>
        </w:r>
        <w:bookmarkStart w:id="3732" w:name="_Toc520655330"/>
        <w:bookmarkStart w:id="3733" w:name="_Toc520655688"/>
        <w:bookmarkEnd w:id="3732"/>
        <w:bookmarkEnd w:id="3733"/>
      </w:del>
    </w:p>
    <w:p w14:paraId="60DAD815" w14:textId="7C62BA54" w:rsidR="006746CC" w:rsidRPr="008D23C7" w:rsidDel="00154DB8" w:rsidRDefault="00007DC8" w:rsidP="008D23C7">
      <w:pPr>
        <w:pStyle w:val="Texto"/>
        <w:rPr>
          <w:del w:id="3734" w:author="Regina Casanova" w:date="2018-06-25T12:32:00Z"/>
        </w:rPr>
      </w:pPr>
      <w:del w:id="3735" w:author="Regina Casanova" w:date="2018-06-25T12:32:00Z">
        <w:r w:rsidRPr="00BA156B" w:rsidDel="00154DB8">
          <w:delText>En estos reportes esperan</w:delText>
        </w:r>
        <w:r w:rsidR="006746CC" w:rsidRPr="00BA156B" w:rsidDel="00154DB8">
          <w:delText xml:space="preserve"> ver la totalidad de los reclamos, el motivo de ellos, su clasificación y a quienes han sido </w:delText>
        </w:r>
        <w:r w:rsidRPr="00BA156B" w:rsidDel="00154DB8">
          <w:delText>encargados</w:delText>
        </w:r>
        <w:r w:rsidR="006746CC" w:rsidRPr="00BA156B" w:rsidDel="00154DB8">
          <w:delText xml:space="preserve">, incluyendo el tiempo </w:delText>
        </w:r>
        <w:r w:rsidRPr="00BA156B" w:rsidDel="00154DB8">
          <w:delText xml:space="preserve">máximo </w:delText>
        </w:r>
        <w:r w:rsidR="006746CC" w:rsidRPr="00BA156B" w:rsidDel="00154DB8">
          <w:delText>de respuesta, todo esto va a servir para hacerle seguimiento al reclamo y de ello poder sacar estadísticas, indicadores y tendencias.</w:delText>
        </w:r>
        <w:r w:rsidRPr="00BA156B" w:rsidDel="00154DB8">
          <w:delText xml:space="preserve"> D</w:delText>
        </w:r>
        <w:r w:rsidR="006746CC" w:rsidRPr="00BA156B" w:rsidDel="00154DB8">
          <w:delText>ijeron que también sería bueno no solo ver la parte negativa sino ver también la parte positiva, recibiendo felicitaciones o recomendaciones de p</w:delText>
        </w:r>
        <w:r w:rsidR="00630088" w:rsidRPr="00BA156B" w:rsidDel="00154DB8">
          <w:delText>arte de ciudadanos. Finalmente</w:delText>
        </w:r>
        <w:r w:rsidR="006746CC" w:rsidRPr="00BA156B" w:rsidDel="00154DB8">
          <w:delText>, todos señalaron que compartirían la herramienta en el caso esta fuera implementada.</w:delText>
        </w:r>
        <w:bookmarkStart w:id="3736" w:name="_Toc520655331"/>
        <w:bookmarkStart w:id="3737" w:name="_Toc520655689"/>
        <w:bookmarkEnd w:id="3736"/>
        <w:bookmarkEnd w:id="3737"/>
      </w:del>
    </w:p>
    <w:p w14:paraId="46A074B2" w14:textId="5D31B5D2" w:rsidR="00BE774A" w:rsidRPr="00BA156B" w:rsidDel="00154DB8" w:rsidRDefault="006746CC" w:rsidP="008D23C7">
      <w:pPr>
        <w:pStyle w:val="Texto"/>
        <w:rPr>
          <w:del w:id="3738" w:author="Regina Casanova" w:date="2018-06-25T12:32:00Z"/>
        </w:rPr>
      </w:pPr>
      <w:del w:id="3739" w:author="Regina Casanova" w:date="2018-06-25T12:32:00Z">
        <w:r w:rsidRPr="00BA156B" w:rsidDel="00154DB8">
          <w:delText>Detallaron varios impedimentos para resolver los reclamos como una mala gestión de recursos económicos y que pareciera que las IPRESS no desean encontrar la</w:delText>
        </w:r>
        <w:r w:rsidR="00630088" w:rsidRPr="00BA156B" w:rsidDel="00154DB8">
          <w:delText>s causas de los reclamos para</w:delText>
        </w:r>
        <w:r w:rsidRPr="00BA156B" w:rsidDel="00154DB8">
          <w:delText xml:space="preserve"> solucionarlos, incluso </w:delText>
        </w:r>
        <w:r w:rsidR="00630088" w:rsidRPr="00BA156B" w:rsidDel="00154DB8">
          <w:delText>tienen la percepción de</w:delText>
        </w:r>
        <w:r w:rsidRPr="00BA156B" w:rsidDel="00154DB8">
          <w:delText xml:space="preserve"> que están protegiendo al médico y a la institución que a los propios pacientes. </w:delText>
        </w:r>
        <w:bookmarkStart w:id="3740" w:name="_Toc520655332"/>
        <w:bookmarkStart w:id="3741" w:name="_Toc520655690"/>
        <w:bookmarkEnd w:id="3740"/>
        <w:bookmarkEnd w:id="3741"/>
      </w:del>
    </w:p>
    <w:p w14:paraId="4C60A423" w14:textId="1E4A0736" w:rsidR="006746CC" w:rsidRPr="008D23C7" w:rsidDel="00154DB8" w:rsidRDefault="00BE774A" w:rsidP="008D23C7">
      <w:pPr>
        <w:pStyle w:val="Cita"/>
        <w:rPr>
          <w:del w:id="3742" w:author="Regina Casanova" w:date="2018-06-25T12:32:00Z"/>
        </w:rPr>
      </w:pPr>
      <w:del w:id="3743" w:author="Regina Casanova" w:date="2018-06-25T12:32:00Z">
        <w:r w:rsidRPr="008D23C7" w:rsidDel="00154DB8">
          <w:delText>“Es un síntoma de que algo está mal, pero quieren evitarlo, no quieren verlo mucho menos encontrar las causas.”</w:delText>
        </w:r>
        <w:bookmarkStart w:id="3744" w:name="_Toc520655333"/>
        <w:bookmarkStart w:id="3745" w:name="_Toc520655691"/>
        <w:bookmarkEnd w:id="3744"/>
        <w:bookmarkEnd w:id="3745"/>
      </w:del>
    </w:p>
    <w:p w14:paraId="3285B971" w14:textId="6D651CB8" w:rsidR="00BE774A" w:rsidRPr="00BA156B" w:rsidDel="00154DB8" w:rsidRDefault="00BE774A" w:rsidP="008D23C7">
      <w:pPr>
        <w:pStyle w:val="Texto"/>
        <w:rPr>
          <w:del w:id="3746" w:author="Regina Casanova" w:date="2018-06-25T12:32:00Z"/>
        </w:rPr>
      </w:pPr>
      <w:del w:id="3747" w:author="Regina Casanova" w:date="2018-06-25T12:32:00Z">
        <w:r w:rsidRPr="00BA156B" w:rsidDel="00154DB8">
          <w:delText>Adicionalmente, el personal de SUSALUD</w:delText>
        </w:r>
        <w:r w:rsidR="006746CC" w:rsidRPr="00BA156B" w:rsidDel="00154DB8">
          <w:delText xml:space="preserve"> </w:delText>
        </w:r>
        <w:r w:rsidR="00630088" w:rsidRPr="00BA156B" w:rsidDel="00154DB8">
          <w:delText>considero</w:delText>
        </w:r>
        <w:r w:rsidR="006746CC" w:rsidRPr="00BA156B" w:rsidDel="00154DB8">
          <w:delText xml:space="preserve"> necesario enfatizar en los siguientes </w:delText>
        </w:r>
        <w:r w:rsidR="00465CE9" w:rsidRPr="00BA156B" w:rsidDel="00154DB8">
          <w:delText>temas,</w:delText>
        </w:r>
        <w:r w:rsidR="003E4E3C" w:rsidRPr="00BA156B" w:rsidDel="00154DB8">
          <w:delText xml:space="preserve"> </w:delText>
        </w:r>
        <w:r w:rsidR="00630088" w:rsidRPr="00BA156B" w:rsidDel="00154DB8">
          <w:delText>aunque</w:delText>
        </w:r>
        <w:r w:rsidR="003E4E3C" w:rsidRPr="00BA156B" w:rsidDel="00154DB8">
          <w:delText xml:space="preserve"> no fueron </w:delText>
        </w:r>
        <w:r w:rsidR="00630088" w:rsidRPr="00BA156B" w:rsidDel="00154DB8">
          <w:delText>preguntados</w:delText>
        </w:r>
        <w:r w:rsidR="006746CC" w:rsidRPr="00BA156B" w:rsidDel="00154DB8">
          <w:delText xml:space="preserve"> directamente por el investigador. Ellos consideran </w:delText>
        </w:r>
        <w:r w:rsidR="0071104C" w:rsidRPr="00BA156B" w:rsidDel="00154DB8">
          <w:delText>que</w:delText>
        </w:r>
        <w:r w:rsidR="006746CC" w:rsidRPr="00BA156B" w:rsidDel="00154DB8">
          <w:delText xml:space="preserve"> para que la herramienta informática funcione, se necesita mucha difusión</w:delText>
        </w:r>
        <w:r w:rsidR="00630088" w:rsidRPr="00BA156B" w:rsidDel="00154DB8">
          <w:delText xml:space="preserve"> de ella y trabajo permanente de</w:delText>
        </w:r>
        <w:r w:rsidR="006746CC" w:rsidRPr="00BA156B" w:rsidDel="00154DB8">
          <w:delText xml:space="preserve"> capacitación, todo esto </w:delText>
        </w:r>
        <w:r w:rsidR="00630088" w:rsidRPr="00BA156B" w:rsidDel="00154DB8">
          <w:delText xml:space="preserve">en </w:delText>
        </w:r>
        <w:r w:rsidR="0071104C" w:rsidRPr="00BA156B" w:rsidDel="00154DB8">
          <w:delText>búsqueda</w:delText>
        </w:r>
        <w:r w:rsidR="00630088" w:rsidRPr="00BA156B" w:rsidDel="00154DB8">
          <w:delText xml:space="preserve"> de</w:delText>
        </w:r>
        <w:r w:rsidR="006746CC" w:rsidRPr="00BA156B" w:rsidDel="00154DB8">
          <w:delText xml:space="preserve"> desmitificar el reclamo para quitarle la connotación negativa que tiene actualmente. </w:delText>
        </w:r>
        <w:r w:rsidR="00630088" w:rsidRPr="00BA156B" w:rsidDel="00154DB8">
          <w:delText xml:space="preserve">Consideran </w:delText>
        </w:r>
        <w:r w:rsidR="00A97E67" w:rsidRPr="00BA156B" w:rsidDel="00154DB8">
          <w:delText>que</w:delText>
        </w:r>
        <w:r w:rsidR="00630088" w:rsidRPr="00BA156B" w:rsidDel="00154DB8">
          <w:delText xml:space="preserve"> para que este </w:delText>
        </w:r>
      </w:del>
      <w:del w:id="3748" w:author="Regina Casanova" w:date="2018-06-18T17:53:00Z">
        <w:r w:rsidR="00630088" w:rsidRPr="00BA156B" w:rsidDel="00E94926">
          <w:delText xml:space="preserve">sistema </w:delText>
        </w:r>
      </w:del>
      <w:del w:id="3749" w:author="Regina Casanova" w:date="2018-06-25T12:32:00Z">
        <w:r w:rsidR="00630088" w:rsidRPr="00BA156B" w:rsidDel="00154DB8">
          <w:delText>sea utilizado es importante que los gestores de IPRESS vean la necesidad de mejorar.</w:delText>
        </w:r>
        <w:r w:rsidR="006746CC" w:rsidRPr="00BA156B" w:rsidDel="00154DB8">
          <w:delText xml:space="preserve"> Opinaron que con este </w:delText>
        </w:r>
      </w:del>
      <w:del w:id="3750" w:author="Regina Casanova" w:date="2018-06-18T17:53:00Z">
        <w:r w:rsidR="006746CC" w:rsidRPr="00BA156B" w:rsidDel="00E94926">
          <w:delText xml:space="preserve">sistema </w:delText>
        </w:r>
      </w:del>
      <w:del w:id="3751" w:author="Regina Casanova" w:date="2018-06-25T12:32:00Z">
        <w:r w:rsidR="006746CC" w:rsidRPr="00BA156B" w:rsidDel="00154DB8">
          <w:delText xml:space="preserve">se podría conocer los niveles de calidad brindados por las IPRESS, aunque fueron claros al decir que </w:delText>
        </w:r>
        <w:r w:rsidR="00630088" w:rsidRPr="00BA156B" w:rsidDel="00154DB8">
          <w:delText>pocos reclamos en una IPRESS</w:delText>
        </w:r>
        <w:r w:rsidR="002E1E27" w:rsidRPr="00BA156B" w:rsidDel="00154DB8">
          <w:delText xml:space="preserve"> </w:delText>
        </w:r>
        <w:r w:rsidR="00630088" w:rsidRPr="00BA156B" w:rsidDel="00154DB8">
          <w:delText>no implica altos niveles de calidad.</w:delText>
        </w:r>
        <w:r w:rsidR="006746CC" w:rsidRPr="00BA156B" w:rsidDel="00154DB8">
          <w:delText xml:space="preserve"> Resaltaron que tener un formato en papel es aún necesario para poblaciones lejanas con poca conectivida</w:delText>
        </w:r>
        <w:r w:rsidR="00630088" w:rsidRPr="00BA156B" w:rsidDel="00154DB8">
          <w:delText xml:space="preserve">d o con poco uso de tecnología y que </w:delText>
        </w:r>
        <w:r w:rsidR="006746CC" w:rsidRPr="00BA156B" w:rsidDel="00154DB8">
          <w:delText xml:space="preserve">debe realizarse un manual sobre cómo utilizar el </w:delText>
        </w:r>
      </w:del>
      <w:del w:id="3752" w:author="Regina Casanova" w:date="2018-06-18T17:53:00Z">
        <w:r w:rsidR="006746CC" w:rsidRPr="00BA156B" w:rsidDel="00E94926">
          <w:delText xml:space="preserve">sistema </w:delText>
        </w:r>
      </w:del>
      <w:del w:id="3753" w:author="Regina Casanova" w:date="2018-06-25T12:32:00Z">
        <w:r w:rsidR="006746CC" w:rsidRPr="00BA156B" w:rsidDel="00154DB8">
          <w:delText xml:space="preserve">planteado. </w:delText>
        </w:r>
        <w:bookmarkStart w:id="3754" w:name="_Toc520655334"/>
        <w:bookmarkStart w:id="3755" w:name="_Toc520655692"/>
        <w:bookmarkEnd w:id="3754"/>
        <w:bookmarkEnd w:id="3755"/>
      </w:del>
    </w:p>
    <w:p w14:paraId="4F27FF03" w14:textId="678A8AFD" w:rsidR="006746CC" w:rsidRPr="008D23C7" w:rsidDel="00154DB8" w:rsidRDefault="00BE774A" w:rsidP="008D23C7">
      <w:pPr>
        <w:pStyle w:val="Cita"/>
        <w:rPr>
          <w:del w:id="3756" w:author="Regina Casanova" w:date="2018-06-25T12:32:00Z"/>
        </w:rPr>
      </w:pPr>
      <w:del w:id="3757" w:author="Regina Casanova" w:date="2018-06-25T12:32:00Z">
        <w:r w:rsidRPr="008D23C7" w:rsidDel="00154DB8">
          <w:delText xml:space="preserve">“…considerando que la cultura de aseguramiento en el Perú es </w:delText>
        </w:r>
        <w:r w:rsidR="00465CE9" w:rsidRPr="008D23C7" w:rsidDel="00154DB8">
          <w:delText>baja,</w:delText>
        </w:r>
        <w:r w:rsidRPr="008D23C7" w:rsidDel="00154DB8">
          <w:delText xml:space="preserve"> pero la cultura de reclamos también, entonces digamos no necesariamente una IPRESS que no tenga reclamos es una IPRESS que te atienda bien. Es simplemente una IPRESS donde la gente no se queja, entonces si una IPRESS tiene muchos reclamos si </w:delText>
        </w:r>
        <w:r w:rsidR="00465CE9" w:rsidRPr="008D23C7" w:rsidDel="00154DB8">
          <w:delText>tú</w:delText>
        </w:r>
        <w:r w:rsidRPr="008D23C7" w:rsidDel="00154DB8">
          <w:delText xml:space="preserve"> puedes decir que es mala, pero si una IPRESS no tiene reclamos no puedes decir que sea buena.”</w:delText>
        </w:r>
        <w:bookmarkStart w:id="3758" w:name="_Toc520655335"/>
        <w:bookmarkStart w:id="3759" w:name="_Toc520655693"/>
        <w:bookmarkEnd w:id="3758"/>
        <w:bookmarkEnd w:id="3759"/>
      </w:del>
    </w:p>
    <w:p w14:paraId="4C6F038F" w14:textId="3ADA3E54" w:rsidR="00CF177C" w:rsidRPr="008D23C7" w:rsidDel="00154DB8" w:rsidRDefault="003E4E3C" w:rsidP="008D23C7">
      <w:pPr>
        <w:pStyle w:val="Ttulo3"/>
        <w:rPr>
          <w:del w:id="3760" w:author="Regina Casanova" w:date="2018-06-25T12:32:00Z"/>
        </w:rPr>
      </w:pPr>
      <w:del w:id="3761" w:author="Regina Casanova" w:date="2018-06-25T12:32:00Z">
        <w:r w:rsidRPr="008D23C7" w:rsidDel="00154DB8">
          <w:delText>Gestores</w:delText>
        </w:r>
        <w:r w:rsidR="006746CC" w:rsidRPr="008D23C7" w:rsidDel="00154DB8">
          <w:delText xml:space="preserve"> de IPRESS</w:delText>
        </w:r>
        <w:bookmarkStart w:id="3762" w:name="_Toc520655336"/>
        <w:bookmarkStart w:id="3763" w:name="_Toc520655694"/>
        <w:bookmarkEnd w:id="3762"/>
        <w:bookmarkEnd w:id="3763"/>
      </w:del>
    </w:p>
    <w:p w14:paraId="59E86D40" w14:textId="6E7DEB7D" w:rsidR="000C417A" w:rsidRPr="00BA156B" w:rsidDel="00154DB8" w:rsidRDefault="00FC4E53" w:rsidP="008D23C7">
      <w:pPr>
        <w:pStyle w:val="Texto"/>
        <w:rPr>
          <w:del w:id="3764" w:author="Regina Casanova" w:date="2018-06-25T12:32:00Z"/>
        </w:rPr>
      </w:pPr>
      <w:del w:id="3765" w:author="Regina Casanova" w:date="2018-06-25T12:32:00Z">
        <w:r w:rsidRPr="00BA156B" w:rsidDel="00154DB8">
          <w:delText xml:space="preserve">Los reclamos fueron definidos por los gestores como la expresión de un descontento de los ciudadanos hacia el servicio brindado de atención en salud y los consideran importantes porque los ven como una forma en que el ciudadano diga cómo es que desea que se le brinde la atención en salud y </w:delText>
        </w:r>
        <w:r w:rsidR="000E7E6C" w:rsidRPr="00BA156B" w:rsidDel="00154DB8">
          <w:delText xml:space="preserve">los </w:delText>
        </w:r>
        <w:r w:rsidRPr="00BA156B" w:rsidDel="00154DB8">
          <w:delText xml:space="preserve">ven como un reto. Los gestores consideran que actualmente los reclamos son vistos </w:delText>
        </w:r>
        <w:r w:rsidR="000E7E6C" w:rsidRPr="00BA156B" w:rsidDel="00154DB8">
          <w:delText>de forma negativa</w:delText>
        </w:r>
        <w:r w:rsidRPr="00BA156B" w:rsidDel="00154DB8">
          <w:delText xml:space="preserve">, ya que </w:delText>
        </w:r>
        <w:r w:rsidR="000E7E6C" w:rsidRPr="00BA156B" w:rsidDel="00154DB8">
          <w:delText xml:space="preserve">para </w:delText>
        </w:r>
        <w:r w:rsidRPr="00BA156B" w:rsidDel="00154DB8">
          <w:delText xml:space="preserve">los prestadores de salud </w:delText>
        </w:r>
        <w:r w:rsidR="000E7E6C" w:rsidRPr="00BA156B" w:rsidDel="00154DB8">
          <w:delText>son</w:delText>
        </w:r>
        <w:r w:rsidRPr="00BA156B" w:rsidDel="00154DB8">
          <w:delText xml:space="preserve"> una int</w:delText>
        </w:r>
        <w:r w:rsidR="000E7E6C" w:rsidRPr="00BA156B" w:rsidDel="00154DB8">
          <w:delText>erferencia en la atención y no</w:delText>
        </w:r>
        <w:r w:rsidRPr="00BA156B" w:rsidDel="00154DB8">
          <w:delText xml:space="preserve"> una oportunidad de mejora </w:delText>
        </w:r>
        <w:r w:rsidR="000E7E6C" w:rsidRPr="00BA156B" w:rsidDel="00154DB8">
          <w:delText>es por esto que prefieren esconderlos.</w:delText>
        </w:r>
        <w:r w:rsidRPr="00BA156B" w:rsidDel="00154DB8">
          <w:delText xml:space="preserve"> </w:delText>
        </w:r>
        <w:r w:rsidR="000E7E6C" w:rsidRPr="00BA156B" w:rsidDel="00154DB8">
          <w:delText>Sobre las formas que reciben los reclamos comentaron que tienen</w:delText>
        </w:r>
        <w:r w:rsidRPr="00BA156B" w:rsidDel="00154DB8">
          <w:delText xml:space="preserve"> </w:delText>
        </w:r>
        <w:r w:rsidR="00BA156B" w:rsidRPr="00BA156B" w:rsidDel="00154DB8">
          <w:delText>la</w:delText>
        </w:r>
        <w:r w:rsidRPr="00BA156B" w:rsidDel="00154DB8">
          <w:delText xml:space="preserve"> Pla</w:delText>
        </w:r>
        <w:r w:rsidR="000E7E6C" w:rsidRPr="00BA156B" w:rsidDel="00154DB8">
          <w:delText>taforma de Atención al Usuario,</w:delText>
        </w:r>
        <w:r w:rsidRPr="00BA156B" w:rsidDel="00154DB8">
          <w:delText xml:space="preserve"> el </w:delText>
        </w:r>
        <w:r w:rsidR="00465CE9" w:rsidRPr="00160297" w:rsidDel="00154DB8">
          <w:delText>Tótem</w:delText>
        </w:r>
        <w:r w:rsidRPr="00BA156B" w:rsidDel="00154DB8">
          <w:delText xml:space="preserve"> </w:delText>
        </w:r>
        <w:r w:rsidR="000E7E6C" w:rsidRPr="00BA156B" w:rsidDel="00154DB8">
          <w:delText>de SUSALUD y</w:delText>
        </w:r>
        <w:r w:rsidRPr="00BA156B" w:rsidDel="00154DB8">
          <w:delText xml:space="preserve"> e</w:delText>
        </w:r>
        <w:r w:rsidR="000E7E6C" w:rsidRPr="00BA156B" w:rsidDel="00154DB8">
          <w:delText>l Libro de Reclamaciones.</w:delText>
        </w:r>
        <w:bookmarkStart w:id="3766" w:name="_Toc520655337"/>
        <w:bookmarkStart w:id="3767" w:name="_Toc520655695"/>
        <w:bookmarkEnd w:id="3766"/>
        <w:bookmarkEnd w:id="3767"/>
      </w:del>
    </w:p>
    <w:p w14:paraId="44B40418" w14:textId="5CC6FE77" w:rsidR="00FC4E53" w:rsidRPr="008D23C7" w:rsidDel="00154DB8" w:rsidRDefault="00341389" w:rsidP="008D23C7">
      <w:pPr>
        <w:pStyle w:val="Cita"/>
        <w:rPr>
          <w:del w:id="3768" w:author="Regina Casanova" w:date="2018-06-25T12:32:00Z"/>
        </w:rPr>
      </w:pPr>
      <w:del w:id="3769" w:author="Regina Casanova" w:date="2018-06-25T12:32:00Z">
        <w:r w:rsidRPr="008D23C7" w:rsidDel="00154DB8">
          <w:delText>“No,</w:delText>
        </w:r>
        <w:r w:rsidR="000C417A" w:rsidRPr="008D23C7" w:rsidDel="00154DB8">
          <w:delText xml:space="preserve"> la queja es un reto para poder nosotros mejorar porque si yo no recibo quejas yo puedo decir 'o todo </w:delText>
        </w:r>
        <w:r w:rsidRPr="008D23C7" w:rsidDel="00154DB8">
          <w:delText>está</w:delText>
        </w:r>
        <w:r w:rsidR="000C417A" w:rsidRPr="008D23C7" w:rsidDel="00154DB8">
          <w:delText xml:space="preserve"> bien o realmente la gente es indiferente' y yo creo que la gente se queje para poder hacer las cosas mejores cada vez.</w:delText>
        </w:r>
        <w:r w:rsidRPr="008D23C7" w:rsidDel="00154DB8">
          <w:delText xml:space="preserve"> Sí</w:delText>
        </w:r>
        <w:r w:rsidR="000C417A" w:rsidRPr="008D23C7" w:rsidDel="00154DB8">
          <w:delText xml:space="preserve">, a </w:delText>
        </w:r>
        <w:r w:rsidRPr="008D23C7" w:rsidDel="00154DB8">
          <w:delText>mí</w:delText>
        </w:r>
        <w:r w:rsidR="000C417A" w:rsidRPr="008D23C7" w:rsidDel="00154DB8">
          <w:delText xml:space="preserve"> no me fastidian las quejas, yo les agradezco cuando se quejan, 'muchas gracias' les digo porque realmente </w:delText>
        </w:r>
        <w:r w:rsidR="00B8443C" w:rsidRPr="008D23C7" w:rsidDel="00154DB8">
          <w:delText>sí</w:delText>
        </w:r>
        <w:r w:rsidR="000C417A" w:rsidRPr="008D23C7" w:rsidDel="00154DB8">
          <w:delText xml:space="preserve">, porque eso me va a permitir tener, poder ingeniarme otra cosa para poder ver que eso se haga de la mejor manera, yo creo que siempre van a haber quejas porque siempre el ser humano va a lograr buscar lo mejor </w:delText>
        </w:r>
        <w:r w:rsidRPr="008D23C7" w:rsidDel="00154DB8">
          <w:delText>¿</w:delText>
        </w:r>
        <w:r w:rsidR="000C417A" w:rsidRPr="008D23C7" w:rsidDel="00154DB8">
          <w:delText>no es cierto?</w:delText>
        </w:r>
        <w:r w:rsidRPr="008D23C7" w:rsidDel="00154DB8">
          <w:delText>”</w:delText>
        </w:r>
        <w:bookmarkStart w:id="3770" w:name="_Toc520655338"/>
        <w:bookmarkStart w:id="3771" w:name="_Toc520655696"/>
        <w:bookmarkEnd w:id="3770"/>
        <w:bookmarkEnd w:id="3771"/>
      </w:del>
    </w:p>
    <w:p w14:paraId="490DF060" w14:textId="763E67F9" w:rsidR="00FC4E53" w:rsidRPr="00BA156B" w:rsidDel="00154DB8" w:rsidRDefault="00FC4E53" w:rsidP="008D23C7">
      <w:pPr>
        <w:pStyle w:val="Texto"/>
        <w:rPr>
          <w:del w:id="3772" w:author="Regina Casanova" w:date="2018-06-25T12:32:00Z"/>
        </w:rPr>
      </w:pPr>
      <w:del w:id="3773" w:author="Regina Casanova" w:date="2018-06-25T12:32:00Z">
        <w:r w:rsidRPr="00BA156B" w:rsidDel="00154DB8">
          <w:delText>Sobre el manejo actual que tienen los reclamos dentro de las IPRESS</w:delText>
        </w:r>
        <w:r w:rsidR="0054574C" w:rsidRPr="00BA156B" w:rsidDel="00154DB8">
          <w:delText xml:space="preserve"> contaron </w:delText>
        </w:r>
        <w:r w:rsidRPr="00BA156B" w:rsidDel="00154DB8">
          <w:delText>que realizan estadísticas de manera man</w:delText>
        </w:r>
        <w:r w:rsidR="001E4FB2" w:rsidRPr="00BA156B" w:rsidDel="00154DB8">
          <w:delText>ual para poder generar reportes y con estos reportes hacen algunas reuniones de personal</w:delText>
        </w:r>
        <w:r w:rsidRPr="00BA156B" w:rsidDel="00154DB8">
          <w:delText xml:space="preserve"> para poder encontrar cómo mejorar esa área específica a un nivel general. </w:delText>
        </w:r>
        <w:r w:rsidR="001E4FB2" w:rsidRPr="00BA156B" w:rsidDel="00154DB8">
          <w:delText>Algunos</w:delText>
        </w:r>
        <w:r w:rsidRPr="00BA156B" w:rsidDel="00154DB8">
          <w:delText xml:space="preserve"> contaron que</w:delText>
        </w:r>
        <w:r w:rsidR="001E4FB2" w:rsidRPr="00BA156B" w:rsidDel="00154DB8">
          <w:delText xml:space="preserve"> con</w:delText>
        </w:r>
        <w:r w:rsidRPr="00BA156B" w:rsidDel="00154DB8">
          <w:delText xml:space="preserve"> el sistema </w:delText>
        </w:r>
        <w:r w:rsidR="00465CE9" w:rsidRPr="00160297" w:rsidDel="00154DB8">
          <w:delText>Tótem</w:delText>
        </w:r>
        <w:r w:rsidRPr="00BA156B" w:rsidDel="00154DB8">
          <w:delText xml:space="preserve"> </w:delText>
        </w:r>
        <w:r w:rsidR="001E4FB2" w:rsidRPr="00BA156B" w:rsidDel="00154DB8">
          <w:delText xml:space="preserve">se </w:delText>
        </w:r>
        <w:r w:rsidRPr="00BA156B" w:rsidDel="00154DB8">
          <w:delText>envía</w:delText>
        </w:r>
        <w:r w:rsidR="001E4FB2" w:rsidRPr="00BA156B" w:rsidDel="00154DB8">
          <w:delText>n</w:delText>
        </w:r>
        <w:r w:rsidRPr="00BA156B" w:rsidDel="00154DB8">
          <w:delText xml:space="preserve"> correos electrónicos a personas designadas con los últimos reclamos presentados para </w:delText>
        </w:r>
        <w:r w:rsidR="001E4FB2" w:rsidRPr="00BA156B" w:rsidDel="00154DB8">
          <w:delText>ser derivados adecuadamente para darles solución.</w:delText>
        </w:r>
        <w:r w:rsidRPr="00BA156B" w:rsidDel="00154DB8">
          <w:delText xml:space="preserve"> Explicaron cómo es que actualmente la mayoría de reclamos ingresa por las </w:delText>
        </w:r>
        <w:r w:rsidR="003E4E3C" w:rsidRPr="00BA156B" w:rsidDel="00154DB8">
          <w:delText>PAUS</w:delText>
        </w:r>
        <w:r w:rsidRPr="00BA156B" w:rsidDel="00154DB8">
          <w:delText xml:space="preserve"> y que </w:delText>
        </w:r>
        <w:r w:rsidR="001E4FB2" w:rsidRPr="00BA156B" w:rsidDel="00154DB8">
          <w:delText xml:space="preserve">se entabla </w:delText>
        </w:r>
        <w:r w:rsidRPr="00BA156B" w:rsidDel="00154DB8">
          <w:delText xml:space="preserve">una comunicación directa entre el ciudadano reclamante y el personal de la PAUS </w:delText>
        </w:r>
        <w:r w:rsidR="001E4FB2" w:rsidRPr="00BA156B" w:rsidDel="00154DB8">
          <w:delText>para intentar dar solución al reclamo al instante. Cuando se necesita hacer una investigación se realiza una verificación</w:delText>
        </w:r>
        <w:r w:rsidRPr="00BA156B" w:rsidDel="00154DB8">
          <w:delText xml:space="preserve"> para poder </w:delText>
        </w:r>
        <w:r w:rsidR="001E4FB2" w:rsidRPr="00BA156B" w:rsidDel="00154DB8">
          <w:delText>saber</w:delText>
        </w:r>
        <w:r w:rsidRPr="00BA156B" w:rsidDel="00154DB8">
          <w:delText xml:space="preserve"> si este reclamo necesita acceso a la historia clínica del paciente afectado</w:delText>
        </w:r>
        <w:r w:rsidR="001E4FB2" w:rsidRPr="00BA156B" w:rsidDel="00154DB8">
          <w:delText xml:space="preserve"> y hacer las indagaciones correspondientes</w:delText>
        </w:r>
        <w:r w:rsidRPr="00BA156B" w:rsidDel="00154DB8">
          <w:delText>. Sugieren que cambiarían cómo se m</w:delText>
        </w:r>
        <w:r w:rsidR="001E4FB2" w:rsidRPr="00BA156B" w:rsidDel="00154DB8">
          <w:delText>anejan los reclamos actualmente</w:delText>
        </w:r>
        <w:r w:rsidRPr="00BA156B" w:rsidDel="00154DB8">
          <w:delText xml:space="preserve"> </w:delText>
        </w:r>
        <w:r w:rsidR="001E4FB2" w:rsidRPr="00BA156B" w:rsidDel="00154DB8">
          <w:delText>mediante reuniones de gestión periódicas</w:delText>
        </w:r>
        <w:r w:rsidRPr="00BA156B" w:rsidDel="00154DB8">
          <w:delText xml:space="preserve"> en las que se revisen </w:delText>
        </w:r>
        <w:r w:rsidR="001E4FB2" w:rsidRPr="00BA156B" w:rsidDel="00154DB8">
          <w:delText>los</w:delText>
        </w:r>
        <w:r w:rsidRPr="00BA156B" w:rsidDel="00154DB8">
          <w:delText xml:space="preserve"> reclamos para poder identificar problemas que presenta la población y que no se resuelv</w:delText>
        </w:r>
        <w:r w:rsidR="00012AD5" w:rsidRPr="00BA156B" w:rsidDel="00154DB8">
          <w:delText>a solo de forma personal ante un</w:delText>
        </w:r>
        <w:r w:rsidRPr="00BA156B" w:rsidDel="00154DB8">
          <w:delText xml:space="preserve"> reclamante.</w:delText>
        </w:r>
        <w:bookmarkStart w:id="3774" w:name="_Toc520655339"/>
        <w:bookmarkStart w:id="3775" w:name="_Toc520655697"/>
        <w:bookmarkEnd w:id="3774"/>
        <w:bookmarkEnd w:id="3775"/>
      </w:del>
    </w:p>
    <w:p w14:paraId="36CB5CAE" w14:textId="7B52E051" w:rsidR="00FC4E53" w:rsidRPr="008D23C7" w:rsidDel="00154DB8" w:rsidRDefault="000C417A" w:rsidP="008D23C7">
      <w:pPr>
        <w:pStyle w:val="Cita"/>
        <w:rPr>
          <w:del w:id="3776" w:author="Regina Casanova" w:date="2018-06-25T12:32:00Z"/>
        </w:rPr>
      </w:pPr>
      <w:del w:id="3777" w:author="Regina Casanova" w:date="2018-06-25T12:32:00Z">
        <w:r w:rsidRPr="008D23C7" w:rsidDel="00154DB8">
          <w:delText>“He viajado a provincias para dictar unos cursos de postgrado y los alumnos me decían lo mismo 'Dr. las autoridades no nos visitan, nadie sabe lo que pasa en nuestra posta' y entonces si no sabemos cómo está la situación de la estructura de los procesos, mucho menos vamos a saber cómo le afecta al paciente, entonces hay un gran reto con lo que Ud. me dice.”</w:delText>
        </w:r>
        <w:bookmarkStart w:id="3778" w:name="_Toc520655340"/>
        <w:bookmarkStart w:id="3779" w:name="_Toc520655698"/>
        <w:bookmarkEnd w:id="3778"/>
        <w:bookmarkEnd w:id="3779"/>
      </w:del>
    </w:p>
    <w:p w14:paraId="32AF55D4" w14:textId="10F1143F" w:rsidR="00FC4E53" w:rsidRPr="00BA156B" w:rsidDel="00154DB8" w:rsidRDefault="00FC4E53" w:rsidP="008D23C7">
      <w:pPr>
        <w:pStyle w:val="Texto"/>
        <w:rPr>
          <w:del w:id="3780" w:author="Regina Casanova" w:date="2018-06-25T12:32:00Z"/>
        </w:rPr>
      </w:pPr>
      <w:del w:id="3781" w:author="Regina Casanova" w:date="2018-06-25T12:32:00Z">
        <w:r w:rsidRPr="00BA156B" w:rsidDel="00154DB8">
          <w:delText xml:space="preserve">Igualmente mencionaron que para solucionar los reclamos existen muchos impedimentos como </w:delText>
        </w:r>
        <w:r w:rsidR="00DE453E" w:rsidRPr="00BA156B" w:rsidDel="00154DB8">
          <w:delText>la falta de comunicación con</w:delText>
        </w:r>
        <w:r w:rsidRPr="00BA156B" w:rsidDel="00154DB8">
          <w:delText xml:space="preserve"> SUSALUD </w:delText>
        </w:r>
        <w:r w:rsidR="00DE453E" w:rsidRPr="00BA156B" w:rsidDel="00154DB8">
          <w:delText>sobre</w:delText>
        </w:r>
        <w:r w:rsidRPr="00BA156B" w:rsidDel="00154DB8">
          <w:delText xml:space="preserve"> los reclamos presentados </w:delText>
        </w:r>
        <w:r w:rsidR="00DE453E" w:rsidRPr="00BA156B" w:rsidDel="00154DB8">
          <w:delText>mediante</w:delText>
        </w:r>
        <w:r w:rsidRPr="00BA156B" w:rsidDel="00154DB8">
          <w:delText xml:space="preserve"> el </w:delText>
        </w:r>
        <w:r w:rsidR="00465CE9" w:rsidRPr="00160297" w:rsidDel="00154DB8">
          <w:delText>Tótem</w:delText>
        </w:r>
        <w:r w:rsidRPr="00BA156B" w:rsidDel="00154DB8">
          <w:delText xml:space="preserve">, identificaron que es necesario </w:delText>
        </w:r>
        <w:r w:rsidR="00DE453E" w:rsidRPr="00BA156B" w:rsidDel="00154DB8">
          <w:delText xml:space="preserve">que exista un </w:delText>
        </w:r>
      </w:del>
      <w:del w:id="3782" w:author="Regina Casanova" w:date="2018-06-18T17:53:00Z">
        <w:r w:rsidR="00DE453E" w:rsidRPr="00BA156B" w:rsidDel="00E94926">
          <w:delText xml:space="preserve">sistema </w:delText>
        </w:r>
      </w:del>
      <w:del w:id="3783" w:author="Regina Casanova" w:date="2018-06-25T12:32:00Z">
        <w:r w:rsidR="00E87C58" w:rsidRPr="00BA156B" w:rsidDel="00154DB8">
          <w:delText xml:space="preserve">único que también </w:delText>
        </w:r>
      </w:del>
      <w:del w:id="3784" w:author="Regina Casanova" w:date="2018-06-18T15:30:00Z">
        <w:r w:rsidR="00E87C58" w:rsidRPr="00BA156B" w:rsidDel="00965288">
          <w:delText>permita</w:delText>
        </w:r>
      </w:del>
      <w:del w:id="3785" w:author="Regina Casanova" w:date="2018-06-25T12:32:00Z">
        <w:r w:rsidR="00E87C58" w:rsidRPr="00BA156B" w:rsidDel="00154DB8">
          <w:delText xml:space="preserve"> los reclamos de parte del personal interno de la IPRESS.</w:delText>
        </w:r>
        <w:r w:rsidRPr="00BA156B" w:rsidDel="00154DB8">
          <w:delText xml:space="preserve"> Adicionalmente, identificaron problemas de distintas índoles para poder resol</w:delText>
        </w:r>
        <w:r w:rsidR="00E87C58" w:rsidRPr="00BA156B" w:rsidDel="00154DB8">
          <w:delText>ver reclamos dentro del sector</w:delText>
        </w:r>
        <w:r w:rsidRPr="00BA156B" w:rsidDel="00154DB8">
          <w:delText>, como</w:delText>
        </w:r>
        <w:r w:rsidR="00E87C58" w:rsidRPr="00BA156B" w:rsidDel="00154DB8">
          <w:delText xml:space="preserve"> la falta de presupuesto,</w:delText>
        </w:r>
        <w:r w:rsidRPr="00BA156B" w:rsidDel="00154DB8">
          <w:delText xml:space="preserve"> corrupción,</w:delText>
        </w:r>
        <w:r w:rsidR="00E87C58" w:rsidRPr="00BA156B" w:rsidDel="00154DB8">
          <w:delText xml:space="preserve"> excesiva delegación,</w:delText>
        </w:r>
        <w:r w:rsidRPr="00BA156B" w:rsidDel="00154DB8">
          <w:delText xml:space="preserve"> problemas de comunicación dentro del mismo personal de salud</w:delText>
        </w:r>
        <w:r w:rsidR="00E87C58" w:rsidRPr="00BA156B" w:rsidDel="00154DB8">
          <w:delText xml:space="preserve"> y problemas </w:delText>
        </w:r>
        <w:r w:rsidR="002E1E27" w:rsidRPr="00BA156B" w:rsidDel="00154DB8">
          <w:delText>políticos</w:delText>
        </w:r>
        <w:r w:rsidRPr="00BA156B" w:rsidDel="00154DB8">
          <w:delText>.</w:delText>
        </w:r>
        <w:bookmarkStart w:id="3786" w:name="_Toc520655341"/>
        <w:bookmarkStart w:id="3787" w:name="_Toc520655699"/>
        <w:bookmarkEnd w:id="3786"/>
        <w:bookmarkEnd w:id="3787"/>
      </w:del>
    </w:p>
    <w:p w14:paraId="0B7C7EF6" w14:textId="695E06FE" w:rsidR="00FC4E53" w:rsidRPr="008D23C7" w:rsidDel="00154DB8" w:rsidRDefault="00FC4E53" w:rsidP="008D23C7">
      <w:pPr>
        <w:pStyle w:val="Cita"/>
        <w:rPr>
          <w:del w:id="3788" w:author="Regina Casanova" w:date="2018-06-25T12:32:00Z"/>
        </w:rPr>
      </w:pPr>
      <w:del w:id="3789" w:author="Regina Casanova" w:date="2018-06-25T12:32:00Z">
        <w:r w:rsidRPr="008D23C7" w:rsidDel="00154DB8">
          <w:delText xml:space="preserve">“nos causa mucha incomodidad es que el flujo es a un solo lado, o sea el paciente puede quejarse de que el </w:delText>
        </w:r>
        <w:r w:rsidR="00BA4CC0" w:rsidRPr="008D23C7" w:rsidDel="00154DB8">
          <w:delText>médico</w:delText>
        </w:r>
        <w:r w:rsidRPr="008D23C7" w:rsidDel="00154DB8">
          <w:delText xml:space="preserve"> lo agredió, pero si el paciente agredió al médico, el </w:delText>
        </w:r>
        <w:r w:rsidR="00BA4CC0" w:rsidRPr="008D23C7" w:rsidDel="00154DB8">
          <w:delText>médico</w:delText>
        </w:r>
        <w:r w:rsidRPr="008D23C7" w:rsidDel="00154DB8">
          <w:delText xml:space="preserve"> no puede quejarse, no tiene a donde lo único que le queda es ir a la comisaría, entonces el usuario tiene esa facilidad, porque el médico como un usuario no le podrían dar esa facilidad?”</w:delText>
        </w:r>
        <w:bookmarkStart w:id="3790" w:name="_Toc520655342"/>
        <w:bookmarkStart w:id="3791" w:name="_Toc520655700"/>
        <w:bookmarkEnd w:id="3790"/>
        <w:bookmarkEnd w:id="3791"/>
      </w:del>
    </w:p>
    <w:p w14:paraId="4511A823" w14:textId="0836C022" w:rsidR="00FC4E53" w:rsidRPr="008D23C7" w:rsidDel="00154DB8" w:rsidRDefault="00FC4E53" w:rsidP="008D23C7">
      <w:pPr>
        <w:pStyle w:val="Texto"/>
        <w:rPr>
          <w:del w:id="3792" w:author="Regina Casanova" w:date="2018-06-25T12:32:00Z"/>
        </w:rPr>
      </w:pPr>
      <w:del w:id="3793" w:author="Regina Casanova" w:date="2018-06-25T12:32:00Z">
        <w:r w:rsidRPr="00BA156B" w:rsidDel="00154DB8">
          <w:delText xml:space="preserve">Dentro de estas experiencias laborales </w:delText>
        </w:r>
        <w:r w:rsidR="00E87C58" w:rsidRPr="00BA156B" w:rsidDel="00154DB8">
          <w:delText xml:space="preserve">que </w:delText>
        </w:r>
        <w:r w:rsidRPr="00BA156B" w:rsidDel="00154DB8">
          <w:delText>comen</w:delText>
        </w:r>
        <w:r w:rsidR="00E87C58" w:rsidRPr="00BA156B" w:rsidDel="00154DB8">
          <w:delText>taron identificaron</w:delText>
        </w:r>
        <w:r w:rsidRPr="00BA156B" w:rsidDel="00154DB8">
          <w:delText xml:space="preserve"> la gran confianza que existe hacia niveles inferiores y superiores para resolver un recl</w:delText>
        </w:r>
        <w:r w:rsidR="002176C2" w:rsidRPr="00BA156B" w:rsidDel="00154DB8">
          <w:delText xml:space="preserve">amo, </w:delText>
        </w:r>
        <w:r w:rsidR="00E87C58" w:rsidRPr="00BA156B" w:rsidDel="00154DB8">
          <w:delText>y que a veces</w:delText>
        </w:r>
        <w:r w:rsidR="002176C2" w:rsidRPr="00BA156B" w:rsidDel="00154DB8">
          <w:delText xml:space="preserve"> termina jugándoles en contra</w:delText>
        </w:r>
        <w:r w:rsidR="00E87C58" w:rsidRPr="00BA156B" w:rsidDel="00154DB8">
          <w:delText xml:space="preserve"> ya que</w:delText>
        </w:r>
        <w:r w:rsidRPr="00BA156B" w:rsidDel="00154DB8">
          <w:delText xml:space="preserve"> retrasa la resolución del mismo. Comentaron que ellos intentan hacer un seguimiento de los reclamos recibidos pero muchas veces no cuentan con los medios </w:delText>
        </w:r>
        <w:r w:rsidR="000B6BB1" w:rsidRPr="00BA156B" w:rsidDel="00154DB8">
          <w:delText>para hacerlo.</w:delText>
        </w:r>
        <w:r w:rsidRPr="00BA156B" w:rsidDel="00154DB8">
          <w:delText xml:space="preserve"> Contaron que existen muchos problemas sobre todo con historias clínicas, demoras en la atención, falta de medicamentos e insumos y aseguramiento; pero como tienen dificultades para </w:delText>
        </w:r>
        <w:r w:rsidR="000B6BB1" w:rsidRPr="00BA156B" w:rsidDel="00154DB8">
          <w:delText>verlo en estadísticas</w:delText>
        </w:r>
        <w:r w:rsidRPr="00BA156B" w:rsidDel="00154DB8">
          <w:delText xml:space="preserve">, la información con la que suelen tomar decisiones para mejorar servicios </w:delText>
        </w:r>
        <w:r w:rsidR="000B6BB1" w:rsidRPr="00BA156B" w:rsidDel="00154DB8">
          <w:delText>no es del todo precisa</w:delText>
        </w:r>
        <w:r w:rsidRPr="00BA156B" w:rsidDel="00154DB8">
          <w:delText>. Ellos consideran que la población debería participar activamente en la gestión de la IPRESS y que por eso toda la información de reclamos debería ser de acceso público.</w:delText>
        </w:r>
        <w:bookmarkStart w:id="3794" w:name="_Toc520655343"/>
        <w:bookmarkStart w:id="3795" w:name="_Toc520655701"/>
        <w:bookmarkEnd w:id="3794"/>
        <w:bookmarkEnd w:id="3795"/>
      </w:del>
    </w:p>
    <w:p w14:paraId="516C1072" w14:textId="756B2984" w:rsidR="000C417A" w:rsidRPr="00BA156B" w:rsidDel="00154DB8" w:rsidRDefault="00FC4E53" w:rsidP="008D23C7">
      <w:pPr>
        <w:pStyle w:val="Texto"/>
        <w:rPr>
          <w:del w:id="3796" w:author="Regina Casanova" w:date="2018-06-25T12:32:00Z"/>
        </w:rPr>
      </w:pPr>
      <w:del w:id="3797" w:author="Regina Casanova" w:date="2018-06-25T12:32:00Z">
        <w:r w:rsidRPr="00BA156B" w:rsidDel="00154DB8">
          <w:delText>Sobre la herramienta informática propuesta, los gestores consideran que sí serviría y que les permitiría conocer el día a día de la institución</w:delText>
        </w:r>
        <w:r w:rsidR="000B6BB1" w:rsidRPr="00BA156B" w:rsidDel="00154DB8">
          <w:delText xml:space="preserve"> para implementar mejoras</w:delText>
        </w:r>
        <w:r w:rsidRPr="00BA156B" w:rsidDel="00154DB8">
          <w:delText xml:space="preserve">, además que facilitaría la rápida resolución de los reclamos. Para lograr esto, ellos quisieran poder ver fácilmente </w:delText>
        </w:r>
        <w:r w:rsidR="000B6BB1" w:rsidRPr="00BA156B" w:rsidDel="00154DB8">
          <w:delText>los tipos más frecuentes de reclamos</w:delText>
        </w:r>
        <w:r w:rsidRPr="00BA156B" w:rsidDel="00154DB8">
          <w:delText>, la fecha máxima que tienen para dar</w:delText>
        </w:r>
        <w:r w:rsidR="000B6BB1" w:rsidRPr="00BA156B" w:rsidDel="00154DB8">
          <w:delText>les una respuesta y</w:delText>
        </w:r>
        <w:r w:rsidRPr="00BA156B" w:rsidDel="00154DB8">
          <w:delText xml:space="preserve"> cuál es el servicio que está presentando más problemas. Además, consideran que de todas maneras compartirían esta herramienta, especialmente para hacer reuniones con sus respectivos comités.</w:delText>
        </w:r>
        <w:bookmarkStart w:id="3798" w:name="_Toc520655344"/>
        <w:bookmarkStart w:id="3799" w:name="_Toc520655702"/>
        <w:bookmarkEnd w:id="3798"/>
        <w:bookmarkEnd w:id="3799"/>
      </w:del>
    </w:p>
    <w:p w14:paraId="0A9203E1" w14:textId="5FD22EF6" w:rsidR="00341389" w:rsidRPr="008D23C7" w:rsidDel="00154DB8" w:rsidRDefault="000C417A" w:rsidP="008D23C7">
      <w:pPr>
        <w:pStyle w:val="Cita"/>
        <w:rPr>
          <w:del w:id="3800" w:author="Regina Casanova" w:date="2018-06-25T12:32:00Z"/>
        </w:rPr>
      </w:pPr>
      <w:del w:id="3801" w:author="Regina Casanova" w:date="2018-06-25T12:32:00Z">
        <w:r w:rsidRPr="008D23C7" w:rsidDel="00154DB8">
          <w:delText>“Pero si sería bueno tener estadística para ver de qué parte es la que más se están quejando al final, emergencia, hospitalización, consulta externa, si en consulta externa que consultorio es el que más falencia tiene para poder mejorar, implementar, que se yo, esa parte sí.”</w:delText>
        </w:r>
        <w:bookmarkStart w:id="3802" w:name="_Toc520655345"/>
        <w:bookmarkStart w:id="3803" w:name="_Toc520655703"/>
        <w:bookmarkEnd w:id="3802"/>
        <w:bookmarkEnd w:id="3803"/>
      </w:del>
    </w:p>
    <w:p w14:paraId="1EAB72C8" w14:textId="6B6E55AF" w:rsidR="00FC4E53" w:rsidRPr="008D23C7" w:rsidDel="00154DB8" w:rsidRDefault="00341389" w:rsidP="008D23C7">
      <w:pPr>
        <w:pStyle w:val="Cita"/>
        <w:rPr>
          <w:del w:id="3804" w:author="Regina Casanova" w:date="2018-06-25T12:32:00Z"/>
        </w:rPr>
      </w:pPr>
      <w:del w:id="3805" w:author="Regina Casanova" w:date="2018-06-25T12:32:00Z">
        <w:r w:rsidRPr="008D23C7" w:rsidDel="00154DB8">
          <w:delText xml:space="preserve">“Y falta la retroalimentación de SUSALUD, debería ser un sistema compartido, de acceso compartido, porque SUSALUD podría mandar toda eso a fin de mes, pero ya de que me sirve esa información tan tardíamente, entonces si es inmediatamente </w:delText>
        </w:r>
        <w:r w:rsidR="003E4E3C" w:rsidRPr="008D23C7" w:rsidDel="00154DB8">
          <w:delText>sería</w:delText>
        </w:r>
        <w:r w:rsidRPr="008D23C7" w:rsidDel="00154DB8">
          <w:delText xml:space="preserve"> mucho más rápido, es que ahí hay los extremos si solamente se queda a nivel local</w:delText>
        </w:r>
        <w:r w:rsidR="00172F6D" w:rsidRPr="008D23C7" w:rsidDel="00154DB8">
          <w:delText xml:space="preserve"> comienzan los contubernios</w:delText>
        </w:r>
        <w:r w:rsidRPr="008D23C7" w:rsidDel="00154DB8">
          <w:delText>, el apañe y no pasa nada. Si se va solamente allá, de repente hay un buen jefe que quiere hacer cambios, pero no se entera, entonces compartir esas quejas sería bueno en tiempo real.”</w:delText>
        </w:r>
        <w:bookmarkStart w:id="3806" w:name="_Toc520655346"/>
        <w:bookmarkStart w:id="3807" w:name="_Toc520655704"/>
        <w:bookmarkEnd w:id="3806"/>
        <w:bookmarkEnd w:id="3807"/>
      </w:del>
    </w:p>
    <w:p w14:paraId="325F244B" w14:textId="03D91313" w:rsidR="00FC4E53" w:rsidRPr="00BA156B" w:rsidDel="00154DB8" w:rsidRDefault="00FC4E53" w:rsidP="008D23C7">
      <w:pPr>
        <w:pStyle w:val="Texto"/>
        <w:rPr>
          <w:del w:id="3808" w:author="Regina Casanova" w:date="2018-06-25T12:32:00Z"/>
        </w:rPr>
      </w:pPr>
      <w:del w:id="3809" w:author="Regina Casanova" w:date="2018-06-25T12:32:00Z">
        <w:r w:rsidRPr="00BA156B" w:rsidDel="00154DB8">
          <w:delText>Ellos vieron como características import</w:delText>
        </w:r>
        <w:r w:rsidR="009919B2" w:rsidRPr="00BA156B" w:rsidDel="00154DB8">
          <w:delText>antes que esta herramienta sea útil, sincera y oportuna</w:delText>
        </w:r>
        <w:r w:rsidRPr="00BA156B" w:rsidDel="00154DB8">
          <w:delText xml:space="preserve">. </w:delText>
        </w:r>
        <w:r w:rsidR="009919B2" w:rsidRPr="00BA156B" w:rsidDel="00154DB8">
          <w:delText>Y que permita educar</w:delText>
        </w:r>
        <w:r w:rsidRPr="00BA156B" w:rsidDel="00154DB8">
          <w:delText xml:space="preserve"> a los ciudadanos </w:delText>
        </w:r>
        <w:r w:rsidR="009919B2" w:rsidRPr="00BA156B" w:rsidDel="00154DB8">
          <w:delText xml:space="preserve">sobre </w:delText>
        </w:r>
        <w:r w:rsidRPr="00BA156B" w:rsidDel="00154DB8">
          <w:delText>los servicios d</w:delText>
        </w:r>
        <w:r w:rsidR="009919B2" w:rsidRPr="00BA156B" w:rsidDel="00154DB8">
          <w:delText xml:space="preserve">e salud brindados y cómo </w:delText>
        </w:r>
        <w:r w:rsidRPr="00BA156B" w:rsidDel="00154DB8">
          <w:delText>se brinda</w:delText>
        </w:r>
        <w:r w:rsidR="009919B2" w:rsidRPr="00BA156B" w:rsidDel="00154DB8">
          <w:delText xml:space="preserve">n </w:delText>
        </w:r>
        <w:r w:rsidR="00465CE9" w:rsidRPr="00BA156B" w:rsidDel="00154DB8">
          <w:delText>estos servicios</w:delText>
        </w:r>
        <w:r w:rsidRPr="00BA156B" w:rsidDel="00154DB8">
          <w:delText>,</w:delText>
        </w:r>
        <w:r w:rsidR="009919B2" w:rsidRPr="00BA156B" w:rsidDel="00154DB8">
          <w:delText xml:space="preserve"> ya que consideraron que si los ciudadanos saben que se les puede brindar</w:delText>
        </w:r>
        <w:r w:rsidRPr="00BA156B" w:rsidDel="00154DB8">
          <w:delText xml:space="preserve"> la cantidad de reclamos va a disminuir. Consideraron que </w:delText>
        </w:r>
        <w:r w:rsidR="009919B2" w:rsidRPr="00BA156B" w:rsidDel="00154DB8">
          <w:delText>con esta</w:delText>
        </w:r>
        <w:r w:rsidRPr="00BA156B" w:rsidDel="00154DB8">
          <w:delText xml:space="preserve"> herramienta </w:delText>
        </w:r>
        <w:r w:rsidR="009919B2" w:rsidRPr="00BA156B" w:rsidDel="00154DB8">
          <w:delText>podrían conocer</w:delText>
        </w:r>
        <w:r w:rsidRPr="00BA156B" w:rsidDel="00154DB8">
          <w:delText xml:space="preserve"> cuáles son los problemas que están presentándose </w:delText>
        </w:r>
        <w:r w:rsidR="009919B2" w:rsidRPr="00BA156B" w:rsidDel="00154DB8">
          <w:delText>mediante</w:delText>
        </w:r>
        <w:r w:rsidRPr="00BA156B" w:rsidDel="00154DB8">
          <w:delText xml:space="preserve"> reportes con información concisa sobre los problemas presentados en IPRESS. Adicionalmente, dijeron que estos reclamos podrían ser colocados </w:delText>
        </w:r>
        <w:r w:rsidR="009919B2" w:rsidRPr="00BA156B" w:rsidDel="00154DB8">
          <w:delText>de forma anónima incluso y que</w:delText>
        </w:r>
        <w:r w:rsidRPr="00BA156B" w:rsidDel="00154DB8">
          <w:delText>, es importante contar con un formato físico que pueda</w:delText>
        </w:r>
        <w:r w:rsidR="009919B2" w:rsidRPr="00BA156B" w:rsidDel="00154DB8">
          <w:delText xml:space="preserve"> ser usado en</w:delText>
        </w:r>
        <w:r w:rsidRPr="00BA156B" w:rsidDel="00154DB8">
          <w:delText xml:space="preserve"> </w:delText>
        </w:r>
        <w:r w:rsidR="009919B2" w:rsidRPr="00BA156B" w:rsidDel="00154DB8">
          <w:delText>zonas donde la conectividad es</w:delText>
        </w:r>
        <w:r w:rsidRPr="00BA156B" w:rsidDel="00154DB8">
          <w:delText xml:space="preserve"> limitada o nula. </w:delText>
        </w:r>
        <w:bookmarkStart w:id="3810" w:name="_Toc520655347"/>
        <w:bookmarkStart w:id="3811" w:name="_Toc520655705"/>
        <w:bookmarkEnd w:id="3810"/>
        <w:bookmarkEnd w:id="3811"/>
      </w:del>
    </w:p>
    <w:p w14:paraId="07002F96" w14:textId="16933385" w:rsidR="00FC4E53" w:rsidRPr="008D23C7" w:rsidDel="00154DB8" w:rsidRDefault="00341389" w:rsidP="008D23C7">
      <w:pPr>
        <w:pStyle w:val="Cita"/>
        <w:rPr>
          <w:del w:id="3812" w:author="Regina Casanova" w:date="2018-06-25T12:32:00Z"/>
        </w:rPr>
      </w:pPr>
      <w:del w:id="3813" w:author="Regina Casanova" w:date="2018-06-25T12:32:00Z">
        <w:r w:rsidRPr="008D23C7" w:rsidDel="00154DB8">
          <w:delText>“Lo que Ud. está buscando operativizar sería un golazo si está en el tema informático, si se informatiza eso, si un paciente viene y encuentra junto a la farmacia una pantallita donde puede poner sus datos mínimos o también puede ser anónimo con alguna clave tipo colaborador eficaz, porque cuando viene un paciente y me dice 'Dr., la de la farmacia me trata mal' 'pero quéjate, el Libro de reclamaciones', 'peor será pues Doctor'</w:delText>
        </w:r>
        <w:bookmarkStart w:id="3814" w:name="_Toc520655348"/>
        <w:bookmarkStart w:id="3815" w:name="_Toc520655706"/>
        <w:bookmarkEnd w:id="3814"/>
        <w:bookmarkEnd w:id="3815"/>
      </w:del>
    </w:p>
    <w:p w14:paraId="2D2E34E8" w14:textId="4B096A83" w:rsidR="000C417A" w:rsidRPr="00BA156B" w:rsidDel="00154DB8" w:rsidRDefault="00FC4E53" w:rsidP="008D23C7">
      <w:pPr>
        <w:pStyle w:val="Texto"/>
        <w:rPr>
          <w:del w:id="3816" w:author="Regina Casanova" w:date="2018-06-25T12:32:00Z"/>
        </w:rPr>
      </w:pPr>
      <w:del w:id="3817" w:author="Regina Casanova" w:date="2018-06-25T12:32:00Z">
        <w:r w:rsidRPr="00BA156B" w:rsidDel="00154DB8">
          <w:delText>Los gestores indicaron que necesita</w:delText>
        </w:r>
        <w:r w:rsidR="004C68A1" w:rsidRPr="00BA156B" w:rsidDel="00154DB8">
          <w:delText>n</w:delText>
        </w:r>
        <w:r w:rsidRPr="00BA156B" w:rsidDel="00154DB8">
          <w:delText xml:space="preserve"> identificar en qué parte del proceso de atención están fallando para poder dar una solución al problema de manera general</w:delText>
        </w:r>
        <w:r w:rsidR="004C68A1" w:rsidRPr="00BA156B" w:rsidDel="00154DB8">
          <w:delText>. Adicionalmente, l</w:delText>
        </w:r>
        <w:r w:rsidRPr="00BA156B" w:rsidDel="00154DB8">
          <w:delText xml:space="preserve">es interesa mucho saber las recomendaciones que puedan tener los </w:delText>
        </w:r>
        <w:r w:rsidR="004C68A1" w:rsidRPr="00BA156B" w:rsidDel="00154DB8">
          <w:delText>ciudadanos sobre cómo mejorar los</w:delText>
        </w:r>
        <w:r w:rsidRPr="00BA156B" w:rsidDel="00154DB8">
          <w:delText xml:space="preserve"> servicio</w:delText>
        </w:r>
        <w:r w:rsidR="004C68A1" w:rsidRPr="00BA156B" w:rsidDel="00154DB8">
          <w:delText>s.</w:delText>
        </w:r>
        <w:r w:rsidRPr="00BA156B" w:rsidDel="00154DB8">
          <w:delText xml:space="preserve"> Consideran que esta información es de acceso público y que debería existir un consolidado de reclamos ya resueltos con su debida solución para poder tomarlo de referencia para siguientes casos. </w:delText>
        </w:r>
        <w:r w:rsidR="004C68A1" w:rsidRPr="00BA156B" w:rsidDel="00154DB8">
          <w:delText>Pero que hay que tener cuidado ya</w:delText>
        </w:r>
        <w:r w:rsidRPr="00BA156B" w:rsidDel="00154DB8">
          <w:delText xml:space="preserve"> que existen muchos ciudadanos que presentan reclamos de cosas que no </w:delText>
        </w:r>
        <w:r w:rsidR="004C68A1" w:rsidRPr="00BA156B" w:rsidDel="00154DB8">
          <w:delText>corresponden a la institución</w:delText>
        </w:r>
        <w:r w:rsidRPr="00BA156B" w:rsidDel="00154DB8">
          <w:delText xml:space="preserve"> y es por ello que desearían poder tener un filtro sobre qué tipo de reclamos admitir y cuáles no. También mencionaron que existen ciudadanos </w:delText>
        </w:r>
        <w:r w:rsidR="00465CE9" w:rsidRPr="00BA156B" w:rsidDel="00154DB8">
          <w:delText>que,</w:delText>
        </w:r>
        <w:r w:rsidRPr="00BA156B" w:rsidDel="00154DB8">
          <w:delText xml:space="preserve"> </w:delText>
        </w:r>
        <w:r w:rsidR="004C68A1" w:rsidRPr="00BA156B" w:rsidDel="00154DB8">
          <w:delText>aunque</w:delText>
        </w:r>
        <w:r w:rsidRPr="00BA156B" w:rsidDel="00154DB8">
          <w:delText xml:space="preserve"> se les resuelva el reclamo presentado, </w:delText>
        </w:r>
        <w:r w:rsidR="004C68A1" w:rsidRPr="00BA156B" w:rsidDel="00154DB8">
          <w:delText>siguen reclamando</w:delText>
        </w:r>
        <w:r w:rsidRPr="00BA156B" w:rsidDel="00154DB8">
          <w:delText xml:space="preserve"> por lo mismo, sobre este tema sugirieron que un filtro de ciudadanos quejosos regulares pueda ser implementado para poder identificar de manera oportuna a estas personas. Ellos consideran que la mejor forma de solucionar esto es educando a la población sobre </w:delText>
        </w:r>
        <w:r w:rsidR="00AB1E77" w:rsidDel="00154DB8">
          <w:delText>cuá</w:delText>
        </w:r>
        <w:r w:rsidR="004C68A1" w:rsidRPr="00BA156B" w:rsidDel="00154DB8">
          <w:delText>ndo reclamar porque, para ellos, la mayor cantidad de reclamos es por problemas de comunicación entre el ciudadano y su IPRESS</w:delText>
        </w:r>
        <w:r w:rsidRPr="00BA156B" w:rsidDel="00154DB8">
          <w:delText xml:space="preserve">.  </w:delText>
        </w:r>
        <w:bookmarkStart w:id="3818" w:name="_Toc520655349"/>
        <w:bookmarkStart w:id="3819" w:name="_Toc520655707"/>
        <w:bookmarkEnd w:id="3818"/>
        <w:bookmarkEnd w:id="3819"/>
      </w:del>
    </w:p>
    <w:p w14:paraId="60B07096" w14:textId="2F260A0D" w:rsidR="00FC4E53" w:rsidRPr="008D23C7" w:rsidDel="00154DB8" w:rsidRDefault="000C417A" w:rsidP="008D23C7">
      <w:pPr>
        <w:pStyle w:val="Cita"/>
        <w:rPr>
          <w:del w:id="3820" w:author="Regina Casanova" w:date="2018-06-25T12:32:00Z"/>
        </w:rPr>
      </w:pPr>
      <w:del w:id="3821" w:author="Regina Casanova" w:date="2018-06-25T12:32:00Z">
        <w:r w:rsidRPr="008D23C7" w:rsidDel="00154DB8">
          <w:delText xml:space="preserve">“El problema en el sector salud en el Perú es información y falta de comunicación, yo hago algo y hablo con </w:delText>
        </w:r>
        <w:r w:rsidR="00172F6D" w:rsidRPr="008D23C7" w:rsidDel="00154DB8">
          <w:delText>alguien,</w:delText>
        </w:r>
        <w:r w:rsidRPr="008D23C7" w:rsidDel="00154DB8">
          <w:delText xml:space="preserve"> pero el resto nunca se entera, y eso yo lo veo porque a veces yo hago e imparto algunas cosas a mis jefes de </w:delText>
        </w:r>
        <w:r w:rsidR="00172F6D" w:rsidRPr="008D23C7" w:rsidDel="00154DB8">
          <w:delText>departamento,</w:delText>
        </w:r>
        <w:r w:rsidRPr="008D23C7" w:rsidDel="00154DB8">
          <w:delText xml:space="preserve"> pero veo que no baja la información. Entonces, cuando hablo con alguien dice '</w:delText>
        </w:r>
        <w:r w:rsidR="00172F6D" w:rsidRPr="008D23C7" w:rsidDel="00154DB8">
          <w:delText>¿Qué? ¿E</w:delText>
        </w:r>
        <w:r w:rsidRPr="008D23C7" w:rsidDel="00154DB8">
          <w:delText xml:space="preserve">so </w:delText>
        </w:r>
        <w:r w:rsidR="00172F6D" w:rsidRPr="008D23C7" w:rsidDel="00154DB8">
          <w:delText>estás</w:delText>
        </w:r>
        <w:r w:rsidRPr="008D23C7" w:rsidDel="00154DB8">
          <w:delText xml:space="preserve"> haciendo?' entonces el problema de comunicación creo que es en todo el sector, que debemos mejorarlo sí, de repente con la informatización va a ser más fácil la comunicación.”</w:delText>
        </w:r>
        <w:bookmarkStart w:id="3822" w:name="_Toc520655350"/>
        <w:bookmarkStart w:id="3823" w:name="_Toc520655708"/>
        <w:bookmarkEnd w:id="3822"/>
        <w:bookmarkEnd w:id="3823"/>
      </w:del>
    </w:p>
    <w:p w14:paraId="743FCFCC" w14:textId="2D8C8FB7" w:rsidR="00FC4E53" w:rsidRPr="008D23C7" w:rsidDel="00154DB8" w:rsidRDefault="00FC4E53" w:rsidP="008D23C7">
      <w:pPr>
        <w:pStyle w:val="Texto"/>
        <w:rPr>
          <w:del w:id="3824" w:author="Regina Casanova" w:date="2018-06-25T12:32:00Z"/>
        </w:rPr>
      </w:pPr>
      <w:del w:id="3825" w:author="Regina Casanova" w:date="2018-06-25T12:32:00Z">
        <w:r w:rsidRPr="00BA156B" w:rsidDel="00154DB8">
          <w:delText>Finalmente, los gestores resaltaron que la herramienta informática planteada podría ser de una gran ayuda para manejar la información contenida dentro de los reclamos.</w:delText>
        </w:r>
        <w:bookmarkStart w:id="3826" w:name="_Toc520655351"/>
        <w:bookmarkStart w:id="3827" w:name="_Toc520655709"/>
        <w:bookmarkEnd w:id="3826"/>
        <w:bookmarkEnd w:id="3827"/>
      </w:del>
    </w:p>
    <w:p w14:paraId="4F13AED5" w14:textId="6C257E0D" w:rsidR="00E77F1B" w:rsidRPr="008D23C7" w:rsidDel="00154DB8" w:rsidRDefault="006746CC" w:rsidP="008D23C7">
      <w:pPr>
        <w:pStyle w:val="Ttulo3"/>
        <w:rPr>
          <w:del w:id="3828" w:author="Regina Casanova" w:date="2018-06-25T12:32:00Z"/>
        </w:rPr>
      </w:pPr>
      <w:del w:id="3829" w:author="Regina Casanova" w:date="2018-06-25T12:32:00Z">
        <w:r w:rsidRPr="008D23C7" w:rsidDel="00154DB8">
          <w:delText>Ciudadanos</w:delText>
        </w:r>
        <w:bookmarkStart w:id="3830" w:name="_Toc520655352"/>
        <w:bookmarkStart w:id="3831" w:name="_Toc520655710"/>
        <w:bookmarkEnd w:id="3830"/>
        <w:bookmarkEnd w:id="3831"/>
      </w:del>
    </w:p>
    <w:p w14:paraId="1135515C" w14:textId="1AD6B352" w:rsidR="00E77F1B" w:rsidRPr="008D23C7" w:rsidDel="00154DB8" w:rsidRDefault="00E77F1B" w:rsidP="008D23C7">
      <w:pPr>
        <w:pStyle w:val="Texto"/>
        <w:rPr>
          <w:del w:id="3832" w:author="Regina Casanova" w:date="2018-06-25T12:32:00Z"/>
        </w:rPr>
      </w:pPr>
      <w:del w:id="3833" w:author="Regina Casanova" w:date="2018-06-25T12:32:00Z">
        <w:r w:rsidRPr="00BA156B" w:rsidDel="00154DB8">
          <w:delText>Sobre el tema de la definición de los reclamos, los ciudadanos lo definieron de distintas maneras, algunos como la forma de expresión de una incomodidad</w:delText>
        </w:r>
        <w:r w:rsidR="000F66CB" w:rsidRPr="00BA156B" w:rsidDel="00154DB8">
          <w:delText>, insatisfacción, inconformidad</w:delText>
        </w:r>
        <w:r w:rsidRPr="00BA156B" w:rsidDel="00154DB8">
          <w:delText xml:space="preserve"> po</w:delText>
        </w:r>
        <w:r w:rsidR="000F66CB" w:rsidRPr="00BA156B" w:rsidDel="00154DB8">
          <w:delText xml:space="preserve">r algún producto o servicio, </w:delText>
        </w:r>
        <w:r w:rsidRPr="00BA156B" w:rsidDel="00154DB8">
          <w:delText>una forma de mostrar</w:delText>
        </w:r>
        <w:r w:rsidR="000F66CB" w:rsidRPr="00BA156B" w:rsidDel="00154DB8">
          <w:delText xml:space="preserve"> las dificultades del ciudadano</w:delText>
        </w:r>
        <w:r w:rsidRPr="00BA156B" w:rsidDel="00154DB8">
          <w:delText xml:space="preserve"> y que</w:delText>
        </w:r>
        <w:r w:rsidR="00832A78" w:rsidRPr="00BA156B" w:rsidDel="00154DB8">
          <w:delText xml:space="preserve"> ellos</w:delText>
        </w:r>
        <w:r w:rsidRPr="00BA156B" w:rsidDel="00154DB8">
          <w:delText xml:space="preserve"> utilizan los reclamos como una forma de pedir que se les dé una buena atención. </w:delText>
        </w:r>
        <w:bookmarkStart w:id="3834" w:name="_Toc520655353"/>
        <w:bookmarkStart w:id="3835" w:name="_Toc520655711"/>
        <w:bookmarkEnd w:id="3834"/>
        <w:bookmarkEnd w:id="3835"/>
      </w:del>
    </w:p>
    <w:p w14:paraId="457F0339" w14:textId="0BD5A7EA" w:rsidR="00E77F1B" w:rsidRPr="00BA156B" w:rsidDel="00154DB8" w:rsidRDefault="005912AE" w:rsidP="008D23C7">
      <w:pPr>
        <w:pStyle w:val="Texto"/>
        <w:rPr>
          <w:del w:id="3836" w:author="Regina Casanova" w:date="2018-06-25T12:32:00Z"/>
        </w:rPr>
      </w:pPr>
      <w:del w:id="3837" w:author="Regina Casanova" w:date="2018-06-25T12:32:00Z">
        <w:r w:rsidRPr="00BA156B" w:rsidDel="00154DB8">
          <w:delText>A</w:delText>
        </w:r>
        <w:r w:rsidR="00E77F1B" w:rsidRPr="00BA156B" w:rsidDel="00154DB8">
          <w:delText xml:space="preserve">rgumentaron </w:delText>
        </w:r>
        <w:r w:rsidR="008A3A08" w:rsidRPr="00BA156B" w:rsidDel="00154DB8">
          <w:delText>que</w:delText>
        </w:r>
        <w:r w:rsidR="00E77F1B" w:rsidRPr="00BA156B" w:rsidDel="00154DB8">
          <w:delText xml:space="preserve"> son importantes ya que es la forma en que la entidad se puede enterar de la</w:delText>
        </w:r>
        <w:r w:rsidRPr="00BA156B" w:rsidDel="00154DB8">
          <w:delText>s fallas que tienen y que brinden</w:delText>
        </w:r>
        <w:r w:rsidR="00E77F1B" w:rsidRPr="00BA156B" w:rsidDel="00154DB8">
          <w:delText xml:space="preserve"> un mejor servicio </w:delText>
        </w:r>
        <w:r w:rsidRPr="00BA156B" w:rsidDel="00154DB8">
          <w:delText>cumpliendo sus</w:delText>
        </w:r>
        <w:r w:rsidR="00E77F1B" w:rsidRPr="00BA156B" w:rsidDel="00154DB8">
          <w:delText xml:space="preserve"> expectativas.</w:delText>
        </w:r>
        <w:bookmarkStart w:id="3838" w:name="_Toc520655354"/>
        <w:bookmarkStart w:id="3839" w:name="_Toc520655712"/>
        <w:bookmarkEnd w:id="3838"/>
        <w:bookmarkEnd w:id="3839"/>
      </w:del>
    </w:p>
    <w:p w14:paraId="32BACF81" w14:textId="4202765E" w:rsidR="00E77F1B" w:rsidRPr="008D23C7" w:rsidDel="00154DB8" w:rsidRDefault="00954D43" w:rsidP="008D23C7">
      <w:pPr>
        <w:pStyle w:val="Cita"/>
        <w:rPr>
          <w:del w:id="3840" w:author="Regina Casanova" w:date="2018-06-25T12:32:00Z"/>
        </w:rPr>
      </w:pPr>
      <w:del w:id="3841" w:author="Regina Casanova" w:date="2018-06-25T12:32:00Z">
        <w:r w:rsidRPr="008D23C7" w:rsidDel="00154DB8">
          <w:delTex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delText>
        </w:r>
        <w:bookmarkStart w:id="3842" w:name="_Toc520655355"/>
        <w:bookmarkStart w:id="3843" w:name="_Toc520655713"/>
        <w:bookmarkEnd w:id="3842"/>
        <w:bookmarkEnd w:id="3843"/>
      </w:del>
    </w:p>
    <w:p w14:paraId="6D292830" w14:textId="4F10B0E5" w:rsidR="00E77F1B" w:rsidRPr="008D23C7" w:rsidDel="00154DB8" w:rsidRDefault="00E77F1B" w:rsidP="008D23C7">
      <w:pPr>
        <w:pStyle w:val="Texto"/>
        <w:rPr>
          <w:del w:id="3844" w:author="Regina Casanova" w:date="2018-06-25T12:32:00Z"/>
        </w:rPr>
      </w:pPr>
      <w:del w:id="3845" w:author="Regina Casanova" w:date="2018-06-25T12:32:00Z">
        <w:r w:rsidRPr="00BA156B" w:rsidDel="00154DB8">
          <w:delText xml:space="preserve">Sobre cuál es el procedimiento que deben realizar para presentar un reclamo dentro de una IPRESS, algunos decían que irían a preguntar a Admisión sobre cómo presentar un reclamo, otros decían que irían a la Oficina de Comunicaciones para hacer la misma consulta, otros que irían de frente a pedir el libro de reclamaciones, pero no </w:delText>
        </w:r>
        <w:r w:rsidR="005912AE" w:rsidRPr="00BA156B" w:rsidDel="00154DB8">
          <w:delText xml:space="preserve">conocían dónde podían pedirlo, otro argumentó que </w:delText>
        </w:r>
        <w:r w:rsidRPr="00BA156B" w:rsidDel="00154DB8">
          <w:delText xml:space="preserve">escribiría de frente en redes sociales. Otros decían que presentaría su reclamo directamente a la enfermera o médico tratante o preguntaría a personal uniformado dentro del mismo </w:delText>
        </w:r>
        <w:r w:rsidR="00887A03" w:rsidRPr="00BA156B" w:rsidDel="00154DB8">
          <w:delText>establecimiento de salud</w:delText>
        </w:r>
        <w:r w:rsidRPr="00BA156B" w:rsidDel="00154DB8">
          <w:delText>.</w:delText>
        </w:r>
        <w:bookmarkStart w:id="3846" w:name="_Toc520655356"/>
        <w:bookmarkStart w:id="3847" w:name="_Toc520655714"/>
        <w:bookmarkEnd w:id="3846"/>
        <w:bookmarkEnd w:id="3847"/>
      </w:del>
    </w:p>
    <w:p w14:paraId="5EF7BD4F" w14:textId="08A88268" w:rsidR="00E77F1B" w:rsidRPr="00BA156B" w:rsidDel="00154DB8" w:rsidRDefault="00E77F1B" w:rsidP="008D23C7">
      <w:pPr>
        <w:pStyle w:val="Texto"/>
        <w:rPr>
          <w:del w:id="3848" w:author="Regina Casanova" w:date="2018-06-25T12:32:00Z"/>
        </w:rPr>
      </w:pPr>
      <w:del w:id="3849" w:author="Regina Casanova" w:date="2018-06-25T12:32:00Z">
        <w:r w:rsidRPr="00BA156B" w:rsidDel="00154DB8">
          <w:delText xml:space="preserve">Los ciudadanos expresaron que </w:delText>
        </w:r>
        <w:r w:rsidR="005912AE" w:rsidRPr="00BA156B" w:rsidDel="00154DB8">
          <w:delText xml:space="preserve">el manejo de </w:delText>
        </w:r>
        <w:r w:rsidRPr="00BA156B" w:rsidDel="00154DB8">
          <w:delText xml:space="preserve">los reclamos </w:delText>
        </w:r>
        <w:r w:rsidR="005912AE" w:rsidRPr="00BA156B" w:rsidDel="00154DB8">
          <w:delText>presenta varios problemas</w:delText>
        </w:r>
        <w:r w:rsidRPr="00BA156B" w:rsidDel="00154DB8">
          <w:delText>, siendo el principal el largo plazo que tienen para ser resueltos, seguido por la alta</w:delText>
        </w:r>
        <w:r w:rsidR="005912AE" w:rsidRPr="00BA156B" w:rsidDel="00154DB8">
          <w:delText xml:space="preserve"> burocracia que existe para que sea resuelto. Identificaron que</w:delText>
        </w:r>
        <w:r w:rsidRPr="00BA156B" w:rsidDel="00154DB8">
          <w:delText xml:space="preserve"> los niveles bajos de atención al público no cuentan con la capacidad de decisión necesaria para poder dar una solución rápida y esto se debe a que no existe autonomía de procesos para poder resolver reclamos. Incluso algunos ciudadanos identificaron que la palabra reclamos se encuentra vulgarizada y que realmente el ciudadano no conoce en qué momento se presenta un reclamo y cuando no. </w:delText>
        </w:r>
        <w:bookmarkStart w:id="3850" w:name="_Toc520655357"/>
        <w:bookmarkStart w:id="3851" w:name="_Toc520655715"/>
        <w:bookmarkEnd w:id="3850"/>
        <w:bookmarkEnd w:id="3851"/>
      </w:del>
    </w:p>
    <w:p w14:paraId="1B39A749" w14:textId="4EF23021" w:rsidR="0033734E" w:rsidRPr="008D23C7" w:rsidDel="00154DB8" w:rsidRDefault="0015501B" w:rsidP="008D23C7">
      <w:pPr>
        <w:pStyle w:val="Cita"/>
        <w:rPr>
          <w:del w:id="3852" w:author="Regina Casanova" w:date="2018-06-25T12:32:00Z"/>
        </w:rPr>
      </w:pPr>
      <w:del w:id="3853" w:author="Regina Casanova" w:date="2018-06-25T12:32:00Z">
        <w:r w:rsidRPr="008D23C7" w:rsidDel="00154DB8">
          <w:delTex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delText>
        </w:r>
        <w:bookmarkStart w:id="3854" w:name="_Toc520655358"/>
        <w:bookmarkStart w:id="3855" w:name="_Toc520655716"/>
        <w:bookmarkEnd w:id="3854"/>
        <w:bookmarkEnd w:id="3855"/>
      </w:del>
    </w:p>
    <w:p w14:paraId="7F8D12AA" w14:textId="2146CE25" w:rsidR="00E77F1B" w:rsidRPr="008D23C7" w:rsidDel="00154DB8" w:rsidRDefault="00E77F1B" w:rsidP="008D23C7">
      <w:pPr>
        <w:pStyle w:val="Texto"/>
        <w:rPr>
          <w:del w:id="3856" w:author="Regina Casanova" w:date="2018-06-25T12:32:00Z"/>
        </w:rPr>
      </w:pPr>
      <w:del w:id="3857" w:author="Regina Casanova" w:date="2018-06-25T12:32:00Z">
        <w:r w:rsidRPr="00BA156B" w:rsidDel="00154DB8">
          <w:delText xml:space="preserve">Sobre el rol que tienen actualmente los reclamos, los ciudadanos perciben que actualmente los reclamos son vistos como algo fastidioso o una carga a la que </w:delText>
        </w:r>
        <w:r w:rsidR="002C4CA9" w:rsidRPr="00BA156B" w:rsidDel="00154DB8">
          <w:delText xml:space="preserve">los prestadores </w:delText>
        </w:r>
        <w:r w:rsidRPr="00BA156B" w:rsidDel="00154DB8">
          <w:delText>no le dan importancia, cuando deberían ser vistos como un reflejo del servicio que están brindando y que con ello pueden mejorar, encontrando fácilmente lo que no está funcionando dentro de su institución.</w:delText>
        </w:r>
        <w:bookmarkStart w:id="3858" w:name="_Toc520655359"/>
        <w:bookmarkStart w:id="3859" w:name="_Toc520655717"/>
        <w:bookmarkEnd w:id="3858"/>
        <w:bookmarkEnd w:id="3859"/>
      </w:del>
    </w:p>
    <w:p w14:paraId="6A0630E7" w14:textId="6D81544C" w:rsidR="00E77F1B" w:rsidRPr="008D23C7" w:rsidDel="00154DB8" w:rsidRDefault="00E77F1B" w:rsidP="008D23C7">
      <w:pPr>
        <w:pStyle w:val="Texto"/>
        <w:rPr>
          <w:del w:id="3860" w:author="Regina Casanova" w:date="2018-06-25T12:32:00Z"/>
        </w:rPr>
      </w:pPr>
      <w:del w:id="3861" w:author="Regina Casanova" w:date="2018-06-25T12:32:00Z">
        <w:r w:rsidRPr="00BA156B" w:rsidDel="00154DB8">
          <w:delText xml:space="preserve">Sobre el manejo de reclamos que se viene dando en las IPRESS actualmente, existieron opiniones divididas sobre el tema. Algunos consideran que se les toma poca importancia y que ‘los dejan en visto’, otros dicen que dependiendo de la IPRESS es que revisan los reclamos que los ciudadanos colocan, pero que igual no manejan la </w:delText>
        </w:r>
        <w:r w:rsidR="00946A0E" w:rsidRPr="00BA156B" w:rsidDel="00154DB8">
          <w:delText>información que recibida</w:delText>
        </w:r>
        <w:r w:rsidRPr="00BA156B" w:rsidDel="00154DB8">
          <w:delText xml:space="preserve">; otros dijeron que sí manejan la </w:delText>
        </w:r>
        <w:r w:rsidR="00946A0E" w:rsidRPr="00BA156B" w:rsidDel="00154DB8">
          <w:delText>información proveniente de reclamos</w:delText>
        </w:r>
        <w:r w:rsidRPr="00BA156B" w:rsidDel="00154DB8">
          <w:delText xml:space="preserve"> pero que lo hacen de manera lenta y que no</w:delText>
        </w:r>
        <w:r w:rsidR="00946A0E" w:rsidRPr="00BA156B" w:rsidDel="00154DB8">
          <w:delText xml:space="preserve"> la</w:delText>
        </w:r>
        <w:r w:rsidRPr="00BA156B" w:rsidDel="00154DB8">
          <w:delText xml:space="preserve"> absorben. Incluso hubo una opinión de que solamente le toman importancia a los reclamos que llegan a los medios de comunicación. </w:delText>
        </w:r>
        <w:bookmarkStart w:id="3862" w:name="_Toc520655360"/>
        <w:bookmarkStart w:id="3863" w:name="_Toc520655718"/>
        <w:bookmarkEnd w:id="3862"/>
        <w:bookmarkEnd w:id="3863"/>
      </w:del>
    </w:p>
    <w:p w14:paraId="0A8EFCF7" w14:textId="4BFF6C3B" w:rsidR="00E77F1B" w:rsidRPr="00BA156B" w:rsidDel="00154DB8" w:rsidRDefault="00E77F1B" w:rsidP="008D23C7">
      <w:pPr>
        <w:pStyle w:val="Texto"/>
        <w:rPr>
          <w:del w:id="3864" w:author="Regina Casanova" w:date="2018-06-25T12:32:00Z"/>
        </w:rPr>
      </w:pPr>
      <w:del w:id="3865" w:author="Regina Casanova" w:date="2018-06-25T12:32:00Z">
        <w:r w:rsidRPr="00BA156B" w:rsidDel="00154DB8">
          <w:delText xml:space="preserve">Expresaron que, para ellos, la forma en que consideran que los reclamos deberían ser gestionados es teniendo </w:delText>
        </w:r>
        <w:r w:rsidR="00946A0E" w:rsidRPr="00BA156B" w:rsidDel="00154DB8">
          <w:delText xml:space="preserve">intenciones de resolverlo a </w:delText>
        </w:r>
        <w:r w:rsidRPr="00BA156B" w:rsidDel="00154DB8">
          <w:delText xml:space="preserve">profundidad mediante algún tipo de investigación que puedan realizar hacia el </w:delText>
        </w:r>
        <w:r w:rsidR="00946A0E" w:rsidRPr="00BA156B" w:rsidDel="00154DB8">
          <w:delText xml:space="preserve">problema del ciudadano afectado. Creen </w:delText>
        </w:r>
        <w:r w:rsidR="00465CE9" w:rsidRPr="00BA156B" w:rsidDel="00154DB8">
          <w:delText>que,</w:delText>
        </w:r>
        <w:r w:rsidRPr="00BA156B" w:rsidDel="00154DB8">
          <w:delText xml:space="preserve"> si hubiera una buena comunicación entre IPRESS y ciudadano, se podrían solucionar mejor las cosas. Adicionalmente, estuvieron a favor de que cuando un reclamo sea presentado, la solución brindada debería ser pensando en que este problema no se vuelva a presentar para ningún ciudadano y no debería ser resuelta de manera individual por reclamante.</w:delText>
        </w:r>
        <w:bookmarkStart w:id="3866" w:name="_Toc520655361"/>
        <w:bookmarkStart w:id="3867" w:name="_Toc520655719"/>
        <w:bookmarkEnd w:id="3866"/>
        <w:bookmarkEnd w:id="3867"/>
      </w:del>
    </w:p>
    <w:p w14:paraId="2A8B4A8D" w14:textId="404E6A5B" w:rsidR="0033734E" w:rsidRPr="008D23C7" w:rsidDel="00154DB8" w:rsidRDefault="0033734E" w:rsidP="008D23C7">
      <w:pPr>
        <w:pStyle w:val="Cita"/>
        <w:rPr>
          <w:del w:id="3868" w:author="Regina Casanova" w:date="2018-06-25T12:32:00Z"/>
        </w:rPr>
      </w:pPr>
      <w:del w:id="3869" w:author="Regina Casanova" w:date="2018-06-25T12:32:00Z">
        <w:r w:rsidRPr="008D23C7" w:rsidDel="00154DB8">
          <w:delText xml:space="preserve">“Porque lo ideal es que haya una comunicación muchísimo más fluida, o sea que realmente la gente pueda hablar con gente o que por lo menos haya un sistema suficientemente inteligente como para que te </w:delText>
        </w:r>
        <w:r w:rsidR="005C6825" w:rsidRPr="008D23C7" w:rsidDel="00154DB8">
          <w:delText>dé</w:delText>
        </w:r>
        <w:r w:rsidRPr="008D23C7" w:rsidDel="00154DB8">
          <w:delText xml:space="preserve"> respuestas inmediatas y que las cosas se automaticen e incluso por un tema de costos”</w:delText>
        </w:r>
        <w:bookmarkStart w:id="3870" w:name="_Toc520655362"/>
        <w:bookmarkStart w:id="3871" w:name="_Toc520655720"/>
        <w:bookmarkEnd w:id="3870"/>
        <w:bookmarkEnd w:id="3871"/>
      </w:del>
    </w:p>
    <w:p w14:paraId="7249FBC5" w14:textId="56A92804" w:rsidR="00946A0E" w:rsidRPr="008D23C7" w:rsidDel="00154DB8" w:rsidRDefault="00946A0E" w:rsidP="008D23C7">
      <w:pPr>
        <w:pStyle w:val="Texto"/>
        <w:rPr>
          <w:del w:id="3872" w:author="Regina Casanova" w:date="2018-06-25T12:32:00Z"/>
        </w:rPr>
      </w:pPr>
      <w:del w:id="3873" w:author="Regina Casanova" w:date="2018-06-25T12:32:00Z">
        <w:r w:rsidRPr="00BA156B" w:rsidDel="00154DB8">
          <w:delText xml:space="preserve">La propuesta de esta nueva herramienta les pareció muy importante ya que consideran que mejoraría el control y el orden dentro de las IPRESS y consideraron que sería muy útil. Sin embargo, algunos resaltaron que por más que esta herramienta serviría para dar visibilidad a los reclamos, esta herramienta no serviría mucho si es que las autoridades no estuvieran en constante contacto con ella, ya que consideran que solo la manejarían personas que no cuentan con capacidad de decisión dentro de la IPRESS. Dijeron que esta herramienta poco podría hacer si es que los procesos para resolver reclamos siguen siendo tan engorrosos por falta de autonomía de procesos dentro de las IPRESS. Asimismo, consideraron que es necesario educar a la ciudadanía sobre los reclamos para que la información que llegue al </w:delText>
        </w:r>
      </w:del>
      <w:del w:id="3874" w:author="Regina Casanova" w:date="2018-06-18T17:53:00Z">
        <w:r w:rsidRPr="00BA156B" w:rsidDel="00E94926">
          <w:delText xml:space="preserve">sistema </w:delText>
        </w:r>
      </w:del>
      <w:del w:id="3875" w:author="Regina Casanova" w:date="2018-06-25T12:32:00Z">
        <w:r w:rsidRPr="00BA156B" w:rsidDel="00154DB8">
          <w:delText>tenga la importancia debida y ayude a mostrar mejoras dentro de</w:delText>
        </w:r>
      </w:del>
      <w:del w:id="3876" w:author="Regina Casanova" w:date="2018-06-18T16:43:00Z">
        <w:r w:rsidRPr="00BA156B" w:rsidDel="00EF06FE">
          <w:delText>l sistema de salud</w:delText>
        </w:r>
      </w:del>
      <w:del w:id="3877" w:author="Regina Casanova" w:date="2018-06-25T12:32:00Z">
        <w:r w:rsidRPr="00BA156B" w:rsidDel="00154DB8">
          <w:delText xml:space="preserve">; es por ello que consideraron que es necesario que el ciudadano se identifique con algún documento de identidad. </w:delText>
        </w:r>
        <w:bookmarkStart w:id="3878" w:name="_Toc520655363"/>
        <w:bookmarkStart w:id="3879" w:name="_Toc520655721"/>
        <w:bookmarkEnd w:id="3878"/>
        <w:bookmarkEnd w:id="3879"/>
      </w:del>
    </w:p>
    <w:p w14:paraId="1B4CA782" w14:textId="378FADF0" w:rsidR="00946A0E" w:rsidRPr="008D23C7" w:rsidDel="00154DB8" w:rsidRDefault="00946A0E" w:rsidP="008D23C7">
      <w:pPr>
        <w:pStyle w:val="Cita"/>
        <w:rPr>
          <w:del w:id="3880" w:author="Regina Casanova" w:date="2018-06-25T12:32:00Z"/>
        </w:rPr>
      </w:pPr>
      <w:del w:id="3881" w:author="Regina Casanova" w:date="2018-06-25T12:32:00Z">
        <w:r w:rsidRPr="008D23C7" w:rsidDel="00154DB8">
          <w:delTex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delText>
        </w:r>
        <w:bookmarkStart w:id="3882" w:name="_Toc520655364"/>
        <w:bookmarkStart w:id="3883" w:name="_Toc520655722"/>
        <w:bookmarkEnd w:id="3882"/>
        <w:bookmarkEnd w:id="3883"/>
      </w:del>
    </w:p>
    <w:p w14:paraId="5FD575A4" w14:textId="23EB2CDD" w:rsidR="00946A0E" w:rsidRPr="008D23C7" w:rsidDel="00154DB8" w:rsidRDefault="00946A0E" w:rsidP="008D23C7">
      <w:pPr>
        <w:pStyle w:val="Texto"/>
        <w:rPr>
          <w:del w:id="3884" w:author="Regina Casanova" w:date="2018-06-25T12:32:00Z"/>
        </w:rPr>
      </w:pPr>
      <w:del w:id="3885" w:author="Regina Casanova" w:date="2018-06-25T12:32:00Z">
        <w:r w:rsidRPr="00BA156B" w:rsidDel="00154DB8">
          <w:delText xml:space="preserve">Sobre la herramienta respondieron que consideraban como características importantes que esta herramienta cuente con una interfaz amigable para ellos, considerando bastante a personas que no se encuentran muy familiarizadas con los dispositivos digitales. También les gustaría que el </w:delText>
        </w:r>
      </w:del>
      <w:del w:id="3886" w:author="Regina Casanova" w:date="2018-06-18T17:53:00Z">
        <w:r w:rsidRPr="00BA156B" w:rsidDel="00E94926">
          <w:delText>sistema</w:delText>
        </w:r>
      </w:del>
      <w:del w:id="3887" w:author="Regina Casanova" w:date="2018-06-25T12:32:00Z">
        <w:r w:rsidRPr="00BA156B" w:rsidDel="00154DB8">
          <w:delText xml:space="preserve"> les recomiende temas similares a sus reclamos, que puedan subir material multimedia (fotos y/o videos) con lo que puedan brindar pruebas de lo ocurrido y que se muestre el tiempo de respuesta y quién ha recibido el reclamo, lo que les parecía sumamente importante. Respondieron positivamente a la idea de que se mostraran estadísticas que les permitiera tomar decisiones sobre dónde prefieren buscar atención en salud basándose en las recomendaciones y/o reclamos de otros ciudadanos que utilicen el </w:delText>
        </w:r>
      </w:del>
      <w:del w:id="3888" w:author="Regina Casanova" w:date="2018-06-18T17:53:00Z">
        <w:r w:rsidRPr="00BA156B" w:rsidDel="00E94926">
          <w:delText>sistema</w:delText>
        </w:r>
      </w:del>
      <w:del w:id="3889" w:author="Regina Casanova" w:date="2018-06-25T12:32:00Z">
        <w:r w:rsidRPr="00BA156B" w:rsidDel="00154DB8">
          <w:delText xml:space="preserve"> y sugirieron que debería mostrarse aspectos positivos resaltados por los ciudadanos. </w:delText>
        </w:r>
        <w:bookmarkStart w:id="3890" w:name="_Toc520655365"/>
        <w:bookmarkStart w:id="3891" w:name="_Toc520655723"/>
        <w:bookmarkEnd w:id="3890"/>
        <w:bookmarkEnd w:id="3891"/>
      </w:del>
    </w:p>
    <w:p w14:paraId="2B32DEA0" w14:textId="34135ACC" w:rsidR="00717F0C" w:rsidRPr="008D23C7" w:rsidDel="00154DB8" w:rsidRDefault="00E77F1B" w:rsidP="008D23C7">
      <w:pPr>
        <w:pStyle w:val="Texto"/>
        <w:rPr>
          <w:del w:id="3892" w:author="Regina Casanova" w:date="2018-06-25T12:32:00Z"/>
        </w:rPr>
      </w:pPr>
      <w:del w:id="3893" w:author="Regina Casanova" w:date="2018-06-25T12:32:00Z">
        <w:r w:rsidRPr="00BA156B" w:rsidDel="00154DB8">
          <w:delText xml:space="preserve">Todos los entrevistados contestaron que compartirían esta herramienta en caso de ser desarrollada y afirmaron que al ver esta información sentirían que sus reclamos están siendo leídos y que su opinión está siendo tomada en cuenta. Consideraron que generar un nuevo reclamo por cada persona no sería lo </w:delText>
        </w:r>
        <w:r w:rsidR="00614B17" w:rsidRPr="00BA156B" w:rsidDel="00154DB8">
          <w:delText>mejor,</w:delText>
        </w:r>
        <w:r w:rsidRPr="00BA156B" w:rsidDel="00154DB8">
          <w:delText xml:space="preserve"> sino que deberían poder unirse a reclamos similares que ya hayan sido presentados.</w:delText>
        </w:r>
        <w:bookmarkStart w:id="3894" w:name="_Toc520655366"/>
        <w:bookmarkStart w:id="3895" w:name="_Toc520655724"/>
        <w:bookmarkEnd w:id="3894"/>
        <w:bookmarkEnd w:id="3895"/>
      </w:del>
    </w:p>
    <w:p w14:paraId="06FD69F6" w14:textId="7B92FDF1" w:rsidR="008C4674" w:rsidRPr="008D23C7" w:rsidDel="00154DB8" w:rsidRDefault="00717F0C" w:rsidP="008D23C7">
      <w:pPr>
        <w:pStyle w:val="Texto"/>
        <w:rPr>
          <w:del w:id="3896" w:author="Regina Casanova" w:date="2018-06-25T12:32:00Z"/>
        </w:rPr>
      </w:pPr>
      <w:del w:id="3897" w:author="Regina Casanova" w:date="2018-06-25T12:32:00Z">
        <w:r w:rsidRPr="00BA156B" w:rsidDel="00154DB8">
          <w:delText xml:space="preserve">Los entrevistados aceptaron sin problemas de que se utilice el término ‘Solicitudes’ en lugar del término ‘Reclamos’ para el nombre del </w:delText>
        </w:r>
      </w:del>
      <w:del w:id="3898" w:author="Regina Casanova" w:date="2018-06-18T17:53:00Z">
        <w:r w:rsidRPr="00BA156B" w:rsidDel="00E94926">
          <w:delText>sistema</w:delText>
        </w:r>
      </w:del>
      <w:del w:id="3899" w:author="Regina Casanova" w:date="2018-06-25T12:32:00Z">
        <w:r w:rsidRPr="00BA156B" w:rsidDel="00154DB8">
          <w:delText xml:space="preserve">, solo 2 entrevistados dijeron de que sería mejor que se manejara solo como ‘Reclamos’ pero otros entrevistados resaltaron la importancia de no solo mostrar las cosas negativas. </w:delText>
        </w:r>
        <w:bookmarkStart w:id="3900" w:name="_Toc520655367"/>
        <w:bookmarkStart w:id="3901" w:name="_Toc520655725"/>
        <w:bookmarkEnd w:id="3900"/>
        <w:bookmarkEnd w:id="3901"/>
      </w:del>
    </w:p>
    <w:p w14:paraId="42D6BD7C" w14:textId="40934804" w:rsidR="00A0375B" w:rsidRPr="008D23C7" w:rsidRDefault="00A0375B" w:rsidP="008D23C7">
      <w:pPr>
        <w:pStyle w:val="Ttulo3"/>
      </w:pPr>
      <w:bookmarkStart w:id="3902" w:name="_Toc520655726"/>
      <w:r w:rsidRPr="008D23C7">
        <w:t>Tabla</w:t>
      </w:r>
      <w:ins w:id="3903" w:author="Regina Casanova" w:date="2018-06-18T16:35:00Z">
        <w:r w:rsidR="005C0CEB">
          <w:t>s</w:t>
        </w:r>
      </w:ins>
      <w:r w:rsidRPr="008D23C7">
        <w:t xml:space="preserve"> de hallazgos resaltantes</w:t>
      </w:r>
      <w:r w:rsidR="001C33EF" w:rsidRPr="008D23C7">
        <w:t xml:space="preserve"> </w:t>
      </w:r>
      <w:commentRangeEnd w:id="3677"/>
      <w:r w:rsidR="000C3480">
        <w:rPr>
          <w:rStyle w:val="Refdecomentario"/>
          <w:rFonts w:eastAsiaTheme="minorHAnsi" w:cstheme="minorBidi"/>
          <w:color w:val="auto"/>
          <w:lang w:val="es-ES_tradnl"/>
        </w:rPr>
        <w:commentReference w:id="3677"/>
      </w:r>
      <w:bookmarkEnd w:id="3902"/>
    </w:p>
    <w:p w14:paraId="28DFFC51" w14:textId="41C5B551" w:rsidR="00EA0533" w:rsidRDefault="00A0375B" w:rsidP="008D23C7">
      <w:pPr>
        <w:pStyle w:val="Texto"/>
        <w:rPr>
          <w:ins w:id="3904" w:author="Regina Casanova" w:date="2018-06-18T15:41:00Z"/>
        </w:rPr>
      </w:pPr>
      <w:r w:rsidRPr="00BA156B">
        <w:t>Luego de realizar el análisis por tipo de usuario, se resumieron los hallazgos más resaltantes en la siguiente tabla.</w:t>
      </w:r>
    </w:p>
    <w:p w14:paraId="4AE4DE8F" w14:textId="19850C4D" w:rsidR="00F46AAA" w:rsidRDefault="00F46AAA">
      <w:pPr>
        <w:pStyle w:val="Ttulo4"/>
        <w:numPr>
          <w:ilvl w:val="0"/>
          <w:numId w:val="45"/>
        </w:numPr>
        <w:rPr>
          <w:ins w:id="3905" w:author="Regina Casanova" w:date="2018-06-18T15:42:00Z"/>
        </w:rPr>
        <w:pPrChange w:id="3906" w:author="Regina Casanova" w:date="2018-06-18T16:36:00Z">
          <w:pPr>
            <w:pStyle w:val="Texto"/>
          </w:pPr>
        </w:pPrChange>
      </w:pPr>
      <w:ins w:id="3907" w:author="Regina Casanova" w:date="2018-06-18T15:42:00Z">
        <w:r>
          <w:t xml:space="preserve">Objetivos a cumplir dentro del </w:t>
        </w:r>
      </w:ins>
      <w:ins w:id="3908" w:author="Regina Casanova" w:date="2018-07-29T19:16:00Z">
        <w:r w:rsidR="00F95B03">
          <w:t>aplicativo informático</w:t>
        </w:r>
      </w:ins>
      <w:ins w:id="3909" w:author="Regina Casanova" w:date="2018-06-18T15:42:00Z">
        <w:r>
          <w:t>:</w:t>
        </w:r>
      </w:ins>
    </w:p>
    <w:tbl>
      <w:tblPr>
        <w:tblStyle w:val="Tablaconcuadrcula"/>
        <w:tblW w:w="0" w:type="auto"/>
        <w:tblLook w:val="04A0" w:firstRow="1" w:lastRow="0" w:firstColumn="1" w:lastColumn="0" w:noHBand="0" w:noVBand="1"/>
        <w:tblPrChange w:id="3910" w:author="Luis Fernando Llanos Zavalaga" w:date="2018-07-10T15:45:00Z">
          <w:tblPr>
            <w:tblStyle w:val="Tablaconcuadrcula"/>
            <w:tblW w:w="0" w:type="auto"/>
            <w:tblLook w:val="04A0" w:firstRow="1" w:lastRow="0" w:firstColumn="1" w:lastColumn="0" w:noHBand="0" w:noVBand="1"/>
          </w:tblPr>
        </w:tblPrChange>
      </w:tblPr>
      <w:tblGrid>
        <w:gridCol w:w="2547"/>
        <w:gridCol w:w="5374"/>
        <w:tblGridChange w:id="3911">
          <w:tblGrid>
            <w:gridCol w:w="3960"/>
            <w:gridCol w:w="3961"/>
          </w:tblGrid>
        </w:tblGridChange>
      </w:tblGrid>
      <w:tr w:rsidR="00F46AAA" w14:paraId="44A45321" w14:textId="77777777" w:rsidTr="000C3480">
        <w:trPr>
          <w:trHeight w:val="456"/>
          <w:ins w:id="3912" w:author="Regina Casanova" w:date="2018-06-18T15:42:00Z"/>
          <w:trPrChange w:id="3913" w:author="Luis Fernando Llanos Zavalaga" w:date="2018-07-10T15:45:00Z">
            <w:trPr>
              <w:trHeight w:val="456"/>
            </w:trPr>
          </w:trPrChange>
        </w:trPr>
        <w:tc>
          <w:tcPr>
            <w:tcW w:w="2547" w:type="dxa"/>
            <w:vMerge w:val="restart"/>
            <w:tcPrChange w:id="3914" w:author="Luis Fernando Llanos Zavalaga" w:date="2018-07-10T15:45:00Z">
              <w:tcPr>
                <w:tcW w:w="3960" w:type="dxa"/>
                <w:vMerge w:val="restart"/>
              </w:tcPr>
            </w:tcPrChange>
          </w:tcPr>
          <w:p w14:paraId="4075B9D9" w14:textId="7FA9ADAF" w:rsidR="00F46AAA" w:rsidRDefault="00F46AAA" w:rsidP="008D23C7">
            <w:pPr>
              <w:pStyle w:val="Texto"/>
              <w:rPr>
                <w:ins w:id="3915" w:author="Regina Casanova" w:date="2018-06-18T15:42:00Z"/>
              </w:rPr>
            </w:pPr>
            <w:ins w:id="3916" w:author="Regina Casanova" w:date="2018-06-18T15:42:00Z">
              <w:r>
                <w:t>Personal de SUSALUD</w:t>
              </w:r>
            </w:ins>
          </w:p>
        </w:tc>
        <w:tc>
          <w:tcPr>
            <w:tcW w:w="5374" w:type="dxa"/>
            <w:tcPrChange w:id="3917" w:author="Luis Fernando Llanos Zavalaga" w:date="2018-07-10T15:45:00Z">
              <w:tcPr>
                <w:tcW w:w="3961" w:type="dxa"/>
              </w:tcPr>
            </w:tcPrChange>
          </w:tcPr>
          <w:p w14:paraId="7F679AA3" w14:textId="4301A913" w:rsidR="00F46AAA" w:rsidRDefault="00F46AAA" w:rsidP="00F46AAA">
            <w:pPr>
              <w:pStyle w:val="Texto"/>
              <w:rPr>
                <w:ins w:id="3918" w:author="Regina Casanova" w:date="2018-06-18T15:42:00Z"/>
              </w:rPr>
            </w:pPr>
            <w:ins w:id="3919" w:author="Regina Casanova" w:date="2018-06-18T15:44:00Z">
              <w:r>
                <w:t>Difundir la cultura de derechos en salud del ciudadano.</w:t>
              </w:r>
            </w:ins>
          </w:p>
        </w:tc>
      </w:tr>
      <w:tr w:rsidR="00F46AAA" w14:paraId="5CD5271F" w14:textId="77777777" w:rsidTr="000C3480">
        <w:trPr>
          <w:trHeight w:val="561"/>
          <w:trPrChange w:id="3920" w:author="Luis Fernando Llanos Zavalaga" w:date="2018-07-10T15:45:00Z">
            <w:trPr>
              <w:trHeight w:val="561"/>
            </w:trPr>
          </w:trPrChange>
        </w:trPr>
        <w:tc>
          <w:tcPr>
            <w:tcW w:w="2547" w:type="dxa"/>
            <w:vMerge/>
            <w:tcPrChange w:id="3921" w:author="Luis Fernando Llanos Zavalaga" w:date="2018-07-10T15:45:00Z">
              <w:tcPr>
                <w:tcW w:w="3960" w:type="dxa"/>
                <w:vMerge/>
              </w:tcPr>
            </w:tcPrChange>
          </w:tcPr>
          <w:p w14:paraId="53989188" w14:textId="77777777" w:rsidR="00F46AAA" w:rsidRDefault="00F46AAA" w:rsidP="008D23C7">
            <w:pPr>
              <w:pStyle w:val="Texto"/>
            </w:pPr>
          </w:p>
        </w:tc>
        <w:tc>
          <w:tcPr>
            <w:tcW w:w="5374" w:type="dxa"/>
            <w:tcPrChange w:id="3922" w:author="Luis Fernando Llanos Zavalaga" w:date="2018-07-10T15:45:00Z">
              <w:tcPr>
                <w:tcW w:w="3961" w:type="dxa"/>
              </w:tcPr>
            </w:tcPrChange>
          </w:tcPr>
          <w:p w14:paraId="1F13FCC7" w14:textId="41185F43" w:rsidR="00F46AAA" w:rsidRDefault="00F46AAA" w:rsidP="00F46AAA">
            <w:pPr>
              <w:pStyle w:val="Texto"/>
            </w:pPr>
            <w:ins w:id="3923" w:author="Regina Casanova" w:date="2018-06-18T15:44:00Z">
              <w:r w:rsidRPr="00BA156B">
                <w:t>Desmitificar el reclamo</w:t>
              </w:r>
              <w:r>
                <w:t>.</w:t>
              </w:r>
            </w:ins>
          </w:p>
        </w:tc>
      </w:tr>
      <w:tr w:rsidR="00F46AAA" w14:paraId="39EB602B" w14:textId="77777777" w:rsidTr="000C3480">
        <w:trPr>
          <w:trHeight w:val="486"/>
          <w:trPrChange w:id="3924" w:author="Luis Fernando Llanos Zavalaga" w:date="2018-07-10T15:45:00Z">
            <w:trPr>
              <w:trHeight w:val="486"/>
            </w:trPr>
          </w:trPrChange>
        </w:trPr>
        <w:tc>
          <w:tcPr>
            <w:tcW w:w="2547" w:type="dxa"/>
            <w:vMerge/>
            <w:tcPrChange w:id="3925" w:author="Luis Fernando Llanos Zavalaga" w:date="2018-07-10T15:45:00Z">
              <w:tcPr>
                <w:tcW w:w="3960" w:type="dxa"/>
                <w:vMerge/>
              </w:tcPr>
            </w:tcPrChange>
          </w:tcPr>
          <w:p w14:paraId="0A30E714" w14:textId="77777777" w:rsidR="00F46AAA" w:rsidRDefault="00F46AAA" w:rsidP="008D23C7">
            <w:pPr>
              <w:pStyle w:val="Texto"/>
            </w:pPr>
          </w:p>
        </w:tc>
        <w:tc>
          <w:tcPr>
            <w:tcW w:w="5374" w:type="dxa"/>
            <w:tcPrChange w:id="3926" w:author="Luis Fernando Llanos Zavalaga" w:date="2018-07-10T15:45:00Z">
              <w:tcPr>
                <w:tcW w:w="3961" w:type="dxa"/>
              </w:tcPr>
            </w:tcPrChange>
          </w:tcPr>
          <w:p w14:paraId="111DA90F" w14:textId="18644A8B" w:rsidR="00F46AAA" w:rsidRDefault="00F46AAA" w:rsidP="00F46AAA">
            <w:pPr>
              <w:pStyle w:val="Texto"/>
            </w:pPr>
            <w:ins w:id="3927" w:author="Regina Casanova" w:date="2018-06-18T15:45:00Z">
              <w:r>
                <w:t>Conocer parte positiva de las IPRESS.</w:t>
              </w:r>
            </w:ins>
          </w:p>
        </w:tc>
      </w:tr>
      <w:tr w:rsidR="00F46AAA" w14:paraId="3E477FB3" w14:textId="77777777" w:rsidTr="000C3480">
        <w:trPr>
          <w:trHeight w:val="441"/>
          <w:trPrChange w:id="3928" w:author="Luis Fernando Llanos Zavalaga" w:date="2018-07-10T15:45:00Z">
            <w:trPr>
              <w:trHeight w:val="441"/>
            </w:trPr>
          </w:trPrChange>
        </w:trPr>
        <w:tc>
          <w:tcPr>
            <w:tcW w:w="2547" w:type="dxa"/>
            <w:vMerge/>
            <w:tcPrChange w:id="3929" w:author="Luis Fernando Llanos Zavalaga" w:date="2018-07-10T15:45:00Z">
              <w:tcPr>
                <w:tcW w:w="3960" w:type="dxa"/>
                <w:vMerge/>
              </w:tcPr>
            </w:tcPrChange>
          </w:tcPr>
          <w:p w14:paraId="593A00B3" w14:textId="77777777" w:rsidR="00F46AAA" w:rsidRDefault="00F46AAA" w:rsidP="008D23C7">
            <w:pPr>
              <w:pStyle w:val="Texto"/>
            </w:pPr>
          </w:p>
        </w:tc>
        <w:tc>
          <w:tcPr>
            <w:tcW w:w="5374" w:type="dxa"/>
            <w:tcPrChange w:id="3930" w:author="Luis Fernando Llanos Zavalaga" w:date="2018-07-10T15:45:00Z">
              <w:tcPr>
                <w:tcW w:w="3961" w:type="dxa"/>
              </w:tcPr>
            </w:tcPrChange>
          </w:tcPr>
          <w:p w14:paraId="2139B7A9" w14:textId="76EB673F" w:rsidR="00F46AAA" w:rsidRDefault="00F46AAA" w:rsidP="00F46AAA">
            <w:pPr>
              <w:pStyle w:val="Texto"/>
            </w:pPr>
            <w:ins w:id="3931" w:author="Regina Casanova" w:date="2018-06-18T15:45:00Z">
              <w:r>
                <w:t>Visualizar pasos realizados para resolución de reclamos.</w:t>
              </w:r>
            </w:ins>
          </w:p>
        </w:tc>
      </w:tr>
      <w:tr w:rsidR="00F46AAA" w14:paraId="0AA9E04C" w14:textId="77777777" w:rsidTr="000C3480">
        <w:trPr>
          <w:trHeight w:val="500"/>
          <w:trPrChange w:id="3932" w:author="Luis Fernando Llanos Zavalaga" w:date="2018-07-10T15:45:00Z">
            <w:trPr>
              <w:trHeight w:val="500"/>
            </w:trPr>
          </w:trPrChange>
        </w:trPr>
        <w:tc>
          <w:tcPr>
            <w:tcW w:w="2547" w:type="dxa"/>
            <w:vMerge/>
            <w:tcPrChange w:id="3933" w:author="Luis Fernando Llanos Zavalaga" w:date="2018-07-10T15:45:00Z">
              <w:tcPr>
                <w:tcW w:w="3960" w:type="dxa"/>
                <w:vMerge/>
              </w:tcPr>
            </w:tcPrChange>
          </w:tcPr>
          <w:p w14:paraId="0A35AD2D" w14:textId="77777777" w:rsidR="00F46AAA" w:rsidRDefault="00F46AAA" w:rsidP="008D23C7">
            <w:pPr>
              <w:pStyle w:val="Texto"/>
            </w:pPr>
          </w:p>
        </w:tc>
        <w:tc>
          <w:tcPr>
            <w:tcW w:w="5374" w:type="dxa"/>
            <w:tcPrChange w:id="3934" w:author="Luis Fernando Llanos Zavalaga" w:date="2018-07-10T15:45:00Z">
              <w:tcPr>
                <w:tcW w:w="3961" w:type="dxa"/>
              </w:tcPr>
            </w:tcPrChange>
          </w:tcPr>
          <w:p w14:paraId="484142BB" w14:textId="07DF5D57" w:rsidR="00F46AAA" w:rsidRDefault="00F46AAA" w:rsidP="008D23C7">
            <w:pPr>
              <w:pStyle w:val="Texto"/>
            </w:pPr>
            <w:ins w:id="3935" w:author="Regina Casanova" w:date="2018-06-18T15:45:00Z">
              <w:r>
                <w:t>Brindar información fácil de entender por los ciudadanos y gestores.</w:t>
              </w:r>
            </w:ins>
          </w:p>
        </w:tc>
      </w:tr>
      <w:tr w:rsidR="00F46AAA" w14:paraId="7A75FA9F" w14:textId="77777777" w:rsidTr="000C3480">
        <w:trPr>
          <w:trHeight w:val="517"/>
          <w:trPrChange w:id="3936" w:author="Luis Fernando Llanos Zavalaga" w:date="2018-07-10T15:45:00Z">
            <w:trPr>
              <w:trHeight w:val="517"/>
            </w:trPr>
          </w:trPrChange>
        </w:trPr>
        <w:tc>
          <w:tcPr>
            <w:tcW w:w="2547" w:type="dxa"/>
            <w:vMerge/>
            <w:tcPrChange w:id="3937" w:author="Luis Fernando Llanos Zavalaga" w:date="2018-07-10T15:45:00Z">
              <w:tcPr>
                <w:tcW w:w="3960" w:type="dxa"/>
                <w:vMerge/>
              </w:tcPr>
            </w:tcPrChange>
          </w:tcPr>
          <w:p w14:paraId="42B33929" w14:textId="77777777" w:rsidR="00F46AAA" w:rsidRDefault="00F46AAA" w:rsidP="008D23C7">
            <w:pPr>
              <w:pStyle w:val="Texto"/>
            </w:pPr>
          </w:p>
        </w:tc>
        <w:tc>
          <w:tcPr>
            <w:tcW w:w="5374" w:type="dxa"/>
            <w:tcPrChange w:id="3938" w:author="Luis Fernando Llanos Zavalaga" w:date="2018-07-10T15:45:00Z">
              <w:tcPr>
                <w:tcW w:w="3961" w:type="dxa"/>
              </w:tcPr>
            </w:tcPrChange>
          </w:tcPr>
          <w:p w14:paraId="70A4B9BA" w14:textId="51083AD2" w:rsidR="00F46AAA" w:rsidRDefault="00F46AAA" w:rsidP="00F46AAA">
            <w:pPr>
              <w:pStyle w:val="Texto"/>
            </w:pPr>
            <w:ins w:id="3939" w:author="Regina Casanova" w:date="2018-06-18T15:45:00Z">
              <w:r>
                <w:t>Acortar procesos de resolución de reclamos.</w:t>
              </w:r>
            </w:ins>
          </w:p>
        </w:tc>
      </w:tr>
      <w:tr w:rsidR="00F46AAA" w14:paraId="1282B97B" w14:textId="77777777" w:rsidTr="000C3480">
        <w:trPr>
          <w:trHeight w:val="576"/>
          <w:ins w:id="3940" w:author="Regina Casanova" w:date="2018-06-18T15:42:00Z"/>
          <w:trPrChange w:id="3941" w:author="Luis Fernando Llanos Zavalaga" w:date="2018-07-10T15:45:00Z">
            <w:trPr>
              <w:trHeight w:val="576"/>
            </w:trPr>
          </w:trPrChange>
        </w:trPr>
        <w:tc>
          <w:tcPr>
            <w:tcW w:w="2547" w:type="dxa"/>
            <w:vMerge w:val="restart"/>
            <w:tcPrChange w:id="3942" w:author="Luis Fernando Llanos Zavalaga" w:date="2018-07-10T15:45:00Z">
              <w:tcPr>
                <w:tcW w:w="3960" w:type="dxa"/>
                <w:vMerge w:val="restart"/>
              </w:tcPr>
            </w:tcPrChange>
          </w:tcPr>
          <w:p w14:paraId="6F15F2D3" w14:textId="5D98DC36" w:rsidR="00F46AAA" w:rsidRDefault="00F46AAA" w:rsidP="00F46AAA">
            <w:pPr>
              <w:pStyle w:val="Texto"/>
              <w:rPr>
                <w:ins w:id="3943" w:author="Regina Casanova" w:date="2018-06-18T15:42:00Z"/>
              </w:rPr>
            </w:pPr>
            <w:ins w:id="3944" w:author="Regina Casanova" w:date="2018-06-18T15:42:00Z">
              <w:r>
                <w:t>Gestores de IPRESS</w:t>
              </w:r>
            </w:ins>
          </w:p>
        </w:tc>
        <w:tc>
          <w:tcPr>
            <w:tcW w:w="5374" w:type="dxa"/>
            <w:tcPrChange w:id="3945" w:author="Luis Fernando Llanos Zavalaga" w:date="2018-07-10T15:45:00Z">
              <w:tcPr>
                <w:tcW w:w="3961" w:type="dxa"/>
              </w:tcPr>
            </w:tcPrChange>
          </w:tcPr>
          <w:p w14:paraId="381180B0" w14:textId="60D7E429" w:rsidR="00F46AAA" w:rsidRDefault="00F46AAA" w:rsidP="00F46AAA">
            <w:pPr>
              <w:pStyle w:val="Texto"/>
              <w:rPr>
                <w:ins w:id="3946" w:author="Regina Casanova" w:date="2018-06-18T15:42:00Z"/>
              </w:rPr>
            </w:pPr>
            <w:ins w:id="3947" w:author="Regina Casanova" w:date="2018-06-18T15:46:00Z">
              <w:r>
                <w:t>Identificar sus fallas dentro de procesos internos.</w:t>
              </w:r>
            </w:ins>
          </w:p>
        </w:tc>
      </w:tr>
      <w:tr w:rsidR="00F46AAA" w14:paraId="32D860C6" w14:textId="77777777" w:rsidTr="000C3480">
        <w:trPr>
          <w:trHeight w:val="455"/>
          <w:trPrChange w:id="3948" w:author="Luis Fernando Llanos Zavalaga" w:date="2018-07-10T15:45:00Z">
            <w:trPr>
              <w:trHeight w:val="455"/>
            </w:trPr>
          </w:trPrChange>
        </w:trPr>
        <w:tc>
          <w:tcPr>
            <w:tcW w:w="2547" w:type="dxa"/>
            <w:vMerge/>
            <w:tcPrChange w:id="3949" w:author="Luis Fernando Llanos Zavalaga" w:date="2018-07-10T15:45:00Z">
              <w:tcPr>
                <w:tcW w:w="3960" w:type="dxa"/>
                <w:vMerge/>
              </w:tcPr>
            </w:tcPrChange>
          </w:tcPr>
          <w:p w14:paraId="22CA517B" w14:textId="77777777" w:rsidR="00F46AAA" w:rsidRDefault="00F46AAA" w:rsidP="00F46AAA">
            <w:pPr>
              <w:pStyle w:val="Texto"/>
            </w:pPr>
          </w:p>
        </w:tc>
        <w:tc>
          <w:tcPr>
            <w:tcW w:w="5374" w:type="dxa"/>
            <w:tcPrChange w:id="3950" w:author="Luis Fernando Llanos Zavalaga" w:date="2018-07-10T15:45:00Z">
              <w:tcPr>
                <w:tcW w:w="3961" w:type="dxa"/>
              </w:tcPr>
            </w:tcPrChange>
          </w:tcPr>
          <w:p w14:paraId="46A49441" w14:textId="5558E64A" w:rsidR="00F46AAA" w:rsidRDefault="00F46AAA" w:rsidP="00F46AAA">
            <w:pPr>
              <w:pStyle w:val="Texto"/>
            </w:pPr>
            <w:ins w:id="3951" w:author="Regina Casanova" w:date="2018-06-18T15:46:00Z">
              <w:r>
                <w:t>Contar con medios para dar seguimiento a reclamos.</w:t>
              </w:r>
            </w:ins>
          </w:p>
        </w:tc>
      </w:tr>
      <w:tr w:rsidR="00F46AAA" w14:paraId="36CD00CF" w14:textId="77777777" w:rsidTr="000C3480">
        <w:trPr>
          <w:trHeight w:val="622"/>
          <w:trPrChange w:id="3952" w:author="Luis Fernando Llanos Zavalaga" w:date="2018-07-10T15:45:00Z">
            <w:trPr>
              <w:trHeight w:val="622"/>
            </w:trPr>
          </w:trPrChange>
        </w:trPr>
        <w:tc>
          <w:tcPr>
            <w:tcW w:w="2547" w:type="dxa"/>
            <w:vMerge/>
            <w:tcPrChange w:id="3953" w:author="Luis Fernando Llanos Zavalaga" w:date="2018-07-10T15:45:00Z">
              <w:tcPr>
                <w:tcW w:w="3960" w:type="dxa"/>
                <w:vMerge/>
              </w:tcPr>
            </w:tcPrChange>
          </w:tcPr>
          <w:p w14:paraId="31DC862A" w14:textId="77777777" w:rsidR="00F46AAA" w:rsidRDefault="00F46AAA" w:rsidP="00F46AAA">
            <w:pPr>
              <w:pStyle w:val="Texto"/>
            </w:pPr>
          </w:p>
        </w:tc>
        <w:tc>
          <w:tcPr>
            <w:tcW w:w="5374" w:type="dxa"/>
            <w:tcPrChange w:id="3954" w:author="Luis Fernando Llanos Zavalaga" w:date="2018-07-10T15:45:00Z">
              <w:tcPr>
                <w:tcW w:w="3961" w:type="dxa"/>
              </w:tcPr>
            </w:tcPrChange>
          </w:tcPr>
          <w:p w14:paraId="7413CDD9" w14:textId="4E878637" w:rsidR="00F46AAA" w:rsidRDefault="00F46AAA" w:rsidP="00F46AAA">
            <w:pPr>
              <w:pStyle w:val="Texto"/>
            </w:pPr>
            <w:ins w:id="3955" w:author="Regina Casanova" w:date="2018-06-18T15:46:00Z">
              <w:r>
                <w:t>Obtener de estadísticas y reportes precisos para toma de decisiones.</w:t>
              </w:r>
            </w:ins>
          </w:p>
        </w:tc>
      </w:tr>
      <w:tr w:rsidR="00F46AAA" w14:paraId="6A243EA7" w14:textId="77777777" w:rsidTr="000C3480">
        <w:trPr>
          <w:trHeight w:val="502"/>
          <w:trPrChange w:id="3956" w:author="Luis Fernando Llanos Zavalaga" w:date="2018-07-10T15:45:00Z">
            <w:trPr>
              <w:trHeight w:val="502"/>
            </w:trPr>
          </w:trPrChange>
        </w:trPr>
        <w:tc>
          <w:tcPr>
            <w:tcW w:w="2547" w:type="dxa"/>
            <w:vMerge/>
            <w:tcPrChange w:id="3957" w:author="Luis Fernando Llanos Zavalaga" w:date="2018-07-10T15:45:00Z">
              <w:tcPr>
                <w:tcW w:w="3960" w:type="dxa"/>
                <w:vMerge/>
              </w:tcPr>
            </w:tcPrChange>
          </w:tcPr>
          <w:p w14:paraId="5617D16D" w14:textId="77777777" w:rsidR="00F46AAA" w:rsidRDefault="00F46AAA" w:rsidP="00F46AAA">
            <w:pPr>
              <w:pStyle w:val="Texto"/>
            </w:pPr>
          </w:p>
        </w:tc>
        <w:tc>
          <w:tcPr>
            <w:tcW w:w="5374" w:type="dxa"/>
            <w:tcPrChange w:id="3958" w:author="Luis Fernando Llanos Zavalaga" w:date="2018-07-10T15:45:00Z">
              <w:tcPr>
                <w:tcW w:w="3961" w:type="dxa"/>
              </w:tcPr>
            </w:tcPrChange>
          </w:tcPr>
          <w:p w14:paraId="6ACA3370" w14:textId="7B25DEDA" w:rsidR="00F46AAA" w:rsidRDefault="00F46AAA" w:rsidP="00F46AAA">
            <w:pPr>
              <w:pStyle w:val="Texto"/>
            </w:pPr>
            <w:ins w:id="3959" w:author="Regina Casanova" w:date="2018-06-18T15:46:00Z">
              <w:r>
                <w:t>Obtener recomendaciones de ciudadanos por medio de la participación activa de ellos.</w:t>
              </w:r>
            </w:ins>
          </w:p>
        </w:tc>
      </w:tr>
      <w:tr w:rsidR="00F46AAA" w14:paraId="7760F5D7" w14:textId="77777777" w:rsidTr="000C3480">
        <w:trPr>
          <w:trHeight w:val="515"/>
          <w:trPrChange w:id="3960" w:author="Luis Fernando Llanos Zavalaga" w:date="2018-07-10T15:45:00Z">
            <w:trPr>
              <w:trHeight w:val="515"/>
            </w:trPr>
          </w:trPrChange>
        </w:trPr>
        <w:tc>
          <w:tcPr>
            <w:tcW w:w="2547" w:type="dxa"/>
            <w:vMerge/>
            <w:tcPrChange w:id="3961" w:author="Luis Fernando Llanos Zavalaga" w:date="2018-07-10T15:45:00Z">
              <w:tcPr>
                <w:tcW w:w="3960" w:type="dxa"/>
                <w:vMerge/>
              </w:tcPr>
            </w:tcPrChange>
          </w:tcPr>
          <w:p w14:paraId="47EF464F" w14:textId="77777777" w:rsidR="00F46AAA" w:rsidRDefault="00F46AAA" w:rsidP="00F46AAA">
            <w:pPr>
              <w:pStyle w:val="Texto"/>
            </w:pPr>
          </w:p>
        </w:tc>
        <w:tc>
          <w:tcPr>
            <w:tcW w:w="5374" w:type="dxa"/>
            <w:tcPrChange w:id="3962" w:author="Luis Fernando Llanos Zavalaga" w:date="2018-07-10T15:45:00Z">
              <w:tcPr>
                <w:tcW w:w="3961" w:type="dxa"/>
              </w:tcPr>
            </w:tcPrChange>
          </w:tcPr>
          <w:p w14:paraId="4169153F" w14:textId="0F5BEA30" w:rsidR="00F46AAA" w:rsidRDefault="00F46AAA" w:rsidP="00F46AAA">
            <w:pPr>
              <w:pStyle w:val="Texto"/>
            </w:pPr>
            <w:ins w:id="3963" w:author="Regina Casanova" w:date="2018-06-18T15:46:00Z">
              <w:r>
                <w:t>Educar a ciudadanos sobre servicios de salud brindados.</w:t>
              </w:r>
            </w:ins>
          </w:p>
        </w:tc>
      </w:tr>
      <w:tr w:rsidR="00F46AAA" w14:paraId="56F56480" w14:textId="77777777" w:rsidTr="000C3480">
        <w:trPr>
          <w:trHeight w:val="440"/>
          <w:trPrChange w:id="3964" w:author="Luis Fernando Llanos Zavalaga" w:date="2018-07-10T15:45:00Z">
            <w:trPr>
              <w:trHeight w:val="440"/>
            </w:trPr>
          </w:trPrChange>
        </w:trPr>
        <w:tc>
          <w:tcPr>
            <w:tcW w:w="2547" w:type="dxa"/>
            <w:vMerge/>
            <w:tcPrChange w:id="3965" w:author="Luis Fernando Llanos Zavalaga" w:date="2018-07-10T15:45:00Z">
              <w:tcPr>
                <w:tcW w:w="3960" w:type="dxa"/>
                <w:vMerge/>
              </w:tcPr>
            </w:tcPrChange>
          </w:tcPr>
          <w:p w14:paraId="298CC663" w14:textId="77777777" w:rsidR="00F46AAA" w:rsidRDefault="00F46AAA" w:rsidP="00F46AAA">
            <w:pPr>
              <w:pStyle w:val="Texto"/>
            </w:pPr>
          </w:p>
        </w:tc>
        <w:tc>
          <w:tcPr>
            <w:tcW w:w="5374" w:type="dxa"/>
            <w:tcPrChange w:id="3966" w:author="Luis Fernando Llanos Zavalaga" w:date="2018-07-10T15:45:00Z">
              <w:tcPr>
                <w:tcW w:w="3961" w:type="dxa"/>
              </w:tcPr>
            </w:tcPrChange>
          </w:tcPr>
          <w:p w14:paraId="18A39770" w14:textId="7FB2F487" w:rsidR="00F46AAA" w:rsidRDefault="00F46AAA" w:rsidP="00F46AAA">
            <w:pPr>
              <w:pStyle w:val="Texto"/>
            </w:pPr>
            <w:ins w:id="3967" w:author="Regina Casanova" w:date="2018-06-18T15:47:00Z">
              <w:r>
                <w:t>Visualizar pasos realizados para resolución de reclamos anteriores.</w:t>
              </w:r>
            </w:ins>
          </w:p>
        </w:tc>
      </w:tr>
      <w:tr w:rsidR="00797ADC" w14:paraId="39B213AD" w14:textId="77777777" w:rsidTr="000C3480">
        <w:trPr>
          <w:trHeight w:val="516"/>
          <w:ins w:id="3968" w:author="Regina Casanova" w:date="2018-06-18T15:42:00Z"/>
          <w:trPrChange w:id="3969" w:author="Luis Fernando Llanos Zavalaga" w:date="2018-07-10T15:45:00Z">
            <w:trPr>
              <w:trHeight w:val="516"/>
            </w:trPr>
          </w:trPrChange>
        </w:trPr>
        <w:tc>
          <w:tcPr>
            <w:tcW w:w="2547" w:type="dxa"/>
            <w:vMerge w:val="restart"/>
            <w:tcPrChange w:id="3970" w:author="Luis Fernando Llanos Zavalaga" w:date="2018-07-10T15:45:00Z">
              <w:tcPr>
                <w:tcW w:w="3960" w:type="dxa"/>
                <w:vMerge w:val="restart"/>
              </w:tcPr>
            </w:tcPrChange>
          </w:tcPr>
          <w:p w14:paraId="3C12597C" w14:textId="4C44DFC7" w:rsidR="00797ADC" w:rsidRDefault="00797ADC" w:rsidP="00F46AAA">
            <w:pPr>
              <w:pStyle w:val="Texto"/>
              <w:rPr>
                <w:ins w:id="3971" w:author="Regina Casanova" w:date="2018-06-18T15:42:00Z"/>
              </w:rPr>
            </w:pPr>
            <w:ins w:id="3972" w:author="Regina Casanova" w:date="2018-06-18T15:42:00Z">
              <w:r>
                <w:t>Ciudadanos</w:t>
              </w:r>
            </w:ins>
          </w:p>
        </w:tc>
        <w:tc>
          <w:tcPr>
            <w:tcW w:w="5374" w:type="dxa"/>
            <w:tcPrChange w:id="3973" w:author="Luis Fernando Llanos Zavalaga" w:date="2018-07-10T15:45:00Z">
              <w:tcPr>
                <w:tcW w:w="3961" w:type="dxa"/>
              </w:tcPr>
            </w:tcPrChange>
          </w:tcPr>
          <w:p w14:paraId="26FFAD8F" w14:textId="6B50291C" w:rsidR="00797ADC" w:rsidRDefault="0015231C" w:rsidP="00F46AAA">
            <w:pPr>
              <w:pStyle w:val="Texto"/>
              <w:rPr>
                <w:ins w:id="3974" w:author="Regina Casanova" w:date="2018-06-18T15:42:00Z"/>
              </w:rPr>
            </w:pPr>
            <w:ins w:id="3975" w:author="Regina Casanova" w:date="2018-06-18T16:29:00Z">
              <w:r>
                <w:t>Colocar un reclamo de forma simple y con posibilidad de subir material multimedia.</w:t>
              </w:r>
            </w:ins>
          </w:p>
        </w:tc>
      </w:tr>
      <w:tr w:rsidR="00797ADC" w14:paraId="4F16F629" w14:textId="77777777" w:rsidTr="000C3480">
        <w:trPr>
          <w:trHeight w:val="441"/>
          <w:trPrChange w:id="3976" w:author="Luis Fernando Llanos Zavalaga" w:date="2018-07-10T15:45:00Z">
            <w:trPr>
              <w:trHeight w:val="441"/>
            </w:trPr>
          </w:trPrChange>
        </w:trPr>
        <w:tc>
          <w:tcPr>
            <w:tcW w:w="2547" w:type="dxa"/>
            <w:vMerge/>
            <w:tcPrChange w:id="3977" w:author="Luis Fernando Llanos Zavalaga" w:date="2018-07-10T15:45:00Z">
              <w:tcPr>
                <w:tcW w:w="3960" w:type="dxa"/>
                <w:vMerge/>
              </w:tcPr>
            </w:tcPrChange>
          </w:tcPr>
          <w:p w14:paraId="2086F170" w14:textId="77777777" w:rsidR="00797ADC" w:rsidRDefault="00797ADC" w:rsidP="00F46AAA">
            <w:pPr>
              <w:pStyle w:val="Texto"/>
            </w:pPr>
          </w:p>
        </w:tc>
        <w:tc>
          <w:tcPr>
            <w:tcW w:w="5374" w:type="dxa"/>
            <w:tcPrChange w:id="3978" w:author="Luis Fernando Llanos Zavalaga" w:date="2018-07-10T15:45:00Z">
              <w:tcPr>
                <w:tcW w:w="3961" w:type="dxa"/>
              </w:tcPr>
            </w:tcPrChange>
          </w:tcPr>
          <w:p w14:paraId="73E90FFB" w14:textId="28E16358" w:rsidR="00797ADC" w:rsidRDefault="0015231C" w:rsidP="00F46AAA">
            <w:pPr>
              <w:pStyle w:val="Texto"/>
            </w:pPr>
            <w:ins w:id="3979" w:author="Regina Casanova" w:date="2018-06-18T16:30:00Z">
              <w:r>
                <w:t>Saber quién está gestionando la resolución del reclamo.</w:t>
              </w:r>
            </w:ins>
          </w:p>
        </w:tc>
      </w:tr>
      <w:tr w:rsidR="0015231C" w14:paraId="7AF679E6" w14:textId="77777777" w:rsidTr="000C3480">
        <w:trPr>
          <w:trHeight w:val="502"/>
          <w:trPrChange w:id="3980" w:author="Luis Fernando Llanos Zavalaga" w:date="2018-07-10T15:45:00Z">
            <w:trPr>
              <w:trHeight w:val="502"/>
            </w:trPr>
          </w:trPrChange>
        </w:trPr>
        <w:tc>
          <w:tcPr>
            <w:tcW w:w="2547" w:type="dxa"/>
            <w:vMerge/>
            <w:tcPrChange w:id="3981" w:author="Luis Fernando Llanos Zavalaga" w:date="2018-07-10T15:45:00Z">
              <w:tcPr>
                <w:tcW w:w="3960" w:type="dxa"/>
                <w:vMerge/>
              </w:tcPr>
            </w:tcPrChange>
          </w:tcPr>
          <w:p w14:paraId="07DDFC89" w14:textId="77777777" w:rsidR="0015231C" w:rsidRDefault="0015231C" w:rsidP="00F46AAA">
            <w:pPr>
              <w:pStyle w:val="Texto"/>
            </w:pPr>
          </w:p>
        </w:tc>
        <w:tc>
          <w:tcPr>
            <w:tcW w:w="5374" w:type="dxa"/>
            <w:tcPrChange w:id="3982" w:author="Luis Fernando Llanos Zavalaga" w:date="2018-07-10T15:45:00Z">
              <w:tcPr>
                <w:tcW w:w="3961" w:type="dxa"/>
              </w:tcPr>
            </w:tcPrChange>
          </w:tcPr>
          <w:p w14:paraId="6A2DD2A2" w14:textId="284CD450" w:rsidR="0015231C" w:rsidRDefault="0015231C" w:rsidP="00F46AAA">
            <w:pPr>
              <w:pStyle w:val="Texto"/>
            </w:pPr>
            <w:ins w:id="3983" w:author="Regina Casanova" w:date="2018-06-18T16:30:00Z">
              <w:r>
                <w:t>Visualizar estadísticas para tomar decisiones sobre próximas atenciones en salud.</w:t>
              </w:r>
            </w:ins>
          </w:p>
        </w:tc>
      </w:tr>
      <w:tr w:rsidR="0015231C" w14:paraId="0B881515" w14:textId="77777777" w:rsidTr="000C3480">
        <w:trPr>
          <w:trHeight w:val="515"/>
          <w:trPrChange w:id="3984" w:author="Luis Fernando Llanos Zavalaga" w:date="2018-07-10T15:45:00Z">
            <w:trPr>
              <w:trHeight w:val="515"/>
            </w:trPr>
          </w:trPrChange>
        </w:trPr>
        <w:tc>
          <w:tcPr>
            <w:tcW w:w="2547" w:type="dxa"/>
            <w:vMerge/>
            <w:tcPrChange w:id="3985" w:author="Luis Fernando Llanos Zavalaga" w:date="2018-07-10T15:45:00Z">
              <w:tcPr>
                <w:tcW w:w="3960" w:type="dxa"/>
                <w:vMerge/>
              </w:tcPr>
            </w:tcPrChange>
          </w:tcPr>
          <w:p w14:paraId="19C11218" w14:textId="77777777" w:rsidR="0015231C" w:rsidRDefault="0015231C" w:rsidP="00F46AAA">
            <w:pPr>
              <w:pStyle w:val="Texto"/>
            </w:pPr>
          </w:p>
        </w:tc>
        <w:tc>
          <w:tcPr>
            <w:tcW w:w="5374" w:type="dxa"/>
            <w:tcPrChange w:id="3986" w:author="Luis Fernando Llanos Zavalaga" w:date="2018-07-10T15:45:00Z">
              <w:tcPr>
                <w:tcW w:w="3961" w:type="dxa"/>
              </w:tcPr>
            </w:tcPrChange>
          </w:tcPr>
          <w:p w14:paraId="1EDFD200" w14:textId="69AD01C8" w:rsidR="0015231C" w:rsidRDefault="0015231C" w:rsidP="00F46AAA">
            <w:pPr>
              <w:pStyle w:val="Texto"/>
            </w:pPr>
            <w:ins w:id="3987" w:author="Regina Casanova" w:date="2018-06-18T16:30:00Z">
              <w:r>
                <w:t>Visualizar recomendaciones de otros pacientes.</w:t>
              </w:r>
            </w:ins>
          </w:p>
        </w:tc>
      </w:tr>
      <w:tr w:rsidR="00797ADC" w14:paraId="731B07E9" w14:textId="77777777" w:rsidTr="000C3480">
        <w:trPr>
          <w:trHeight w:val="426"/>
          <w:trPrChange w:id="3988" w:author="Luis Fernando Llanos Zavalaga" w:date="2018-07-10T15:45:00Z">
            <w:trPr>
              <w:trHeight w:val="426"/>
            </w:trPr>
          </w:trPrChange>
        </w:trPr>
        <w:tc>
          <w:tcPr>
            <w:tcW w:w="2547" w:type="dxa"/>
            <w:vMerge/>
            <w:tcPrChange w:id="3989" w:author="Luis Fernando Llanos Zavalaga" w:date="2018-07-10T15:45:00Z">
              <w:tcPr>
                <w:tcW w:w="3960" w:type="dxa"/>
                <w:vMerge/>
              </w:tcPr>
            </w:tcPrChange>
          </w:tcPr>
          <w:p w14:paraId="6B353D05" w14:textId="77777777" w:rsidR="00797ADC" w:rsidRDefault="00797ADC" w:rsidP="00F46AAA">
            <w:pPr>
              <w:pStyle w:val="Texto"/>
            </w:pPr>
          </w:p>
        </w:tc>
        <w:tc>
          <w:tcPr>
            <w:tcW w:w="5374" w:type="dxa"/>
            <w:tcPrChange w:id="3990" w:author="Luis Fernando Llanos Zavalaga" w:date="2018-07-10T15:45:00Z">
              <w:tcPr>
                <w:tcW w:w="3961" w:type="dxa"/>
              </w:tcPr>
            </w:tcPrChange>
          </w:tcPr>
          <w:p w14:paraId="7472CC78" w14:textId="0D6103EF" w:rsidR="00797ADC" w:rsidRDefault="0015231C" w:rsidP="00F46AAA">
            <w:pPr>
              <w:pStyle w:val="Texto"/>
            </w:pPr>
            <w:ins w:id="3991" w:author="Regina Casanova" w:date="2018-06-18T16:31:00Z">
              <w:r>
                <w:t>Mejorar la comunicación con personal de la IPRESS.</w:t>
              </w:r>
            </w:ins>
          </w:p>
        </w:tc>
      </w:tr>
      <w:tr w:rsidR="0015231C" w14:paraId="62F26345" w14:textId="77777777" w:rsidTr="000C3480">
        <w:trPr>
          <w:trHeight w:val="591"/>
          <w:trPrChange w:id="3992" w:author="Luis Fernando Llanos Zavalaga" w:date="2018-07-10T15:45:00Z">
            <w:trPr>
              <w:trHeight w:val="591"/>
            </w:trPr>
          </w:trPrChange>
        </w:trPr>
        <w:tc>
          <w:tcPr>
            <w:tcW w:w="2547" w:type="dxa"/>
            <w:vMerge/>
            <w:tcPrChange w:id="3993" w:author="Luis Fernando Llanos Zavalaga" w:date="2018-07-10T15:45:00Z">
              <w:tcPr>
                <w:tcW w:w="3960" w:type="dxa"/>
                <w:vMerge/>
              </w:tcPr>
            </w:tcPrChange>
          </w:tcPr>
          <w:p w14:paraId="7E476BED" w14:textId="77777777" w:rsidR="0015231C" w:rsidRDefault="0015231C" w:rsidP="00F46AAA">
            <w:pPr>
              <w:pStyle w:val="Texto"/>
            </w:pPr>
          </w:p>
        </w:tc>
        <w:tc>
          <w:tcPr>
            <w:tcW w:w="5374" w:type="dxa"/>
            <w:tcPrChange w:id="3994" w:author="Luis Fernando Llanos Zavalaga" w:date="2018-07-10T15:45:00Z">
              <w:tcPr>
                <w:tcW w:w="3961" w:type="dxa"/>
              </w:tcPr>
            </w:tcPrChange>
          </w:tcPr>
          <w:p w14:paraId="150459B6" w14:textId="7F9D2B1B" w:rsidR="0015231C" w:rsidRDefault="0015231C" w:rsidP="00F46AAA">
            <w:pPr>
              <w:pStyle w:val="Texto"/>
            </w:pPr>
            <w:ins w:id="3995" w:author="Regina Casanova" w:date="2018-06-18T16:31:00Z">
              <w:r>
                <w:t>Cambiar percepción de reclamos de un fastidio al reflejo de la atenci</w:t>
              </w:r>
            </w:ins>
            <w:ins w:id="3996" w:author="Regina Casanova" w:date="2018-06-18T16:32:00Z">
              <w:r>
                <w:t>ón brindada.</w:t>
              </w:r>
            </w:ins>
          </w:p>
        </w:tc>
      </w:tr>
      <w:tr w:rsidR="00797ADC" w14:paraId="77BB91FF" w14:textId="77777777" w:rsidTr="000C3480">
        <w:trPr>
          <w:trHeight w:val="424"/>
          <w:trPrChange w:id="3997" w:author="Luis Fernando Llanos Zavalaga" w:date="2018-07-10T15:45:00Z">
            <w:trPr>
              <w:trHeight w:val="424"/>
            </w:trPr>
          </w:trPrChange>
        </w:trPr>
        <w:tc>
          <w:tcPr>
            <w:tcW w:w="2547" w:type="dxa"/>
            <w:vMerge/>
            <w:tcPrChange w:id="3998" w:author="Luis Fernando Llanos Zavalaga" w:date="2018-07-10T15:45:00Z">
              <w:tcPr>
                <w:tcW w:w="3960" w:type="dxa"/>
                <w:vMerge/>
              </w:tcPr>
            </w:tcPrChange>
          </w:tcPr>
          <w:p w14:paraId="31E460E9" w14:textId="77777777" w:rsidR="00797ADC" w:rsidRDefault="00797ADC" w:rsidP="00F46AAA">
            <w:pPr>
              <w:pStyle w:val="Texto"/>
            </w:pPr>
          </w:p>
        </w:tc>
        <w:tc>
          <w:tcPr>
            <w:tcW w:w="5374" w:type="dxa"/>
            <w:tcPrChange w:id="3999" w:author="Luis Fernando Llanos Zavalaga" w:date="2018-07-10T15:45:00Z">
              <w:tcPr>
                <w:tcW w:w="3961" w:type="dxa"/>
              </w:tcPr>
            </w:tcPrChange>
          </w:tcPr>
          <w:p w14:paraId="21669700" w14:textId="58AB50F1" w:rsidR="00797ADC" w:rsidRDefault="0015231C" w:rsidP="00F46AAA">
            <w:pPr>
              <w:pStyle w:val="Texto"/>
            </w:pPr>
            <w:ins w:id="4000" w:author="Regina Casanova" w:date="2018-06-18T16:32:00Z">
              <w:r>
                <w:t>Hacer saber a la IPRESS sus fallas en atención.</w:t>
              </w:r>
            </w:ins>
          </w:p>
        </w:tc>
      </w:tr>
    </w:tbl>
    <w:p w14:paraId="6B4EC3BE" w14:textId="621FC156" w:rsidR="000C3480" w:rsidDel="008D7A5F" w:rsidRDefault="000C3480" w:rsidP="005C0CEB">
      <w:pPr>
        <w:pStyle w:val="Texto"/>
        <w:jc w:val="center"/>
        <w:rPr>
          <w:ins w:id="4001" w:author="Luis Fernando Llanos Zavalaga" w:date="2018-07-10T15:45:00Z"/>
          <w:del w:id="4002" w:author="Regina Casanova" w:date="2018-07-29T12:22:00Z"/>
          <w:sz w:val="22"/>
        </w:rPr>
      </w:pPr>
    </w:p>
    <w:p w14:paraId="0304C8C1" w14:textId="7748DF9F" w:rsidR="000C3480" w:rsidDel="008D7A5F" w:rsidRDefault="000C3480" w:rsidP="005C0CEB">
      <w:pPr>
        <w:pStyle w:val="Texto"/>
        <w:jc w:val="center"/>
        <w:rPr>
          <w:ins w:id="4003" w:author="Luis Fernando Llanos Zavalaga" w:date="2018-07-10T15:45:00Z"/>
          <w:del w:id="4004" w:author="Regina Casanova" w:date="2018-07-29T12:22:00Z"/>
          <w:sz w:val="22"/>
        </w:rPr>
      </w:pPr>
    </w:p>
    <w:p w14:paraId="426DFE40" w14:textId="41B7DFBB" w:rsidR="000C3480" w:rsidDel="008D7A5F" w:rsidRDefault="000C3480" w:rsidP="005C0CEB">
      <w:pPr>
        <w:pStyle w:val="Texto"/>
        <w:jc w:val="center"/>
        <w:rPr>
          <w:ins w:id="4005" w:author="Luis Fernando Llanos Zavalaga" w:date="2018-07-10T15:45:00Z"/>
          <w:del w:id="4006" w:author="Regina Casanova" w:date="2018-07-29T12:22:00Z"/>
          <w:sz w:val="22"/>
        </w:rPr>
      </w:pPr>
    </w:p>
    <w:p w14:paraId="2486CE8C" w14:textId="460EE445" w:rsidR="000C3480" w:rsidDel="008D7A5F" w:rsidRDefault="000C3480" w:rsidP="005C0CEB">
      <w:pPr>
        <w:pStyle w:val="Texto"/>
        <w:jc w:val="center"/>
        <w:rPr>
          <w:ins w:id="4007" w:author="Luis Fernando Llanos Zavalaga" w:date="2018-07-10T15:46:00Z"/>
          <w:del w:id="4008" w:author="Regina Casanova" w:date="2018-07-29T12:22:00Z"/>
          <w:sz w:val="22"/>
        </w:rPr>
      </w:pPr>
    </w:p>
    <w:p w14:paraId="61252EB7" w14:textId="44581504" w:rsidR="000C3480" w:rsidDel="008D7A5F" w:rsidRDefault="000C3480" w:rsidP="005C0CEB">
      <w:pPr>
        <w:pStyle w:val="Texto"/>
        <w:jc w:val="center"/>
        <w:rPr>
          <w:ins w:id="4009" w:author="Luis Fernando Llanos Zavalaga" w:date="2018-07-10T15:46:00Z"/>
          <w:del w:id="4010" w:author="Regina Casanova" w:date="2018-07-29T12:22:00Z"/>
          <w:sz w:val="22"/>
        </w:rPr>
      </w:pPr>
    </w:p>
    <w:p w14:paraId="2BC97892" w14:textId="62AEA60D" w:rsidR="005C0CEB" w:rsidRPr="0051206E" w:rsidRDefault="00F305B6" w:rsidP="005C0CEB">
      <w:pPr>
        <w:pStyle w:val="Texto"/>
        <w:jc w:val="center"/>
        <w:rPr>
          <w:ins w:id="4011" w:author="Regina Casanova" w:date="2018-06-18T16:33:00Z"/>
          <w:sz w:val="22"/>
        </w:rPr>
      </w:pPr>
      <w:ins w:id="4012" w:author="Regina Casanova" w:date="2018-06-18T16:33:00Z">
        <w:r w:rsidRPr="00F305B6">
          <w:rPr>
            <w:sz w:val="22"/>
          </w:rPr>
          <w:t xml:space="preserve">Tabla Nº </w:t>
        </w:r>
      </w:ins>
      <w:ins w:id="4013" w:author="Regina Casanova" w:date="2018-06-18T16:57:00Z">
        <w:r>
          <w:rPr>
            <w:sz w:val="22"/>
          </w:rPr>
          <w:t>2</w:t>
        </w:r>
      </w:ins>
      <w:ins w:id="4014" w:author="Regina Casanova" w:date="2018-06-18T16:33:00Z">
        <w:r w:rsidR="005C0CEB" w:rsidRPr="0051206E">
          <w:rPr>
            <w:sz w:val="22"/>
          </w:rPr>
          <w:t xml:space="preserve">. Tabla de hallazgos </w:t>
        </w:r>
      </w:ins>
      <w:ins w:id="4015" w:author="Regina Casanova" w:date="2018-06-18T16:34:00Z">
        <w:r w:rsidR="005C0CEB">
          <w:rPr>
            <w:sz w:val="22"/>
          </w:rPr>
          <w:t>objetivos</w:t>
        </w:r>
      </w:ins>
      <w:ins w:id="4016" w:author="Regina Casanova" w:date="2018-06-18T16:33:00Z">
        <w:r w:rsidR="005C0CEB" w:rsidRPr="005C0CEB">
          <w:rPr>
            <w:sz w:val="22"/>
          </w:rPr>
          <w:t xml:space="preserve"> encontrad</w:t>
        </w:r>
      </w:ins>
      <w:ins w:id="4017" w:author="Regina Casanova" w:date="2018-06-18T16:34:00Z">
        <w:r w:rsidR="005C0CEB">
          <w:rPr>
            <w:sz w:val="22"/>
          </w:rPr>
          <w:t>o</w:t>
        </w:r>
      </w:ins>
      <w:ins w:id="4018" w:author="Regina Casanova" w:date="2018-06-18T16:33:00Z">
        <w:r w:rsidR="005C0CEB" w:rsidRPr="0051206E">
          <w:rPr>
            <w:sz w:val="22"/>
          </w:rPr>
          <w:t>s por tipo de usuario.</w:t>
        </w:r>
      </w:ins>
    </w:p>
    <w:p w14:paraId="493AEAB7" w14:textId="3BF9EEDA" w:rsidR="00F46AAA" w:rsidRDefault="0015231C" w:rsidP="0051206E">
      <w:pPr>
        <w:pStyle w:val="Ttulo4"/>
        <w:rPr>
          <w:ins w:id="4019" w:author="Regina Casanova" w:date="2018-06-18T15:47:00Z"/>
        </w:rPr>
      </w:pPr>
      <w:ins w:id="4020" w:author="Regina Casanova" w:date="2018-06-18T16:29:00Z">
        <w:r>
          <w:t>Desafíos</w:t>
        </w:r>
      </w:ins>
      <w:ins w:id="4021" w:author="Regina Casanova" w:date="2018-06-18T15:47:00Z">
        <w:r w:rsidR="00F46AAA">
          <w:t xml:space="preserve"> y Limitaciones</w:t>
        </w:r>
      </w:ins>
    </w:p>
    <w:tbl>
      <w:tblPr>
        <w:tblStyle w:val="Tablaconcuadrcula"/>
        <w:tblW w:w="0" w:type="auto"/>
        <w:tblLook w:val="04A0" w:firstRow="1" w:lastRow="0" w:firstColumn="1" w:lastColumn="0" w:noHBand="0" w:noVBand="1"/>
        <w:tblPrChange w:id="4022" w:author="Luis Fernando Llanos Zavalaga" w:date="2018-07-10T15:45:00Z">
          <w:tblPr>
            <w:tblStyle w:val="Tablaconcuadrcula"/>
            <w:tblW w:w="0" w:type="auto"/>
            <w:tblLook w:val="04A0" w:firstRow="1" w:lastRow="0" w:firstColumn="1" w:lastColumn="0" w:noHBand="0" w:noVBand="1"/>
          </w:tblPr>
        </w:tblPrChange>
      </w:tblPr>
      <w:tblGrid>
        <w:gridCol w:w="2547"/>
        <w:gridCol w:w="5374"/>
        <w:tblGridChange w:id="4023">
          <w:tblGrid>
            <w:gridCol w:w="3960"/>
            <w:gridCol w:w="3961"/>
          </w:tblGrid>
        </w:tblGridChange>
      </w:tblGrid>
      <w:tr w:rsidR="00F46AAA" w14:paraId="5AF6ED73" w14:textId="77777777" w:rsidTr="000C3480">
        <w:trPr>
          <w:trHeight w:val="531"/>
          <w:ins w:id="4024" w:author="Regina Casanova" w:date="2018-06-18T15:47:00Z"/>
          <w:trPrChange w:id="4025" w:author="Luis Fernando Llanos Zavalaga" w:date="2018-07-10T15:45:00Z">
            <w:trPr>
              <w:trHeight w:val="531"/>
            </w:trPr>
          </w:trPrChange>
        </w:trPr>
        <w:tc>
          <w:tcPr>
            <w:tcW w:w="2547" w:type="dxa"/>
            <w:vMerge w:val="restart"/>
            <w:tcPrChange w:id="4026" w:author="Luis Fernando Llanos Zavalaga" w:date="2018-07-10T15:45:00Z">
              <w:tcPr>
                <w:tcW w:w="3960" w:type="dxa"/>
                <w:vMerge w:val="restart"/>
              </w:tcPr>
            </w:tcPrChange>
          </w:tcPr>
          <w:p w14:paraId="2E50C7E1" w14:textId="73778B3A" w:rsidR="00F46AAA" w:rsidRDefault="00F46AAA" w:rsidP="008D23C7">
            <w:pPr>
              <w:pStyle w:val="Texto"/>
              <w:rPr>
                <w:ins w:id="4027" w:author="Regina Casanova" w:date="2018-06-18T15:47:00Z"/>
              </w:rPr>
            </w:pPr>
            <w:ins w:id="4028" w:author="Regina Casanova" w:date="2018-06-18T15:49:00Z">
              <w:r>
                <w:t>Personal de SUSALUD</w:t>
              </w:r>
            </w:ins>
          </w:p>
        </w:tc>
        <w:tc>
          <w:tcPr>
            <w:tcW w:w="5374" w:type="dxa"/>
            <w:tcPrChange w:id="4029" w:author="Luis Fernando Llanos Zavalaga" w:date="2018-07-10T15:45:00Z">
              <w:tcPr>
                <w:tcW w:w="3961" w:type="dxa"/>
              </w:tcPr>
            </w:tcPrChange>
          </w:tcPr>
          <w:p w14:paraId="6C10C8DE" w14:textId="002524AC" w:rsidR="00F46AAA" w:rsidRDefault="00F46AAA" w:rsidP="008D23C7">
            <w:pPr>
              <w:pStyle w:val="Texto"/>
              <w:rPr>
                <w:ins w:id="4030" w:author="Regina Casanova" w:date="2018-06-18T15:47:00Z"/>
              </w:rPr>
            </w:pPr>
            <w:ins w:id="4031" w:author="Regina Casanova" w:date="2018-06-18T15:49:00Z">
              <w:r>
                <w:t>Poblaciones lejanas con poca o nula conectividad.</w:t>
              </w:r>
            </w:ins>
          </w:p>
        </w:tc>
      </w:tr>
      <w:tr w:rsidR="00F46AAA" w14:paraId="4165A928" w14:textId="77777777" w:rsidTr="000C3480">
        <w:trPr>
          <w:trHeight w:val="486"/>
          <w:trPrChange w:id="4032" w:author="Luis Fernando Llanos Zavalaga" w:date="2018-07-10T15:45:00Z">
            <w:trPr>
              <w:trHeight w:val="486"/>
            </w:trPr>
          </w:trPrChange>
        </w:trPr>
        <w:tc>
          <w:tcPr>
            <w:tcW w:w="2547" w:type="dxa"/>
            <w:vMerge/>
            <w:tcPrChange w:id="4033" w:author="Luis Fernando Llanos Zavalaga" w:date="2018-07-10T15:45:00Z">
              <w:tcPr>
                <w:tcW w:w="3960" w:type="dxa"/>
                <w:vMerge/>
              </w:tcPr>
            </w:tcPrChange>
          </w:tcPr>
          <w:p w14:paraId="283EE971" w14:textId="77777777" w:rsidR="00F46AAA" w:rsidRDefault="00F46AAA" w:rsidP="008D23C7">
            <w:pPr>
              <w:pStyle w:val="Texto"/>
            </w:pPr>
          </w:p>
        </w:tc>
        <w:tc>
          <w:tcPr>
            <w:tcW w:w="5374" w:type="dxa"/>
            <w:tcPrChange w:id="4034" w:author="Luis Fernando Llanos Zavalaga" w:date="2018-07-10T15:45:00Z">
              <w:tcPr>
                <w:tcW w:w="3961" w:type="dxa"/>
              </w:tcPr>
            </w:tcPrChange>
          </w:tcPr>
          <w:p w14:paraId="108E6281" w14:textId="64279D0E" w:rsidR="00F46AAA" w:rsidRDefault="00F46AAA" w:rsidP="008D23C7">
            <w:pPr>
              <w:pStyle w:val="Texto"/>
            </w:pPr>
            <w:ins w:id="4035" w:author="Regina Casanova" w:date="2018-06-18T15:49:00Z">
              <w:r>
                <w:t>Mala gestión de recursos económicos por parte de IPRESS.</w:t>
              </w:r>
            </w:ins>
          </w:p>
        </w:tc>
      </w:tr>
      <w:tr w:rsidR="00F46AAA" w14:paraId="5E547101" w14:textId="77777777" w:rsidTr="000C3480">
        <w:trPr>
          <w:trHeight w:val="441"/>
          <w:trPrChange w:id="4036" w:author="Luis Fernando Llanos Zavalaga" w:date="2018-07-10T15:45:00Z">
            <w:trPr>
              <w:trHeight w:val="441"/>
            </w:trPr>
          </w:trPrChange>
        </w:trPr>
        <w:tc>
          <w:tcPr>
            <w:tcW w:w="2547" w:type="dxa"/>
            <w:vMerge/>
            <w:tcPrChange w:id="4037" w:author="Luis Fernando Llanos Zavalaga" w:date="2018-07-10T15:45:00Z">
              <w:tcPr>
                <w:tcW w:w="3960" w:type="dxa"/>
                <w:vMerge/>
              </w:tcPr>
            </w:tcPrChange>
          </w:tcPr>
          <w:p w14:paraId="516FD0C2" w14:textId="77777777" w:rsidR="00F46AAA" w:rsidRDefault="00F46AAA" w:rsidP="008D23C7">
            <w:pPr>
              <w:pStyle w:val="Texto"/>
            </w:pPr>
          </w:p>
        </w:tc>
        <w:tc>
          <w:tcPr>
            <w:tcW w:w="5374" w:type="dxa"/>
            <w:tcPrChange w:id="4038" w:author="Luis Fernando Llanos Zavalaga" w:date="2018-07-10T15:45:00Z">
              <w:tcPr>
                <w:tcW w:w="3961" w:type="dxa"/>
              </w:tcPr>
            </w:tcPrChange>
          </w:tcPr>
          <w:p w14:paraId="49A87319" w14:textId="777849A4" w:rsidR="00F46AAA" w:rsidRDefault="00F46AAA" w:rsidP="008D23C7">
            <w:pPr>
              <w:pStyle w:val="Texto"/>
            </w:pPr>
            <w:ins w:id="4039" w:author="Regina Casanova" w:date="2018-06-18T15:50:00Z">
              <w:r>
                <w:t>Personas no letradas.</w:t>
              </w:r>
            </w:ins>
          </w:p>
        </w:tc>
      </w:tr>
      <w:tr w:rsidR="00F46AAA" w14:paraId="67226A83" w14:textId="77777777" w:rsidTr="000C3480">
        <w:trPr>
          <w:trHeight w:val="576"/>
          <w:trPrChange w:id="4040" w:author="Luis Fernando Llanos Zavalaga" w:date="2018-07-10T15:45:00Z">
            <w:trPr>
              <w:trHeight w:val="576"/>
            </w:trPr>
          </w:trPrChange>
        </w:trPr>
        <w:tc>
          <w:tcPr>
            <w:tcW w:w="2547" w:type="dxa"/>
            <w:vMerge/>
            <w:tcPrChange w:id="4041" w:author="Luis Fernando Llanos Zavalaga" w:date="2018-07-10T15:45:00Z">
              <w:tcPr>
                <w:tcW w:w="3960" w:type="dxa"/>
                <w:vMerge/>
              </w:tcPr>
            </w:tcPrChange>
          </w:tcPr>
          <w:p w14:paraId="13BA8CC5" w14:textId="2CB00338" w:rsidR="00F46AAA" w:rsidRDefault="00F46AAA" w:rsidP="008D23C7">
            <w:pPr>
              <w:pStyle w:val="Texto"/>
            </w:pPr>
          </w:p>
        </w:tc>
        <w:tc>
          <w:tcPr>
            <w:tcW w:w="5374" w:type="dxa"/>
            <w:tcPrChange w:id="4042" w:author="Luis Fernando Llanos Zavalaga" w:date="2018-07-10T15:45:00Z">
              <w:tcPr>
                <w:tcW w:w="3961" w:type="dxa"/>
              </w:tcPr>
            </w:tcPrChange>
          </w:tcPr>
          <w:p w14:paraId="76B70AB3" w14:textId="65B5B9E6" w:rsidR="00F46AAA" w:rsidRDefault="00F46AAA" w:rsidP="008D23C7">
            <w:pPr>
              <w:pStyle w:val="Texto"/>
            </w:pPr>
            <w:ins w:id="4043" w:author="Regina Casanova" w:date="2018-06-18T15:50:00Z">
              <w:r>
                <w:t xml:space="preserve">No hay procedimientos claros sobre </w:t>
              </w:r>
            </w:ins>
            <w:ins w:id="4044" w:author="Regina Casanova" w:date="2018-06-18T15:51:00Z">
              <w:r>
                <w:t>cómo</w:t>
              </w:r>
            </w:ins>
            <w:ins w:id="4045" w:author="Regina Casanova" w:date="2018-06-18T15:50:00Z">
              <w:r>
                <w:t xml:space="preserve"> </w:t>
              </w:r>
            </w:ins>
            <w:ins w:id="4046" w:author="Regina Casanova" w:date="2018-06-18T15:51:00Z">
              <w:r>
                <w:t>reaccionar para</w:t>
              </w:r>
            </w:ins>
            <w:ins w:id="4047" w:author="Regina Casanova" w:date="2018-06-18T15:50:00Z">
              <w:r>
                <w:t xml:space="preserve"> resolver reclamos.</w:t>
              </w:r>
            </w:ins>
          </w:p>
        </w:tc>
      </w:tr>
      <w:tr w:rsidR="00F46AAA" w14:paraId="4A8C71F7" w14:textId="77777777" w:rsidTr="000C3480">
        <w:trPr>
          <w:trHeight w:val="515"/>
          <w:trPrChange w:id="4048" w:author="Luis Fernando Llanos Zavalaga" w:date="2018-07-10T15:45:00Z">
            <w:trPr>
              <w:trHeight w:val="515"/>
            </w:trPr>
          </w:trPrChange>
        </w:trPr>
        <w:tc>
          <w:tcPr>
            <w:tcW w:w="2547" w:type="dxa"/>
            <w:vMerge/>
            <w:tcPrChange w:id="4049" w:author="Luis Fernando Llanos Zavalaga" w:date="2018-07-10T15:45:00Z">
              <w:tcPr>
                <w:tcW w:w="3960" w:type="dxa"/>
                <w:vMerge/>
              </w:tcPr>
            </w:tcPrChange>
          </w:tcPr>
          <w:p w14:paraId="3BD4F79A" w14:textId="77777777" w:rsidR="00F46AAA" w:rsidRDefault="00F46AAA" w:rsidP="008D23C7">
            <w:pPr>
              <w:pStyle w:val="Texto"/>
            </w:pPr>
          </w:p>
        </w:tc>
        <w:tc>
          <w:tcPr>
            <w:tcW w:w="5374" w:type="dxa"/>
            <w:tcPrChange w:id="4050" w:author="Luis Fernando Llanos Zavalaga" w:date="2018-07-10T15:45:00Z">
              <w:tcPr>
                <w:tcW w:w="3961" w:type="dxa"/>
              </w:tcPr>
            </w:tcPrChange>
          </w:tcPr>
          <w:p w14:paraId="742BACAE" w14:textId="41201719" w:rsidR="00F46AAA" w:rsidRDefault="000E7F05" w:rsidP="008D23C7">
            <w:pPr>
              <w:pStyle w:val="Texto"/>
            </w:pPr>
            <w:ins w:id="4051" w:author="Regina Casanova" w:date="2018-06-18T15:52:00Z">
              <w:r>
                <w:t>Reclamos son vistos como trabas u ofensas hacia el personal prestador de salud.</w:t>
              </w:r>
            </w:ins>
          </w:p>
        </w:tc>
      </w:tr>
      <w:tr w:rsidR="000E7F05" w14:paraId="7E61175E" w14:textId="77777777" w:rsidTr="000C3480">
        <w:trPr>
          <w:trHeight w:val="576"/>
          <w:ins w:id="4052" w:author="Regina Casanova" w:date="2018-06-18T15:47:00Z"/>
          <w:trPrChange w:id="4053" w:author="Luis Fernando Llanos Zavalaga" w:date="2018-07-10T15:45:00Z">
            <w:trPr>
              <w:trHeight w:val="576"/>
            </w:trPr>
          </w:trPrChange>
        </w:trPr>
        <w:tc>
          <w:tcPr>
            <w:tcW w:w="2547" w:type="dxa"/>
            <w:vMerge w:val="restart"/>
            <w:tcPrChange w:id="4054" w:author="Luis Fernando Llanos Zavalaga" w:date="2018-07-10T15:45:00Z">
              <w:tcPr>
                <w:tcW w:w="3960" w:type="dxa"/>
                <w:vMerge w:val="restart"/>
              </w:tcPr>
            </w:tcPrChange>
          </w:tcPr>
          <w:p w14:paraId="4E0037E8" w14:textId="4C25208A" w:rsidR="000E7F05" w:rsidRDefault="000E7F05" w:rsidP="008D23C7">
            <w:pPr>
              <w:pStyle w:val="Texto"/>
              <w:rPr>
                <w:ins w:id="4055" w:author="Regina Casanova" w:date="2018-06-18T15:47:00Z"/>
              </w:rPr>
            </w:pPr>
            <w:ins w:id="4056" w:author="Regina Casanova" w:date="2018-06-18T15:49:00Z">
              <w:r>
                <w:t>Gestores de IPRESS</w:t>
              </w:r>
            </w:ins>
          </w:p>
        </w:tc>
        <w:tc>
          <w:tcPr>
            <w:tcW w:w="5374" w:type="dxa"/>
            <w:tcPrChange w:id="4057" w:author="Luis Fernando Llanos Zavalaga" w:date="2018-07-10T15:45:00Z">
              <w:tcPr>
                <w:tcW w:w="3961" w:type="dxa"/>
              </w:tcPr>
            </w:tcPrChange>
          </w:tcPr>
          <w:p w14:paraId="796DA508" w14:textId="310CB23E" w:rsidR="000E7F05" w:rsidRDefault="000E7F05" w:rsidP="008D23C7">
            <w:pPr>
              <w:pStyle w:val="Texto"/>
              <w:rPr>
                <w:ins w:id="4058" w:author="Regina Casanova" w:date="2018-06-18T15:47:00Z"/>
              </w:rPr>
            </w:pPr>
            <w:ins w:id="4059" w:author="Regina Casanova" w:date="2018-06-18T15:54:00Z">
              <w:r>
                <w:t>Reclamos son vistos de manera negativa.</w:t>
              </w:r>
            </w:ins>
          </w:p>
        </w:tc>
      </w:tr>
      <w:tr w:rsidR="000E7F05" w14:paraId="2E970A6C" w14:textId="77777777" w:rsidTr="000C3480">
        <w:trPr>
          <w:trHeight w:val="441"/>
          <w:trPrChange w:id="4060" w:author="Luis Fernando Llanos Zavalaga" w:date="2018-07-10T15:45:00Z">
            <w:trPr>
              <w:trHeight w:val="441"/>
            </w:trPr>
          </w:trPrChange>
        </w:trPr>
        <w:tc>
          <w:tcPr>
            <w:tcW w:w="2547" w:type="dxa"/>
            <w:vMerge/>
            <w:tcPrChange w:id="4061" w:author="Luis Fernando Llanos Zavalaga" w:date="2018-07-10T15:45:00Z">
              <w:tcPr>
                <w:tcW w:w="3960" w:type="dxa"/>
                <w:vMerge/>
              </w:tcPr>
            </w:tcPrChange>
          </w:tcPr>
          <w:p w14:paraId="1AE33479" w14:textId="77777777" w:rsidR="000E7F05" w:rsidRDefault="000E7F05" w:rsidP="008D23C7">
            <w:pPr>
              <w:pStyle w:val="Texto"/>
            </w:pPr>
          </w:p>
        </w:tc>
        <w:tc>
          <w:tcPr>
            <w:tcW w:w="5374" w:type="dxa"/>
            <w:tcPrChange w:id="4062" w:author="Luis Fernando Llanos Zavalaga" w:date="2018-07-10T15:45:00Z">
              <w:tcPr>
                <w:tcW w:w="3961" w:type="dxa"/>
              </w:tcPr>
            </w:tcPrChange>
          </w:tcPr>
          <w:p w14:paraId="1960B89C" w14:textId="0A5F021F" w:rsidR="000E7F05" w:rsidRDefault="000E7F05" w:rsidP="008D23C7">
            <w:pPr>
              <w:pStyle w:val="Texto"/>
            </w:pPr>
            <w:ins w:id="4063" w:author="Regina Casanova" w:date="2018-06-18T15:55:00Z">
              <w:r>
                <w:t>Falta de comunicación con SUSALUD.</w:t>
              </w:r>
            </w:ins>
          </w:p>
        </w:tc>
      </w:tr>
      <w:tr w:rsidR="000E7F05" w14:paraId="6244FE4E" w14:textId="77777777" w:rsidTr="000C3480">
        <w:trPr>
          <w:trHeight w:val="471"/>
          <w:trPrChange w:id="4064" w:author="Luis Fernando Llanos Zavalaga" w:date="2018-07-10T15:45:00Z">
            <w:trPr>
              <w:trHeight w:val="471"/>
            </w:trPr>
          </w:trPrChange>
        </w:trPr>
        <w:tc>
          <w:tcPr>
            <w:tcW w:w="2547" w:type="dxa"/>
            <w:vMerge/>
            <w:tcPrChange w:id="4065" w:author="Luis Fernando Llanos Zavalaga" w:date="2018-07-10T15:45:00Z">
              <w:tcPr>
                <w:tcW w:w="3960" w:type="dxa"/>
                <w:vMerge/>
              </w:tcPr>
            </w:tcPrChange>
          </w:tcPr>
          <w:p w14:paraId="57D356C4" w14:textId="77777777" w:rsidR="000E7F05" w:rsidRDefault="000E7F05" w:rsidP="008D23C7">
            <w:pPr>
              <w:pStyle w:val="Texto"/>
            </w:pPr>
          </w:p>
        </w:tc>
        <w:tc>
          <w:tcPr>
            <w:tcW w:w="5374" w:type="dxa"/>
            <w:tcPrChange w:id="4066" w:author="Luis Fernando Llanos Zavalaga" w:date="2018-07-10T15:45:00Z">
              <w:tcPr>
                <w:tcW w:w="3961" w:type="dxa"/>
              </w:tcPr>
            </w:tcPrChange>
          </w:tcPr>
          <w:p w14:paraId="61B4704C" w14:textId="6A7E8782" w:rsidR="000E7F05" w:rsidRDefault="000E7F05" w:rsidP="008D23C7">
            <w:pPr>
              <w:pStyle w:val="Texto"/>
            </w:pPr>
            <w:ins w:id="4067" w:author="Regina Casanova" w:date="2018-06-18T15:55:00Z">
              <w:r>
                <w:t>Excesiva delegación para resolución de reclamos.</w:t>
              </w:r>
            </w:ins>
          </w:p>
        </w:tc>
      </w:tr>
      <w:tr w:rsidR="000E7F05" w14:paraId="2D110FCC" w14:textId="77777777" w:rsidTr="000C3480">
        <w:trPr>
          <w:trHeight w:val="561"/>
          <w:trPrChange w:id="4068" w:author="Luis Fernando Llanos Zavalaga" w:date="2018-07-10T15:45:00Z">
            <w:trPr>
              <w:trHeight w:val="561"/>
            </w:trPr>
          </w:trPrChange>
        </w:trPr>
        <w:tc>
          <w:tcPr>
            <w:tcW w:w="2547" w:type="dxa"/>
            <w:vMerge/>
            <w:tcPrChange w:id="4069" w:author="Luis Fernando Llanos Zavalaga" w:date="2018-07-10T15:45:00Z">
              <w:tcPr>
                <w:tcW w:w="3960" w:type="dxa"/>
                <w:vMerge/>
              </w:tcPr>
            </w:tcPrChange>
          </w:tcPr>
          <w:p w14:paraId="1526619E" w14:textId="77777777" w:rsidR="000E7F05" w:rsidRDefault="000E7F05" w:rsidP="008D23C7">
            <w:pPr>
              <w:pStyle w:val="Texto"/>
            </w:pPr>
          </w:p>
        </w:tc>
        <w:tc>
          <w:tcPr>
            <w:tcW w:w="5374" w:type="dxa"/>
            <w:tcPrChange w:id="4070" w:author="Luis Fernando Llanos Zavalaga" w:date="2018-07-10T15:45:00Z">
              <w:tcPr>
                <w:tcW w:w="3961" w:type="dxa"/>
              </w:tcPr>
            </w:tcPrChange>
          </w:tcPr>
          <w:p w14:paraId="7C7B9BB3" w14:textId="3582BE51" w:rsidR="000E7F05" w:rsidRDefault="000E7F05" w:rsidP="008D23C7">
            <w:pPr>
              <w:pStyle w:val="Texto"/>
            </w:pPr>
            <w:ins w:id="4071" w:author="Regina Casanova" w:date="2018-06-18T15:55:00Z">
              <w:r>
                <w:t>Procesos largos para resolución de reclamos.</w:t>
              </w:r>
            </w:ins>
          </w:p>
        </w:tc>
      </w:tr>
      <w:tr w:rsidR="000E7F05" w14:paraId="20472905" w14:textId="77777777" w:rsidTr="000C3480">
        <w:trPr>
          <w:trHeight w:val="546"/>
          <w:trPrChange w:id="4072" w:author="Luis Fernando Llanos Zavalaga" w:date="2018-07-10T15:45:00Z">
            <w:trPr>
              <w:trHeight w:val="546"/>
            </w:trPr>
          </w:trPrChange>
        </w:trPr>
        <w:tc>
          <w:tcPr>
            <w:tcW w:w="2547" w:type="dxa"/>
            <w:vMerge/>
            <w:tcPrChange w:id="4073" w:author="Luis Fernando Llanos Zavalaga" w:date="2018-07-10T15:45:00Z">
              <w:tcPr>
                <w:tcW w:w="3960" w:type="dxa"/>
                <w:vMerge/>
              </w:tcPr>
            </w:tcPrChange>
          </w:tcPr>
          <w:p w14:paraId="45192E5F" w14:textId="77777777" w:rsidR="000E7F05" w:rsidRDefault="000E7F05" w:rsidP="008D23C7">
            <w:pPr>
              <w:pStyle w:val="Texto"/>
            </w:pPr>
          </w:p>
        </w:tc>
        <w:tc>
          <w:tcPr>
            <w:tcW w:w="5374" w:type="dxa"/>
            <w:tcPrChange w:id="4074" w:author="Luis Fernando Llanos Zavalaga" w:date="2018-07-10T15:45:00Z">
              <w:tcPr>
                <w:tcW w:w="3961" w:type="dxa"/>
              </w:tcPr>
            </w:tcPrChange>
          </w:tcPr>
          <w:p w14:paraId="7214BA97" w14:textId="73CBFE3E" w:rsidR="000E7F05" w:rsidRDefault="000E7F05" w:rsidP="008D23C7">
            <w:pPr>
              <w:pStyle w:val="Texto"/>
            </w:pPr>
            <w:ins w:id="4075" w:author="Regina Casanova" w:date="2018-06-18T15:56:00Z">
              <w:r>
                <w:t>Ciudadanos que reclaman con frecuencia sin sustento.</w:t>
              </w:r>
            </w:ins>
          </w:p>
        </w:tc>
      </w:tr>
      <w:tr w:rsidR="000E7F05" w14:paraId="3626EC09" w14:textId="77777777" w:rsidTr="000C3480">
        <w:trPr>
          <w:trHeight w:val="470"/>
          <w:trPrChange w:id="4076" w:author="Luis Fernando Llanos Zavalaga" w:date="2018-07-10T15:45:00Z">
            <w:trPr>
              <w:trHeight w:val="470"/>
            </w:trPr>
          </w:trPrChange>
        </w:trPr>
        <w:tc>
          <w:tcPr>
            <w:tcW w:w="2547" w:type="dxa"/>
            <w:vMerge/>
            <w:tcPrChange w:id="4077" w:author="Luis Fernando Llanos Zavalaga" w:date="2018-07-10T15:45:00Z">
              <w:tcPr>
                <w:tcW w:w="3960" w:type="dxa"/>
                <w:vMerge/>
              </w:tcPr>
            </w:tcPrChange>
          </w:tcPr>
          <w:p w14:paraId="11D2E1C1" w14:textId="77777777" w:rsidR="000E7F05" w:rsidRDefault="000E7F05" w:rsidP="008D23C7">
            <w:pPr>
              <w:pStyle w:val="Texto"/>
            </w:pPr>
          </w:p>
        </w:tc>
        <w:tc>
          <w:tcPr>
            <w:tcW w:w="5374" w:type="dxa"/>
            <w:tcPrChange w:id="4078" w:author="Luis Fernando Llanos Zavalaga" w:date="2018-07-10T15:45:00Z">
              <w:tcPr>
                <w:tcW w:w="3961" w:type="dxa"/>
              </w:tcPr>
            </w:tcPrChange>
          </w:tcPr>
          <w:p w14:paraId="622B674D" w14:textId="27E3FA5B" w:rsidR="000E7F05" w:rsidRDefault="000E7F05" w:rsidP="008D23C7">
            <w:pPr>
              <w:pStyle w:val="Texto"/>
            </w:pPr>
            <w:ins w:id="4079" w:author="Regina Casanova" w:date="2018-06-18T15:56:00Z">
              <w:r>
                <w:t>Resolución de reclamos de manera aislada y sin identificaci</w:t>
              </w:r>
            </w:ins>
            <w:ins w:id="4080" w:author="Regina Casanova" w:date="2018-06-18T15:57:00Z">
              <w:r>
                <w:t>ón del problema en trasfondo.</w:t>
              </w:r>
            </w:ins>
          </w:p>
        </w:tc>
      </w:tr>
      <w:tr w:rsidR="0015231C" w14:paraId="02F8D784" w14:textId="77777777" w:rsidTr="000C3480">
        <w:trPr>
          <w:trHeight w:val="531"/>
          <w:ins w:id="4081" w:author="Regina Casanova" w:date="2018-06-18T15:47:00Z"/>
          <w:trPrChange w:id="4082" w:author="Luis Fernando Llanos Zavalaga" w:date="2018-07-10T15:45:00Z">
            <w:trPr>
              <w:trHeight w:val="531"/>
            </w:trPr>
          </w:trPrChange>
        </w:trPr>
        <w:tc>
          <w:tcPr>
            <w:tcW w:w="2547" w:type="dxa"/>
            <w:vMerge w:val="restart"/>
            <w:tcPrChange w:id="4083" w:author="Luis Fernando Llanos Zavalaga" w:date="2018-07-10T15:45:00Z">
              <w:tcPr>
                <w:tcW w:w="3960" w:type="dxa"/>
                <w:vMerge w:val="restart"/>
              </w:tcPr>
            </w:tcPrChange>
          </w:tcPr>
          <w:p w14:paraId="6DCA6DE7" w14:textId="475E1A56" w:rsidR="0015231C" w:rsidRDefault="0015231C" w:rsidP="008D23C7">
            <w:pPr>
              <w:pStyle w:val="Texto"/>
              <w:rPr>
                <w:ins w:id="4084" w:author="Regina Casanova" w:date="2018-06-18T15:47:00Z"/>
              </w:rPr>
            </w:pPr>
            <w:ins w:id="4085" w:author="Regina Casanova" w:date="2018-06-18T15:49:00Z">
              <w:r>
                <w:t>Ciudadanos</w:t>
              </w:r>
            </w:ins>
          </w:p>
        </w:tc>
        <w:tc>
          <w:tcPr>
            <w:tcW w:w="5374" w:type="dxa"/>
            <w:tcPrChange w:id="4086" w:author="Luis Fernando Llanos Zavalaga" w:date="2018-07-10T15:45:00Z">
              <w:tcPr>
                <w:tcW w:w="3961" w:type="dxa"/>
              </w:tcPr>
            </w:tcPrChange>
          </w:tcPr>
          <w:p w14:paraId="09E72165" w14:textId="7BBDF1FD" w:rsidR="0015231C" w:rsidRDefault="0015231C" w:rsidP="008D23C7">
            <w:pPr>
              <w:pStyle w:val="Texto"/>
              <w:rPr>
                <w:ins w:id="4087" w:author="Regina Casanova" w:date="2018-06-18T15:47:00Z"/>
              </w:rPr>
            </w:pPr>
            <w:ins w:id="4088" w:author="Regina Casanova" w:date="2018-06-18T16:26:00Z">
              <w:r>
                <w:t xml:space="preserve">Personas no proclives al uso de </w:t>
              </w:r>
            </w:ins>
            <w:ins w:id="4089" w:author="Regina Casanova" w:date="2018-06-18T16:27:00Z">
              <w:r>
                <w:t>tecnología</w:t>
              </w:r>
            </w:ins>
            <w:ins w:id="4090" w:author="Regina Casanova" w:date="2018-06-18T16:26:00Z">
              <w:r>
                <w:t>.</w:t>
              </w:r>
            </w:ins>
          </w:p>
        </w:tc>
      </w:tr>
      <w:tr w:rsidR="0015231C" w14:paraId="7F6E16FE" w14:textId="77777777" w:rsidTr="000C3480">
        <w:trPr>
          <w:trHeight w:val="486"/>
          <w:trPrChange w:id="4091" w:author="Luis Fernando Llanos Zavalaga" w:date="2018-07-10T15:45:00Z">
            <w:trPr>
              <w:trHeight w:val="486"/>
            </w:trPr>
          </w:trPrChange>
        </w:trPr>
        <w:tc>
          <w:tcPr>
            <w:tcW w:w="2547" w:type="dxa"/>
            <w:vMerge/>
            <w:tcPrChange w:id="4092" w:author="Luis Fernando Llanos Zavalaga" w:date="2018-07-10T15:45:00Z">
              <w:tcPr>
                <w:tcW w:w="3960" w:type="dxa"/>
                <w:vMerge/>
              </w:tcPr>
            </w:tcPrChange>
          </w:tcPr>
          <w:p w14:paraId="59DE6066" w14:textId="77777777" w:rsidR="0015231C" w:rsidRDefault="0015231C" w:rsidP="008D23C7">
            <w:pPr>
              <w:pStyle w:val="Texto"/>
            </w:pPr>
          </w:p>
        </w:tc>
        <w:tc>
          <w:tcPr>
            <w:tcW w:w="5374" w:type="dxa"/>
            <w:tcPrChange w:id="4093" w:author="Luis Fernando Llanos Zavalaga" w:date="2018-07-10T15:45:00Z">
              <w:tcPr>
                <w:tcW w:w="3961" w:type="dxa"/>
              </w:tcPr>
            </w:tcPrChange>
          </w:tcPr>
          <w:p w14:paraId="43250CEF" w14:textId="0B5D1495" w:rsidR="0015231C" w:rsidRDefault="0015231C" w:rsidP="008D23C7">
            <w:pPr>
              <w:pStyle w:val="Texto"/>
            </w:pPr>
            <w:ins w:id="4094" w:author="Regina Casanova" w:date="2018-06-18T16:27:00Z">
              <w:r>
                <w:t>Ciudadanos no sabe sobre que debe reclamar y que no.</w:t>
              </w:r>
            </w:ins>
          </w:p>
        </w:tc>
      </w:tr>
      <w:tr w:rsidR="0015231C" w14:paraId="22580421" w14:textId="77777777" w:rsidTr="000C3480">
        <w:trPr>
          <w:trHeight w:val="426"/>
          <w:trPrChange w:id="4095" w:author="Luis Fernando Llanos Zavalaga" w:date="2018-07-10T15:45:00Z">
            <w:trPr>
              <w:trHeight w:val="426"/>
            </w:trPr>
          </w:trPrChange>
        </w:trPr>
        <w:tc>
          <w:tcPr>
            <w:tcW w:w="2547" w:type="dxa"/>
            <w:vMerge/>
            <w:tcPrChange w:id="4096" w:author="Luis Fernando Llanos Zavalaga" w:date="2018-07-10T15:45:00Z">
              <w:tcPr>
                <w:tcW w:w="3960" w:type="dxa"/>
                <w:vMerge/>
              </w:tcPr>
            </w:tcPrChange>
          </w:tcPr>
          <w:p w14:paraId="42C9B56B" w14:textId="77777777" w:rsidR="0015231C" w:rsidRDefault="0015231C" w:rsidP="008D23C7">
            <w:pPr>
              <w:pStyle w:val="Texto"/>
            </w:pPr>
          </w:p>
        </w:tc>
        <w:tc>
          <w:tcPr>
            <w:tcW w:w="5374" w:type="dxa"/>
            <w:tcPrChange w:id="4097" w:author="Luis Fernando Llanos Zavalaga" w:date="2018-07-10T15:45:00Z">
              <w:tcPr>
                <w:tcW w:w="3961" w:type="dxa"/>
              </w:tcPr>
            </w:tcPrChange>
          </w:tcPr>
          <w:p w14:paraId="4F419759" w14:textId="0CEB3E45" w:rsidR="0015231C" w:rsidRDefault="0015231C" w:rsidP="008D23C7">
            <w:pPr>
              <w:pStyle w:val="Texto"/>
            </w:pPr>
            <w:ins w:id="4098" w:author="Regina Casanova" w:date="2018-06-18T16:27:00Z">
              <w:r>
                <w:t>Poco contacto de las autoridades con reclamos presentados por ciudadanos.</w:t>
              </w:r>
            </w:ins>
          </w:p>
        </w:tc>
      </w:tr>
      <w:tr w:rsidR="0015231C" w14:paraId="210784B5" w14:textId="77777777" w:rsidTr="000C3480">
        <w:trPr>
          <w:trHeight w:val="471"/>
          <w:trPrChange w:id="4099" w:author="Luis Fernando Llanos Zavalaga" w:date="2018-07-10T15:45:00Z">
            <w:trPr>
              <w:trHeight w:val="471"/>
            </w:trPr>
          </w:trPrChange>
        </w:trPr>
        <w:tc>
          <w:tcPr>
            <w:tcW w:w="2547" w:type="dxa"/>
            <w:vMerge/>
            <w:tcPrChange w:id="4100" w:author="Luis Fernando Llanos Zavalaga" w:date="2018-07-10T15:45:00Z">
              <w:tcPr>
                <w:tcW w:w="3960" w:type="dxa"/>
                <w:vMerge/>
              </w:tcPr>
            </w:tcPrChange>
          </w:tcPr>
          <w:p w14:paraId="12961EDF" w14:textId="77777777" w:rsidR="0015231C" w:rsidRDefault="0015231C" w:rsidP="008D23C7">
            <w:pPr>
              <w:pStyle w:val="Texto"/>
            </w:pPr>
          </w:p>
        </w:tc>
        <w:tc>
          <w:tcPr>
            <w:tcW w:w="5374" w:type="dxa"/>
            <w:tcPrChange w:id="4101" w:author="Luis Fernando Llanos Zavalaga" w:date="2018-07-10T15:45:00Z">
              <w:tcPr>
                <w:tcW w:w="3961" w:type="dxa"/>
              </w:tcPr>
            </w:tcPrChange>
          </w:tcPr>
          <w:p w14:paraId="242B0264" w14:textId="31703A9A" w:rsidR="0015231C" w:rsidRDefault="0015231C" w:rsidP="008D23C7">
            <w:pPr>
              <w:pStyle w:val="Texto"/>
            </w:pPr>
            <w:ins w:id="4102" w:author="Regina Casanova" w:date="2018-06-18T16:29:00Z">
              <w:r>
                <w:t>Falta de</w:t>
              </w:r>
            </w:ins>
            <w:ins w:id="4103" w:author="Regina Casanova" w:date="2018-06-18T16:27:00Z">
              <w:r>
                <w:t xml:space="preserve"> capacidad de decisi</w:t>
              </w:r>
            </w:ins>
            <w:ins w:id="4104" w:author="Regina Casanova" w:date="2018-06-18T16:28:00Z">
              <w:r>
                <w:t xml:space="preserve">ón y de </w:t>
              </w:r>
            </w:ins>
            <w:ins w:id="4105" w:author="Regina Casanova" w:date="2018-06-18T16:29:00Z">
              <w:r>
                <w:t>autonomía</w:t>
              </w:r>
            </w:ins>
            <w:ins w:id="4106" w:author="Regina Casanova" w:date="2018-06-18T16:28:00Z">
              <w:r>
                <w:t xml:space="preserve"> para resolución de reclamos en niveles bajos de atención.</w:t>
              </w:r>
            </w:ins>
          </w:p>
        </w:tc>
      </w:tr>
      <w:tr w:rsidR="0015231C" w14:paraId="07169AF5" w14:textId="77777777" w:rsidTr="000C3480">
        <w:trPr>
          <w:trHeight w:val="515"/>
          <w:trPrChange w:id="4107" w:author="Luis Fernando Llanos Zavalaga" w:date="2018-07-10T15:45:00Z">
            <w:trPr>
              <w:trHeight w:val="515"/>
            </w:trPr>
          </w:trPrChange>
        </w:trPr>
        <w:tc>
          <w:tcPr>
            <w:tcW w:w="2547" w:type="dxa"/>
            <w:vMerge/>
            <w:tcPrChange w:id="4108" w:author="Luis Fernando Llanos Zavalaga" w:date="2018-07-10T15:45:00Z">
              <w:tcPr>
                <w:tcW w:w="3960" w:type="dxa"/>
                <w:vMerge/>
              </w:tcPr>
            </w:tcPrChange>
          </w:tcPr>
          <w:p w14:paraId="7266408B" w14:textId="77777777" w:rsidR="0015231C" w:rsidRDefault="0015231C" w:rsidP="008D23C7">
            <w:pPr>
              <w:pStyle w:val="Texto"/>
            </w:pPr>
          </w:p>
        </w:tc>
        <w:tc>
          <w:tcPr>
            <w:tcW w:w="5374" w:type="dxa"/>
            <w:tcPrChange w:id="4109" w:author="Luis Fernando Llanos Zavalaga" w:date="2018-07-10T15:45:00Z">
              <w:tcPr>
                <w:tcW w:w="3961" w:type="dxa"/>
              </w:tcPr>
            </w:tcPrChange>
          </w:tcPr>
          <w:p w14:paraId="57C6F7A0" w14:textId="16019F19" w:rsidR="0015231C" w:rsidRDefault="0015231C" w:rsidP="008D23C7">
            <w:pPr>
              <w:pStyle w:val="Texto"/>
            </w:pPr>
            <w:ins w:id="4110" w:author="Regina Casanova" w:date="2018-06-18T16:28:00Z">
              <w:r>
                <w:t>Tiempos largos para resolución de reclamos.</w:t>
              </w:r>
            </w:ins>
          </w:p>
        </w:tc>
      </w:tr>
    </w:tbl>
    <w:p w14:paraId="5E334282" w14:textId="54B708DB" w:rsidR="00A0375B" w:rsidRPr="0051206E" w:rsidRDefault="000E179A" w:rsidP="008D23C7">
      <w:pPr>
        <w:pStyle w:val="Texto"/>
        <w:jc w:val="center"/>
        <w:rPr>
          <w:sz w:val="22"/>
        </w:rPr>
      </w:pPr>
      <w:r w:rsidRPr="0051206E">
        <w:rPr>
          <w:sz w:val="22"/>
        </w:rPr>
        <w:t xml:space="preserve">Tabla Nº </w:t>
      </w:r>
      <w:ins w:id="4111" w:author="Regina Casanova" w:date="2018-06-18T16:57:00Z">
        <w:r w:rsidR="00F305B6">
          <w:rPr>
            <w:sz w:val="22"/>
          </w:rPr>
          <w:t>3</w:t>
        </w:r>
      </w:ins>
      <w:r w:rsidRPr="0051206E">
        <w:rPr>
          <w:sz w:val="22"/>
        </w:rPr>
        <w:t xml:space="preserve">. Tabla de </w:t>
      </w:r>
      <w:r w:rsidR="00A0375B" w:rsidRPr="0051206E">
        <w:rPr>
          <w:sz w:val="22"/>
        </w:rPr>
        <w:t xml:space="preserve">hallazgos </w:t>
      </w:r>
      <w:ins w:id="4112" w:author="Regina Casanova" w:date="2018-06-18T16:33:00Z">
        <w:r w:rsidR="005C0CEB" w:rsidRPr="0051206E">
          <w:rPr>
            <w:sz w:val="22"/>
          </w:rPr>
          <w:t>desafíos y limitaciones encontradas</w:t>
        </w:r>
      </w:ins>
      <w:r w:rsidR="00A0375B" w:rsidRPr="0051206E">
        <w:rPr>
          <w:sz w:val="22"/>
        </w:rPr>
        <w:t xml:space="preserve"> </w:t>
      </w:r>
      <w:r w:rsidRPr="0051206E">
        <w:rPr>
          <w:sz w:val="22"/>
        </w:rPr>
        <w:t>por tipo de usuario.</w:t>
      </w:r>
    </w:p>
    <w:p w14:paraId="6F8B580E" w14:textId="47C24ACA" w:rsidR="00820042" w:rsidRPr="008D23C7" w:rsidDel="00BA63BC" w:rsidRDefault="00820042" w:rsidP="008D23C7">
      <w:pPr>
        <w:pStyle w:val="Ttulo3"/>
        <w:rPr>
          <w:del w:id="4113" w:author="Regina Casanova" w:date="2018-07-07T15:18:00Z"/>
        </w:rPr>
      </w:pPr>
      <w:del w:id="4114" w:author="Regina Casanova" w:date="2018-07-07T15:18:00Z">
        <w:r w:rsidRPr="008D23C7" w:rsidDel="00BA63BC">
          <w:delText>Tabla de requerimientos</w:delText>
        </w:r>
      </w:del>
    </w:p>
    <w:p w14:paraId="4745D140" w14:textId="75346B63" w:rsidR="001C33EF" w:rsidRPr="008D23C7" w:rsidDel="00BA63BC" w:rsidRDefault="0068015C" w:rsidP="008D23C7">
      <w:pPr>
        <w:pStyle w:val="Texto"/>
        <w:rPr>
          <w:del w:id="4115" w:author="Regina Casanova" w:date="2018-07-07T15:18:00Z"/>
        </w:rPr>
      </w:pPr>
      <w:del w:id="4116" w:author="Regina Casanova" w:date="2018-07-07T15:18:00Z">
        <w:r w:rsidRPr="00BA156B" w:rsidDel="00BA63BC">
          <w:delText xml:space="preserve">Con el análisis hecho se </w:delText>
        </w:r>
        <w:r w:rsidR="00495635" w:rsidRPr="00BA156B" w:rsidDel="00BA63BC">
          <w:delText>realizó</w:delText>
        </w:r>
        <w:r w:rsidRPr="00BA156B" w:rsidDel="00BA63BC">
          <w:delText xml:space="preserve"> una tabla de las necesidades de cada tipo de usuario. Se tuvieron en total 58 necesidades por los 3 tipos de usuarios</w:delText>
        </w:r>
        <w:r w:rsidR="00820042" w:rsidRPr="00BA156B" w:rsidDel="00BA63BC">
          <w:delText xml:space="preserve">, se eliminaron 3 de </w:delText>
        </w:r>
        <w:r w:rsidR="00E47C11" w:rsidRPr="00BA156B" w:rsidDel="00BA63BC">
          <w:delText>ellas</w:delText>
        </w:r>
        <w:r w:rsidR="00820042" w:rsidRPr="00BA156B" w:rsidDel="00BA63BC">
          <w:delText xml:space="preserve"> por </w:delText>
        </w:r>
        <w:r w:rsidR="00FC02F0" w:rsidRPr="00BA156B" w:rsidDel="00BA63BC">
          <w:delText>no estar en las competencias del estudio</w:delText>
        </w:r>
        <w:r w:rsidR="00820042" w:rsidRPr="00BA156B" w:rsidDel="00BA63BC">
          <w:delText>. Posteriormente, se pasó a encontrar necesidades similares entre los distintos tipos de usuario, encontrándose 35 necesidades que se repetían entre los distintos tipos de usuario. De ellas, se identificaron 11 requerimientos</w:delText>
        </w:r>
        <w:r w:rsidR="00E47C11" w:rsidRPr="00BA156B" w:rsidDel="00BA63BC">
          <w:delText xml:space="preserve"> del </w:delText>
        </w:r>
      </w:del>
      <w:del w:id="4117" w:author="Regina Casanova" w:date="2018-06-18T17:53:00Z">
        <w:r w:rsidR="00E47C11" w:rsidRPr="00BA156B" w:rsidDel="00E94926">
          <w:delText>sistema</w:delText>
        </w:r>
        <w:r w:rsidR="00820042" w:rsidRPr="00BA156B" w:rsidDel="00E94926">
          <w:delText xml:space="preserve"> </w:delText>
        </w:r>
      </w:del>
      <w:del w:id="4118" w:author="Regina Casanova" w:date="2018-07-07T15:18:00Z">
        <w:r w:rsidR="00820042" w:rsidRPr="00BA156B" w:rsidDel="00BA63BC">
          <w:delText xml:space="preserve">que podían resolver las 35 necesidades y se identificó 1 requerimiento por cada una de las 20 necesidades restantes. Se obtuvo una tabla </w:delText>
        </w:r>
        <w:r w:rsidR="00E47C11" w:rsidRPr="00BA156B" w:rsidDel="00BA63BC">
          <w:delText>con</w:delText>
        </w:r>
        <w:r w:rsidR="00820042" w:rsidRPr="00BA156B" w:rsidDel="00BA63BC">
          <w:delText xml:space="preserve"> un total de 31 requerimientos, a los cuales se les dio un </w:delText>
        </w:r>
        <w:r w:rsidR="00E47C11" w:rsidRPr="00BA156B" w:rsidDel="00BA63BC">
          <w:delText>valor</w:delText>
        </w:r>
        <w:r w:rsidR="00820042" w:rsidRPr="00BA156B" w:rsidDel="00BA63BC">
          <w:delText xml:space="preserve"> de prioridad</w:delText>
        </w:r>
        <w:r w:rsidR="00E47C11" w:rsidRPr="00BA156B" w:rsidDel="00BA63BC">
          <w:delText xml:space="preserve"> a cada uno, siend</w:delText>
        </w:r>
        <w:r w:rsidR="00820042" w:rsidRPr="00BA156B" w:rsidDel="00BA63BC">
          <w:delText>o “1” por prioridad baja, “2” por prioridad media y “3” por prioridad alta.</w:delText>
        </w:r>
      </w:del>
    </w:p>
    <w:p w14:paraId="38717AA3" w14:textId="1F84431C" w:rsidR="00BD5BF4" w:rsidRPr="008D23C7" w:rsidDel="00BA63BC" w:rsidRDefault="00D8310C" w:rsidP="008D23C7">
      <w:pPr>
        <w:pStyle w:val="Texto"/>
        <w:rPr>
          <w:del w:id="4119" w:author="Regina Casanova" w:date="2018-07-07T15:18:00Z"/>
        </w:rPr>
      </w:pPr>
      <w:del w:id="4120" w:author="Regina Casanova" w:date="2018-07-07T15:18:00Z">
        <w:r w:rsidRPr="00BA156B" w:rsidDel="00BA63BC">
          <w:delText>Al finalizar la etapa de análisis de necesidades y requerimientos, se vio necesario</w:delText>
        </w:r>
        <w:r w:rsidR="006F4488" w:rsidRPr="00BA156B" w:rsidDel="00BA63BC">
          <w:delText xml:space="preserve"> continuar con el modelo de </w:delText>
        </w:r>
        <w:r w:rsidR="00495635" w:rsidRPr="00BA156B" w:rsidDel="00BA63BC">
          <w:delText>‘</w:delText>
        </w:r>
        <w:r w:rsidR="006F4488" w:rsidRPr="00BA156B" w:rsidDel="00BA63BC">
          <w:delText>Solicitudes</w:delText>
        </w:r>
        <w:r w:rsidR="00495635" w:rsidRPr="00BA156B" w:rsidDel="00BA63BC">
          <w:delText>’</w:delText>
        </w:r>
        <w:r w:rsidR="006F4488" w:rsidRPr="00BA156B" w:rsidDel="00BA63BC">
          <w:delText xml:space="preserve"> </w:delText>
        </w:r>
        <w:r w:rsidR="00495635" w:rsidRPr="00BA156B" w:rsidDel="00BA63BC">
          <w:delText>usado</w:delText>
        </w:r>
        <w:r w:rsidR="006F4488" w:rsidRPr="00BA156B" w:rsidDel="00BA63BC">
          <w:delText xml:space="preserve"> por SUSALUD. Con </w:delText>
        </w:r>
        <w:r w:rsidR="00495635" w:rsidRPr="00BA156B" w:rsidDel="00BA63BC">
          <w:delText>este modelo</w:delText>
        </w:r>
        <w:r w:rsidR="006F4488" w:rsidRPr="00BA156B" w:rsidDel="00BA63BC">
          <w:delText xml:space="preserve">, se iban a poder recibir tanto reclamos, </w:delText>
        </w:r>
        <w:r w:rsidR="00241C1B" w:rsidRPr="00BA156B" w:rsidDel="00BA63BC">
          <w:delText xml:space="preserve">como </w:delText>
        </w:r>
        <w:r w:rsidR="006F4488" w:rsidRPr="00BA156B" w:rsidDel="00BA63BC">
          <w:delText xml:space="preserve">consultas y sugerencias dentro del mismo </w:delText>
        </w:r>
      </w:del>
      <w:del w:id="4121" w:author="Regina Casanova" w:date="2018-06-18T17:53:00Z">
        <w:r w:rsidR="006F4488" w:rsidRPr="00BA156B" w:rsidDel="00E94926">
          <w:delText>sistema</w:delText>
        </w:r>
      </w:del>
      <w:del w:id="4122" w:author="Regina Casanova" w:date="2018-07-07T15:18:00Z">
        <w:r w:rsidR="006F4488" w:rsidRPr="00BA156B" w:rsidDel="00BA63BC">
          <w:delText xml:space="preserve"> sin tener que realizar un </w:delText>
        </w:r>
      </w:del>
      <w:del w:id="4123" w:author="Regina Casanova" w:date="2018-06-18T17:53:00Z">
        <w:r w:rsidR="006F4488" w:rsidRPr="00BA156B" w:rsidDel="00E94926">
          <w:delText>sistema</w:delText>
        </w:r>
      </w:del>
      <w:del w:id="4124" w:author="Regina Casanova" w:date="2018-07-07T15:18:00Z">
        <w:r w:rsidR="006F4488" w:rsidRPr="00BA156B" w:rsidDel="00BA63BC">
          <w:delText xml:space="preserve"> diferente para cada uno de ellos. Lo único que agregaría a la idea original </w:delText>
        </w:r>
        <w:r w:rsidR="00980B82" w:rsidRPr="00BA156B" w:rsidDel="00BA63BC">
          <w:delText>sería</w:delText>
        </w:r>
        <w:r w:rsidR="006F4488" w:rsidRPr="00BA156B" w:rsidDel="00BA63BC">
          <w:delText xml:space="preserve"> una opción donde se tiene que elegir el tipo de solicitud se desea presentar.</w:delText>
        </w:r>
      </w:del>
    </w:p>
    <w:p w14:paraId="747AA0EB" w14:textId="300F53BA" w:rsidR="00BD5BF4" w:rsidRPr="00BA156B" w:rsidDel="00BA63BC" w:rsidRDefault="00BD5BF4" w:rsidP="000E179A">
      <w:pPr>
        <w:spacing w:line="360" w:lineRule="auto"/>
        <w:jc w:val="both"/>
        <w:rPr>
          <w:del w:id="4125" w:author="Regina Casanova" w:date="2018-07-07T15:18:00Z"/>
          <w:rFonts w:cs="Times New Roman"/>
          <w:lang w:val="es-PE"/>
        </w:rPr>
      </w:pPr>
      <w:del w:id="4126" w:author="Regina Casanova" w:date="2018-07-07T15:18:00Z">
        <w:r w:rsidRPr="00BA156B" w:rsidDel="00BA63BC">
          <w:rPr>
            <w:rFonts w:cs="Times New Roman"/>
            <w:lang w:val="es-PE"/>
          </w:rPr>
          <w:delText>La tabla de requerimientos se presenta a continuación.</w:delText>
        </w:r>
      </w:del>
    </w:p>
    <w:p w14:paraId="2AFEA4EA" w14:textId="7C231F88" w:rsidR="00BD5BF4" w:rsidRPr="00BA156B" w:rsidDel="00BA63BC" w:rsidRDefault="00BD5BF4" w:rsidP="000E179A">
      <w:pPr>
        <w:spacing w:line="360" w:lineRule="auto"/>
        <w:jc w:val="both"/>
        <w:rPr>
          <w:del w:id="4127" w:author="Regina Casanova" w:date="2018-07-07T15:18:00Z"/>
          <w:rFonts w:cs="Times New Roman"/>
          <w:lang w:val="es-PE"/>
        </w:rPr>
        <w:sectPr w:rsidR="00BD5BF4" w:rsidRPr="00BA156B" w:rsidDel="00BA63BC" w:rsidSect="005C14ED">
          <w:pgSz w:w="11900" w:h="16840"/>
          <w:pgMar w:top="2268" w:right="1701" w:bottom="1418" w:left="1701" w:header="709" w:footer="709" w:gutter="0"/>
          <w:pgNumType w:start="1"/>
          <w:cols w:space="708"/>
          <w:titlePg/>
          <w:docGrid w:linePitch="360"/>
          <w:sectPrChange w:id="4128" w:author="Regina Casanova" w:date="2018-07-29T13:29:00Z">
            <w:sectPr w:rsidR="00BD5BF4" w:rsidRPr="00BA156B" w:rsidDel="00BA63BC" w:rsidSect="005C14ED">
              <w:pgMar w:top="1701" w:right="1701" w:bottom="1701" w:left="2268" w:header="708" w:footer="708" w:gutter="0"/>
            </w:sectPr>
          </w:sectPrChange>
        </w:sectPr>
      </w:pPr>
    </w:p>
    <w:p w14:paraId="06097017" w14:textId="6A7D994B" w:rsidR="00BD5BF4" w:rsidRPr="00BA156B" w:rsidDel="00BA63BC" w:rsidRDefault="00BD5BF4" w:rsidP="00ED4396">
      <w:pPr>
        <w:spacing w:line="360" w:lineRule="auto"/>
        <w:jc w:val="center"/>
        <w:rPr>
          <w:del w:id="4129" w:author="Regina Casanova" w:date="2018-07-07T15:18:00Z"/>
          <w:rFonts w:cs="Times New Roman"/>
          <w:b/>
          <w:lang w:val="es-PE"/>
        </w:rPr>
      </w:pPr>
      <w:del w:id="4130" w:author="Regina Casanova" w:date="2018-07-07T15:18:00Z">
        <w:r w:rsidRPr="00BA156B" w:rsidDel="00BA63BC">
          <w:rPr>
            <w:rFonts w:cs="Times New Roman"/>
            <w:b/>
            <w:lang w:val="es-PE"/>
          </w:rPr>
          <w:delText>Tabla de requerimientos</w:delText>
        </w:r>
      </w:del>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ED4396" w:rsidRPr="00BA156B" w:rsidDel="00BA63BC" w14:paraId="314C7A5B" w14:textId="3A2FE4E0" w:rsidTr="00ED4396">
        <w:trPr>
          <w:del w:id="4131"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331DD5FB" w14:textId="6F6EB9DF" w:rsidR="00ED4396" w:rsidRPr="00BA156B" w:rsidDel="00BA63BC" w:rsidRDefault="00ED4396">
            <w:pPr>
              <w:autoSpaceDE w:val="0"/>
              <w:autoSpaceDN w:val="0"/>
              <w:adjustRightInd w:val="0"/>
              <w:spacing w:line="360" w:lineRule="atLeast"/>
              <w:rPr>
                <w:del w:id="4132" w:author="Regina Casanova" w:date="2018-07-07T15:18:00Z"/>
                <w:rFonts w:cs="Times New Roman"/>
                <w:b/>
                <w:bCs/>
                <w:color w:val="000000"/>
                <w:lang w:val="es-PE"/>
              </w:rPr>
            </w:pPr>
            <w:del w:id="4133" w:author="Regina Casanova" w:date="2018-07-07T15:18:00Z">
              <w:r w:rsidRPr="00BA156B" w:rsidDel="00BA63BC">
                <w:rPr>
                  <w:rFonts w:cs="Times New Roman"/>
                  <w:b/>
                  <w:bCs/>
                  <w:color w:val="000000"/>
                  <w:lang w:val="es-PE"/>
                </w:rPr>
                <w:delText>Nº</w:delText>
              </w:r>
            </w:del>
          </w:p>
        </w:tc>
        <w:tc>
          <w:tcPr>
            <w:tcW w:w="1715" w:type="dxa"/>
            <w:tcBorders>
              <w:top w:val="single" w:sz="8" w:space="0" w:color="000000"/>
              <w:bottom w:val="single" w:sz="8" w:space="0" w:color="000000"/>
              <w:right w:val="single" w:sz="8" w:space="0" w:color="000000"/>
            </w:tcBorders>
            <w:shd w:val="clear" w:color="auto" w:fill="A5B9E1"/>
            <w:vAlign w:val="bottom"/>
          </w:tcPr>
          <w:p w14:paraId="1AA6DDCB" w14:textId="05DD81DF" w:rsidR="00ED4396" w:rsidRPr="00BA156B" w:rsidDel="00BA63BC" w:rsidRDefault="00ED4396">
            <w:pPr>
              <w:autoSpaceDE w:val="0"/>
              <w:autoSpaceDN w:val="0"/>
              <w:adjustRightInd w:val="0"/>
              <w:spacing w:line="360" w:lineRule="atLeast"/>
              <w:rPr>
                <w:del w:id="4134" w:author="Regina Casanova" w:date="2018-07-07T15:18:00Z"/>
                <w:rFonts w:cs="Times New Roman"/>
                <w:b/>
                <w:bCs/>
                <w:color w:val="000000"/>
                <w:lang w:val="es-PE"/>
              </w:rPr>
            </w:pPr>
            <w:del w:id="4135" w:author="Regina Casanova" w:date="2018-07-07T15:18:00Z">
              <w:r w:rsidRPr="00BA156B" w:rsidDel="00BA63BC">
                <w:rPr>
                  <w:rFonts w:cs="Times New Roman"/>
                  <w:b/>
                  <w:bCs/>
                  <w:color w:val="000000"/>
                  <w:lang w:val="es-PE"/>
                </w:rPr>
                <w:delText>Tipo de Usuario</w:delText>
              </w:r>
            </w:del>
          </w:p>
        </w:tc>
        <w:tc>
          <w:tcPr>
            <w:tcW w:w="2501" w:type="dxa"/>
            <w:tcBorders>
              <w:top w:val="single" w:sz="8" w:space="0" w:color="000000"/>
              <w:bottom w:val="single" w:sz="8" w:space="0" w:color="000000"/>
              <w:right w:val="single" w:sz="8" w:space="0" w:color="000000"/>
            </w:tcBorders>
            <w:shd w:val="clear" w:color="auto" w:fill="A5B9E1"/>
            <w:vAlign w:val="bottom"/>
          </w:tcPr>
          <w:p w14:paraId="0E9785E6" w14:textId="1DCC042E" w:rsidR="00ED4396" w:rsidRPr="00BA156B" w:rsidDel="00BA63BC" w:rsidRDefault="00ED4396">
            <w:pPr>
              <w:autoSpaceDE w:val="0"/>
              <w:autoSpaceDN w:val="0"/>
              <w:adjustRightInd w:val="0"/>
              <w:spacing w:line="360" w:lineRule="atLeast"/>
              <w:rPr>
                <w:del w:id="4136" w:author="Regina Casanova" w:date="2018-07-07T15:18:00Z"/>
                <w:rFonts w:cs="Times New Roman"/>
                <w:b/>
                <w:bCs/>
                <w:color w:val="000000"/>
                <w:lang w:val="es-PE"/>
              </w:rPr>
            </w:pPr>
            <w:del w:id="4137" w:author="Regina Casanova" w:date="2018-07-07T15:18:00Z">
              <w:r w:rsidRPr="00BA156B" w:rsidDel="00BA63BC">
                <w:rPr>
                  <w:rFonts w:cs="Times New Roman"/>
                  <w:b/>
                  <w:bCs/>
                  <w:color w:val="000000"/>
                  <w:lang w:val="es-PE"/>
                </w:rPr>
                <w:delText>Requerimiento</w:delText>
              </w:r>
            </w:del>
          </w:p>
        </w:tc>
        <w:tc>
          <w:tcPr>
            <w:tcW w:w="5380" w:type="dxa"/>
            <w:tcBorders>
              <w:top w:val="single" w:sz="8" w:space="0" w:color="000000"/>
              <w:bottom w:val="single" w:sz="8" w:space="0" w:color="000000"/>
              <w:right w:val="single" w:sz="8" w:space="0" w:color="000000"/>
            </w:tcBorders>
            <w:shd w:val="clear" w:color="auto" w:fill="A5B9E1"/>
            <w:vAlign w:val="bottom"/>
          </w:tcPr>
          <w:p w14:paraId="65F8712A" w14:textId="36C92D15" w:rsidR="00ED4396" w:rsidRPr="00BA156B" w:rsidDel="00BA63BC" w:rsidRDefault="00ED4396">
            <w:pPr>
              <w:autoSpaceDE w:val="0"/>
              <w:autoSpaceDN w:val="0"/>
              <w:adjustRightInd w:val="0"/>
              <w:spacing w:line="360" w:lineRule="atLeast"/>
              <w:rPr>
                <w:del w:id="4138" w:author="Regina Casanova" w:date="2018-07-07T15:18:00Z"/>
                <w:rFonts w:cs="Times New Roman"/>
                <w:b/>
                <w:bCs/>
                <w:color w:val="000000"/>
                <w:lang w:val="es-PE"/>
              </w:rPr>
            </w:pPr>
            <w:del w:id="4139" w:author="Regina Casanova" w:date="2018-07-07T15:18:00Z">
              <w:r w:rsidRPr="00BA156B" w:rsidDel="00BA63BC">
                <w:rPr>
                  <w:rFonts w:cs="Times New Roman"/>
                  <w:b/>
                  <w:bCs/>
                  <w:color w:val="000000"/>
                  <w:lang w:val="es-PE"/>
                </w:rPr>
                <w:delText>Historia de Usuario</w:delText>
              </w:r>
            </w:del>
          </w:p>
        </w:tc>
        <w:tc>
          <w:tcPr>
            <w:tcW w:w="2341" w:type="dxa"/>
            <w:tcBorders>
              <w:top w:val="single" w:sz="8" w:space="0" w:color="000000"/>
              <w:bottom w:val="single" w:sz="8" w:space="0" w:color="000000"/>
              <w:right w:val="single" w:sz="8" w:space="0" w:color="000000"/>
            </w:tcBorders>
            <w:shd w:val="clear" w:color="auto" w:fill="A5B9E1"/>
            <w:vAlign w:val="bottom"/>
          </w:tcPr>
          <w:p w14:paraId="071A4356" w14:textId="6A3E248F" w:rsidR="00ED4396" w:rsidRPr="00BA156B" w:rsidDel="00BA63BC" w:rsidRDefault="00BA156B">
            <w:pPr>
              <w:autoSpaceDE w:val="0"/>
              <w:autoSpaceDN w:val="0"/>
              <w:adjustRightInd w:val="0"/>
              <w:spacing w:line="360" w:lineRule="atLeast"/>
              <w:rPr>
                <w:del w:id="4140" w:author="Regina Casanova" w:date="2018-07-07T15:18:00Z"/>
                <w:rFonts w:cs="Times New Roman"/>
                <w:b/>
                <w:bCs/>
                <w:color w:val="000000"/>
                <w:lang w:val="es-PE"/>
              </w:rPr>
            </w:pPr>
            <w:del w:id="4141" w:author="Regina Casanova" w:date="2018-07-07T15:18:00Z">
              <w:r w:rsidRPr="00BA156B" w:rsidDel="00BA63BC">
                <w:rPr>
                  <w:rFonts w:cs="Times New Roman"/>
                  <w:b/>
                  <w:bCs/>
                  <w:color w:val="000000"/>
                  <w:lang w:val="es-PE"/>
                </w:rPr>
                <w:delText>Características</w:delText>
              </w:r>
              <w:r w:rsidR="00ED4396" w:rsidRPr="00BA156B" w:rsidDel="00BA63BC">
                <w:rPr>
                  <w:rFonts w:cs="Times New Roman"/>
                  <w:b/>
                  <w:bCs/>
                  <w:color w:val="000000"/>
                  <w:lang w:val="es-PE"/>
                </w:rPr>
                <w:delText xml:space="preserve"> de Diseño</w:delText>
              </w:r>
            </w:del>
          </w:p>
        </w:tc>
        <w:tc>
          <w:tcPr>
            <w:tcW w:w="1559" w:type="dxa"/>
            <w:tcBorders>
              <w:top w:val="single" w:sz="8" w:space="0" w:color="000000"/>
              <w:bottom w:val="single" w:sz="8" w:space="0" w:color="000000"/>
              <w:right w:val="single" w:sz="8" w:space="0" w:color="000000"/>
            </w:tcBorders>
            <w:shd w:val="clear" w:color="auto" w:fill="A5B9E1"/>
            <w:vAlign w:val="bottom"/>
          </w:tcPr>
          <w:p w14:paraId="1595DD03" w14:textId="6D0D818D" w:rsidR="00ED4396" w:rsidRPr="00BA156B" w:rsidDel="00BA63BC" w:rsidRDefault="00ED4396" w:rsidP="00ED4396">
            <w:pPr>
              <w:autoSpaceDE w:val="0"/>
              <w:autoSpaceDN w:val="0"/>
              <w:adjustRightInd w:val="0"/>
              <w:spacing w:line="360" w:lineRule="atLeast"/>
              <w:ind w:right="395"/>
              <w:rPr>
                <w:del w:id="4142" w:author="Regina Casanova" w:date="2018-07-07T15:18:00Z"/>
                <w:rFonts w:cs="Times New Roman"/>
                <w:b/>
                <w:bCs/>
                <w:color w:val="000000"/>
                <w:lang w:val="es-PE"/>
              </w:rPr>
            </w:pPr>
            <w:del w:id="4143" w:author="Regina Casanova" w:date="2018-07-07T15:18:00Z">
              <w:r w:rsidRPr="00BA156B" w:rsidDel="00BA63BC">
                <w:rPr>
                  <w:rFonts w:cs="Times New Roman"/>
                  <w:b/>
                  <w:bCs/>
                  <w:color w:val="000000"/>
                  <w:lang w:val="es-PE"/>
                </w:rPr>
                <w:delText>Prioridad</w:delText>
              </w:r>
            </w:del>
          </w:p>
        </w:tc>
      </w:tr>
      <w:tr w:rsidR="00ED4396" w:rsidRPr="00BA156B" w:rsidDel="00BA63BC" w14:paraId="35F4583B" w14:textId="27E4FD5D" w:rsidTr="00ED4396">
        <w:tblPrEx>
          <w:tblBorders>
            <w:top w:val="none" w:sz="0" w:space="0" w:color="auto"/>
          </w:tblBorders>
        </w:tblPrEx>
        <w:trPr>
          <w:del w:id="4144" w:author="Regina Casanova" w:date="2018-07-07T15:18:00Z"/>
        </w:trPr>
        <w:tc>
          <w:tcPr>
            <w:tcW w:w="504" w:type="dxa"/>
            <w:tcBorders>
              <w:left w:val="single" w:sz="8" w:space="0" w:color="000000"/>
              <w:bottom w:val="single" w:sz="8" w:space="0" w:color="000000"/>
              <w:right w:val="single" w:sz="8" w:space="0" w:color="000000"/>
            </w:tcBorders>
            <w:vAlign w:val="bottom"/>
          </w:tcPr>
          <w:p w14:paraId="5DFECCB9" w14:textId="5A6C3985" w:rsidR="00ED4396" w:rsidRPr="00BA156B" w:rsidDel="00BA63BC" w:rsidRDefault="00ED4396">
            <w:pPr>
              <w:autoSpaceDE w:val="0"/>
              <w:autoSpaceDN w:val="0"/>
              <w:adjustRightInd w:val="0"/>
              <w:spacing w:line="360" w:lineRule="atLeast"/>
              <w:jc w:val="right"/>
              <w:rPr>
                <w:del w:id="4145" w:author="Regina Casanova" w:date="2018-07-07T15:18:00Z"/>
                <w:rFonts w:cs="Times New Roman"/>
                <w:color w:val="000000"/>
                <w:lang w:val="es-PE"/>
              </w:rPr>
            </w:pPr>
            <w:del w:id="4146" w:author="Regina Casanova" w:date="2018-07-07T15:18:00Z">
              <w:r w:rsidRPr="00BA156B" w:rsidDel="00BA63BC">
                <w:rPr>
                  <w:rFonts w:cs="Times New Roman"/>
                  <w:color w:val="000000"/>
                  <w:lang w:val="es-PE"/>
                </w:rPr>
                <w:delText>1</w:delText>
              </w:r>
            </w:del>
          </w:p>
        </w:tc>
        <w:tc>
          <w:tcPr>
            <w:tcW w:w="1715" w:type="dxa"/>
            <w:tcBorders>
              <w:bottom w:val="single" w:sz="8" w:space="0" w:color="000000"/>
              <w:right w:val="single" w:sz="8" w:space="0" w:color="000000"/>
            </w:tcBorders>
            <w:vAlign w:val="bottom"/>
          </w:tcPr>
          <w:p w14:paraId="1300C2FB" w14:textId="04E77C7C" w:rsidR="00ED4396" w:rsidRPr="00BA156B" w:rsidDel="00BA63BC" w:rsidRDefault="00ED4396">
            <w:pPr>
              <w:autoSpaceDE w:val="0"/>
              <w:autoSpaceDN w:val="0"/>
              <w:adjustRightInd w:val="0"/>
              <w:spacing w:line="360" w:lineRule="atLeast"/>
              <w:rPr>
                <w:del w:id="4147" w:author="Regina Casanova" w:date="2018-07-07T15:18:00Z"/>
                <w:rFonts w:cs="Times New Roman"/>
                <w:color w:val="000000"/>
                <w:lang w:val="es-PE"/>
              </w:rPr>
            </w:pPr>
            <w:del w:id="414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1F44CEA2" w14:textId="3F9F5A5E" w:rsidR="00ED4396" w:rsidRPr="00BA156B" w:rsidDel="00BA63BC" w:rsidRDefault="00ED4396">
            <w:pPr>
              <w:autoSpaceDE w:val="0"/>
              <w:autoSpaceDN w:val="0"/>
              <w:adjustRightInd w:val="0"/>
              <w:spacing w:line="360" w:lineRule="atLeast"/>
              <w:rPr>
                <w:del w:id="4149" w:author="Regina Casanova" w:date="2018-07-07T15:18:00Z"/>
                <w:rFonts w:cs="Times New Roman"/>
                <w:color w:val="000000"/>
                <w:lang w:val="es-PE"/>
              </w:rPr>
            </w:pPr>
            <w:del w:id="4150" w:author="Regina Casanova" w:date="2018-07-07T15:18:00Z">
              <w:r w:rsidRPr="00BA156B" w:rsidDel="00BA63BC">
                <w:rPr>
                  <w:rFonts w:cs="Times New Roman"/>
                  <w:color w:val="000000"/>
                  <w:lang w:val="es-PE"/>
                </w:rPr>
                <w:delText>Motivos de reclamos</w:delText>
              </w:r>
            </w:del>
          </w:p>
        </w:tc>
        <w:tc>
          <w:tcPr>
            <w:tcW w:w="5380" w:type="dxa"/>
            <w:tcBorders>
              <w:bottom w:val="single" w:sz="8" w:space="0" w:color="000000"/>
              <w:right w:val="single" w:sz="8" w:space="0" w:color="000000"/>
            </w:tcBorders>
            <w:vAlign w:val="bottom"/>
          </w:tcPr>
          <w:p w14:paraId="2DB7E037" w14:textId="4E2BFFC3" w:rsidR="00ED4396" w:rsidRPr="00BA156B" w:rsidDel="00BA63BC" w:rsidRDefault="000E1E11">
            <w:pPr>
              <w:autoSpaceDE w:val="0"/>
              <w:autoSpaceDN w:val="0"/>
              <w:adjustRightInd w:val="0"/>
              <w:spacing w:line="360" w:lineRule="atLeast"/>
              <w:rPr>
                <w:del w:id="4151" w:author="Regina Casanova" w:date="2018-07-07T15:18:00Z"/>
                <w:rFonts w:cs="Times New Roman"/>
                <w:color w:val="000000"/>
                <w:lang w:val="es-PE"/>
              </w:rPr>
            </w:pPr>
            <w:del w:id="415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conocer los motivos de los reclamos para saber </w:delText>
              </w:r>
              <w:r w:rsidR="00BA156B" w:rsidRPr="00BA156B" w:rsidDel="00BA63BC">
                <w:rPr>
                  <w:rFonts w:cs="Times New Roman"/>
                  <w:color w:val="000000"/>
                  <w:lang w:val="es-PE"/>
                </w:rPr>
                <w:delText>dónde</w:delText>
              </w:r>
              <w:r w:rsidR="00ED4396" w:rsidRPr="00BA156B" w:rsidDel="00BA63BC">
                <w:rPr>
                  <w:rFonts w:cs="Times New Roman"/>
                  <w:color w:val="000000"/>
                  <w:lang w:val="es-PE"/>
                </w:rPr>
                <w:delText xml:space="preserve"> proponer mejoras</w:delText>
              </w:r>
            </w:del>
          </w:p>
        </w:tc>
        <w:tc>
          <w:tcPr>
            <w:tcW w:w="2341" w:type="dxa"/>
            <w:tcBorders>
              <w:bottom w:val="single" w:sz="8" w:space="0" w:color="000000"/>
              <w:right w:val="single" w:sz="8" w:space="0" w:color="000000"/>
            </w:tcBorders>
            <w:vAlign w:val="bottom"/>
          </w:tcPr>
          <w:p w14:paraId="02215CC6" w14:textId="08FFCC63" w:rsidR="00ED4396" w:rsidRPr="00BA156B" w:rsidDel="00BA63BC" w:rsidRDefault="00ED4396">
            <w:pPr>
              <w:autoSpaceDE w:val="0"/>
              <w:autoSpaceDN w:val="0"/>
              <w:adjustRightInd w:val="0"/>
              <w:spacing w:line="360" w:lineRule="atLeast"/>
              <w:rPr>
                <w:del w:id="4153" w:author="Regina Casanova" w:date="2018-07-07T15:18:00Z"/>
                <w:rFonts w:cs="Times New Roman"/>
                <w:color w:val="000000"/>
                <w:lang w:val="es-PE"/>
              </w:rPr>
            </w:pPr>
            <w:del w:id="4154" w:author="Regina Casanova" w:date="2018-07-07T15:18:00Z">
              <w:r w:rsidRPr="00BA156B" w:rsidDel="00BA63BC">
                <w:rPr>
                  <w:rFonts w:cs="Times New Roman"/>
                  <w:color w:val="000000"/>
                  <w:lang w:val="es-PE"/>
                </w:rPr>
                <w:delText>Gráficos por tipo de reclamo (pie chart)</w:delText>
              </w:r>
            </w:del>
          </w:p>
        </w:tc>
        <w:tc>
          <w:tcPr>
            <w:tcW w:w="1559" w:type="dxa"/>
            <w:tcBorders>
              <w:bottom w:val="single" w:sz="8" w:space="0" w:color="000000"/>
              <w:right w:val="single" w:sz="8" w:space="0" w:color="000000"/>
            </w:tcBorders>
            <w:vAlign w:val="bottom"/>
          </w:tcPr>
          <w:p w14:paraId="54F0D3A6" w14:textId="58509EB2" w:rsidR="00ED4396" w:rsidRPr="00BA156B" w:rsidDel="00BA63BC" w:rsidRDefault="00ED4396">
            <w:pPr>
              <w:autoSpaceDE w:val="0"/>
              <w:autoSpaceDN w:val="0"/>
              <w:adjustRightInd w:val="0"/>
              <w:spacing w:line="360" w:lineRule="atLeast"/>
              <w:rPr>
                <w:del w:id="4155" w:author="Regina Casanova" w:date="2018-07-07T15:18:00Z"/>
                <w:rFonts w:cs="Times New Roman"/>
                <w:color w:val="000000"/>
                <w:lang w:val="es-PE"/>
              </w:rPr>
            </w:pPr>
            <w:del w:id="4156" w:author="Regina Casanova" w:date="2018-07-07T15:18:00Z">
              <w:r w:rsidRPr="00BA156B" w:rsidDel="00BA63BC">
                <w:rPr>
                  <w:rFonts w:cs="Times New Roman"/>
                  <w:color w:val="000000"/>
                  <w:lang w:val="es-PE"/>
                </w:rPr>
                <w:delText>Alto - 3</w:delText>
              </w:r>
            </w:del>
          </w:p>
        </w:tc>
      </w:tr>
      <w:tr w:rsidR="00ED4396" w:rsidRPr="00BA156B" w:rsidDel="00BA63BC" w14:paraId="6CB07587" w14:textId="68C81D40" w:rsidTr="00ED4396">
        <w:tblPrEx>
          <w:tblBorders>
            <w:top w:val="none" w:sz="0" w:space="0" w:color="auto"/>
          </w:tblBorders>
        </w:tblPrEx>
        <w:trPr>
          <w:del w:id="415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9E9A081" w14:textId="16D8A571" w:rsidR="00ED4396" w:rsidRPr="00BA156B" w:rsidDel="00BA63BC" w:rsidRDefault="00ED4396">
            <w:pPr>
              <w:autoSpaceDE w:val="0"/>
              <w:autoSpaceDN w:val="0"/>
              <w:adjustRightInd w:val="0"/>
              <w:spacing w:line="360" w:lineRule="atLeast"/>
              <w:jc w:val="right"/>
              <w:rPr>
                <w:del w:id="4158" w:author="Regina Casanova" w:date="2018-07-07T15:18:00Z"/>
                <w:rFonts w:cs="Times New Roman"/>
                <w:color w:val="000000"/>
                <w:lang w:val="es-PE"/>
              </w:rPr>
            </w:pPr>
            <w:del w:id="4159" w:author="Regina Casanova" w:date="2018-07-07T15:18:00Z">
              <w:r w:rsidRPr="00BA156B" w:rsidDel="00BA63BC">
                <w:rPr>
                  <w:rFonts w:cs="Times New Roman"/>
                  <w:color w:val="000000"/>
                  <w:lang w:val="es-PE"/>
                </w:rPr>
                <w:delText>2</w:delText>
              </w:r>
            </w:del>
          </w:p>
        </w:tc>
        <w:tc>
          <w:tcPr>
            <w:tcW w:w="1715" w:type="dxa"/>
            <w:tcBorders>
              <w:bottom w:val="single" w:sz="8" w:space="0" w:color="000000"/>
              <w:right w:val="single" w:sz="8" w:space="0" w:color="000000"/>
            </w:tcBorders>
            <w:shd w:val="clear" w:color="auto" w:fill="E1E0E0"/>
            <w:vAlign w:val="bottom"/>
          </w:tcPr>
          <w:p w14:paraId="12BF633C" w14:textId="104F8C90" w:rsidR="00ED4396" w:rsidRPr="00BA156B" w:rsidDel="00BA63BC" w:rsidRDefault="00ED4396">
            <w:pPr>
              <w:autoSpaceDE w:val="0"/>
              <w:autoSpaceDN w:val="0"/>
              <w:adjustRightInd w:val="0"/>
              <w:spacing w:line="360" w:lineRule="atLeast"/>
              <w:rPr>
                <w:del w:id="4160" w:author="Regina Casanova" w:date="2018-07-07T15:18:00Z"/>
                <w:rFonts w:cs="Times New Roman"/>
                <w:color w:val="000000"/>
                <w:lang w:val="es-PE"/>
              </w:rPr>
            </w:pPr>
            <w:del w:id="4161"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34EBDB4" w14:textId="56D01FBE" w:rsidR="00ED4396" w:rsidRPr="00BA156B" w:rsidDel="00BA63BC" w:rsidRDefault="00ED4396">
            <w:pPr>
              <w:autoSpaceDE w:val="0"/>
              <w:autoSpaceDN w:val="0"/>
              <w:adjustRightInd w:val="0"/>
              <w:spacing w:line="360" w:lineRule="atLeast"/>
              <w:rPr>
                <w:del w:id="4162" w:author="Regina Casanova" w:date="2018-07-07T15:18:00Z"/>
                <w:rFonts w:cs="Times New Roman"/>
                <w:color w:val="000000"/>
                <w:lang w:val="es-PE"/>
              </w:rPr>
            </w:pPr>
            <w:del w:id="4163" w:author="Regina Casanova" w:date="2018-07-07T15:18:00Z">
              <w:r w:rsidRPr="00BA156B" w:rsidDel="00BA63BC">
                <w:rPr>
                  <w:rFonts w:cs="Times New Roman"/>
                  <w:color w:val="000000"/>
                  <w:lang w:val="es-PE"/>
                </w:rPr>
                <w:delText>Inclusivo (gente con otras lenguas y discapacitadas)</w:delText>
              </w:r>
            </w:del>
          </w:p>
        </w:tc>
        <w:tc>
          <w:tcPr>
            <w:tcW w:w="5380" w:type="dxa"/>
            <w:tcBorders>
              <w:bottom w:val="single" w:sz="8" w:space="0" w:color="000000"/>
              <w:right w:val="single" w:sz="8" w:space="0" w:color="000000"/>
            </w:tcBorders>
            <w:shd w:val="clear" w:color="auto" w:fill="E1E0E0"/>
            <w:vAlign w:val="bottom"/>
          </w:tcPr>
          <w:p w14:paraId="0ED0721E" w14:textId="26FA5EB0" w:rsidR="00ED4396" w:rsidRPr="00BA156B" w:rsidDel="00BA63BC" w:rsidRDefault="000E1E11">
            <w:pPr>
              <w:autoSpaceDE w:val="0"/>
              <w:autoSpaceDN w:val="0"/>
              <w:adjustRightInd w:val="0"/>
              <w:spacing w:line="360" w:lineRule="atLeast"/>
              <w:rPr>
                <w:del w:id="4164" w:author="Regina Casanova" w:date="2018-07-07T15:18:00Z"/>
                <w:rFonts w:cs="Times New Roman"/>
                <w:color w:val="000000"/>
                <w:lang w:val="es-PE"/>
              </w:rPr>
            </w:pPr>
            <w:del w:id="416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este </w:delText>
              </w:r>
            </w:del>
            <w:del w:id="4166" w:author="Regina Casanova" w:date="2018-06-18T17:53:00Z">
              <w:r w:rsidR="00ED4396" w:rsidRPr="00BA156B" w:rsidDel="00E94926">
                <w:rPr>
                  <w:rFonts w:cs="Times New Roman"/>
                  <w:color w:val="000000"/>
                  <w:lang w:val="es-PE"/>
                </w:rPr>
                <w:delText>sistema</w:delText>
              </w:r>
            </w:del>
            <w:del w:id="4167" w:author="Regina Casanova" w:date="2018-07-07T15:18:00Z">
              <w:r w:rsidR="00ED4396" w:rsidRPr="00BA156B" w:rsidDel="00BA63BC">
                <w:rPr>
                  <w:rFonts w:cs="Times New Roman"/>
                  <w:color w:val="000000"/>
                  <w:lang w:val="es-PE"/>
                </w:rPr>
                <w:delText xml:space="preserve"> sea inclusivo para poder incluir a todos los ciudadanos</w:delText>
              </w:r>
            </w:del>
          </w:p>
        </w:tc>
        <w:tc>
          <w:tcPr>
            <w:tcW w:w="2341" w:type="dxa"/>
            <w:tcBorders>
              <w:bottom w:val="single" w:sz="8" w:space="0" w:color="000000"/>
              <w:right w:val="single" w:sz="8" w:space="0" w:color="000000"/>
            </w:tcBorders>
            <w:shd w:val="clear" w:color="auto" w:fill="E1E0E0"/>
            <w:vAlign w:val="bottom"/>
          </w:tcPr>
          <w:p w14:paraId="6DB6A690" w14:textId="5CCC1EA1" w:rsidR="00ED4396" w:rsidRPr="00BA156B" w:rsidDel="00BA63BC" w:rsidRDefault="00ED4396">
            <w:pPr>
              <w:autoSpaceDE w:val="0"/>
              <w:autoSpaceDN w:val="0"/>
              <w:adjustRightInd w:val="0"/>
              <w:spacing w:line="360" w:lineRule="atLeast"/>
              <w:rPr>
                <w:del w:id="4168" w:author="Regina Casanova" w:date="2018-07-07T15:18:00Z"/>
                <w:rFonts w:cs="Times New Roman"/>
                <w:color w:val="000000"/>
                <w:lang w:val="es-PE"/>
              </w:rPr>
            </w:pPr>
            <w:del w:id="4169" w:author="Regina Casanova" w:date="2018-07-07T15:18:00Z">
              <w:r w:rsidRPr="00BA156B" w:rsidDel="00BA63BC">
                <w:rPr>
                  <w:rFonts w:cs="Times New Roman"/>
                  <w:color w:val="000000"/>
                  <w:lang w:val="es-PE"/>
                </w:rPr>
                <w:delText>Gestión de contenido para diversos idiomas</w:delText>
              </w:r>
            </w:del>
          </w:p>
        </w:tc>
        <w:tc>
          <w:tcPr>
            <w:tcW w:w="1559" w:type="dxa"/>
            <w:tcBorders>
              <w:bottom w:val="single" w:sz="8" w:space="0" w:color="000000"/>
              <w:right w:val="single" w:sz="8" w:space="0" w:color="000000"/>
            </w:tcBorders>
            <w:shd w:val="clear" w:color="auto" w:fill="E1E0E0"/>
            <w:vAlign w:val="bottom"/>
          </w:tcPr>
          <w:p w14:paraId="1320CEF6" w14:textId="1DBFF935" w:rsidR="00ED4396" w:rsidRPr="00BA156B" w:rsidDel="00BA63BC" w:rsidRDefault="00ED4396">
            <w:pPr>
              <w:autoSpaceDE w:val="0"/>
              <w:autoSpaceDN w:val="0"/>
              <w:adjustRightInd w:val="0"/>
              <w:spacing w:line="360" w:lineRule="atLeast"/>
              <w:rPr>
                <w:del w:id="4170" w:author="Regina Casanova" w:date="2018-07-07T15:18:00Z"/>
                <w:rFonts w:cs="Times New Roman"/>
                <w:color w:val="000000"/>
                <w:lang w:val="es-PE"/>
              </w:rPr>
            </w:pPr>
            <w:del w:id="4171" w:author="Regina Casanova" w:date="2018-07-07T15:18:00Z">
              <w:r w:rsidRPr="00BA156B" w:rsidDel="00BA63BC">
                <w:rPr>
                  <w:rFonts w:cs="Times New Roman"/>
                  <w:color w:val="000000"/>
                  <w:lang w:val="es-PE"/>
                </w:rPr>
                <w:delText>Medio - 2</w:delText>
              </w:r>
            </w:del>
          </w:p>
        </w:tc>
      </w:tr>
      <w:tr w:rsidR="00ED4396" w:rsidRPr="00BA156B" w:rsidDel="00BA63BC" w14:paraId="40F22FDE" w14:textId="4D94B6AB" w:rsidTr="00ED4396">
        <w:tblPrEx>
          <w:tblBorders>
            <w:top w:val="none" w:sz="0" w:space="0" w:color="auto"/>
          </w:tblBorders>
        </w:tblPrEx>
        <w:trPr>
          <w:del w:id="4172" w:author="Regina Casanova" w:date="2018-07-07T15:18:00Z"/>
        </w:trPr>
        <w:tc>
          <w:tcPr>
            <w:tcW w:w="504" w:type="dxa"/>
            <w:tcBorders>
              <w:left w:val="single" w:sz="8" w:space="0" w:color="000000"/>
              <w:bottom w:val="single" w:sz="8" w:space="0" w:color="000000"/>
              <w:right w:val="single" w:sz="8" w:space="0" w:color="000000"/>
            </w:tcBorders>
            <w:vAlign w:val="bottom"/>
          </w:tcPr>
          <w:p w14:paraId="4899A4CB" w14:textId="60170687" w:rsidR="00ED4396" w:rsidRPr="00BA156B" w:rsidDel="00BA63BC" w:rsidRDefault="00ED4396">
            <w:pPr>
              <w:autoSpaceDE w:val="0"/>
              <w:autoSpaceDN w:val="0"/>
              <w:adjustRightInd w:val="0"/>
              <w:spacing w:line="360" w:lineRule="atLeast"/>
              <w:jc w:val="right"/>
              <w:rPr>
                <w:del w:id="4173" w:author="Regina Casanova" w:date="2018-07-07T15:18:00Z"/>
                <w:rFonts w:cs="Times New Roman"/>
                <w:color w:val="000000"/>
                <w:lang w:val="es-PE"/>
              </w:rPr>
            </w:pPr>
            <w:del w:id="4174" w:author="Regina Casanova" w:date="2018-07-07T15:18:00Z">
              <w:r w:rsidRPr="00BA156B" w:rsidDel="00BA63BC">
                <w:rPr>
                  <w:rFonts w:cs="Times New Roman"/>
                  <w:color w:val="000000"/>
                  <w:lang w:val="es-PE"/>
                </w:rPr>
                <w:delText>3</w:delText>
              </w:r>
            </w:del>
          </w:p>
        </w:tc>
        <w:tc>
          <w:tcPr>
            <w:tcW w:w="1715" w:type="dxa"/>
            <w:tcBorders>
              <w:bottom w:val="single" w:sz="8" w:space="0" w:color="000000"/>
              <w:right w:val="single" w:sz="8" w:space="0" w:color="000000"/>
            </w:tcBorders>
            <w:vAlign w:val="bottom"/>
          </w:tcPr>
          <w:p w14:paraId="4953D730" w14:textId="6E62408F" w:rsidR="00ED4396" w:rsidRPr="00BA156B" w:rsidDel="00BA63BC" w:rsidRDefault="00ED4396">
            <w:pPr>
              <w:autoSpaceDE w:val="0"/>
              <w:autoSpaceDN w:val="0"/>
              <w:adjustRightInd w:val="0"/>
              <w:spacing w:line="360" w:lineRule="atLeast"/>
              <w:rPr>
                <w:del w:id="4175" w:author="Regina Casanova" w:date="2018-07-07T15:18:00Z"/>
                <w:rFonts w:cs="Times New Roman"/>
                <w:color w:val="000000"/>
                <w:lang w:val="es-PE"/>
              </w:rPr>
            </w:pPr>
            <w:del w:id="4176"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073254E" w14:textId="4A538DC8" w:rsidR="00ED4396" w:rsidRPr="00BA156B" w:rsidDel="00BA63BC" w:rsidRDefault="00ED4396">
            <w:pPr>
              <w:autoSpaceDE w:val="0"/>
              <w:autoSpaceDN w:val="0"/>
              <w:adjustRightInd w:val="0"/>
              <w:spacing w:line="360" w:lineRule="atLeast"/>
              <w:rPr>
                <w:del w:id="4177" w:author="Regina Casanova" w:date="2018-07-07T15:18:00Z"/>
                <w:rFonts w:cs="Times New Roman"/>
                <w:color w:val="000000"/>
                <w:lang w:val="es-PE"/>
              </w:rPr>
            </w:pPr>
            <w:del w:id="4178" w:author="Regina Casanova" w:date="2018-07-07T15:18:00Z">
              <w:r w:rsidRPr="00BA156B" w:rsidDel="00BA63BC">
                <w:rPr>
                  <w:rFonts w:cs="Times New Roman"/>
                  <w:color w:val="000000"/>
                  <w:lang w:val="es-PE"/>
                </w:rPr>
                <w:delText>Respuestas no específicas sino en general</w:delText>
              </w:r>
            </w:del>
          </w:p>
        </w:tc>
        <w:tc>
          <w:tcPr>
            <w:tcW w:w="5380" w:type="dxa"/>
            <w:tcBorders>
              <w:bottom w:val="single" w:sz="8" w:space="0" w:color="000000"/>
              <w:right w:val="single" w:sz="8" w:space="0" w:color="000000"/>
            </w:tcBorders>
            <w:vAlign w:val="bottom"/>
          </w:tcPr>
          <w:p w14:paraId="4C6AE525" w14:textId="1464439A" w:rsidR="00ED4396" w:rsidRPr="00BA156B" w:rsidDel="00BA63BC" w:rsidRDefault="000E1E11">
            <w:pPr>
              <w:autoSpaceDE w:val="0"/>
              <w:autoSpaceDN w:val="0"/>
              <w:adjustRightInd w:val="0"/>
              <w:spacing w:line="360" w:lineRule="atLeast"/>
              <w:rPr>
                <w:del w:id="4179" w:author="Regina Casanova" w:date="2018-07-07T15:18:00Z"/>
                <w:rFonts w:cs="Times New Roman"/>
                <w:color w:val="000000"/>
                <w:lang w:val="es-PE"/>
              </w:rPr>
            </w:pPr>
            <w:del w:id="418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que se implementen mejoras para todos los ciudadanos para poder mejorar el servicio de atención en salud</w:delText>
              </w:r>
            </w:del>
          </w:p>
        </w:tc>
        <w:tc>
          <w:tcPr>
            <w:tcW w:w="2341" w:type="dxa"/>
            <w:tcBorders>
              <w:bottom w:val="single" w:sz="8" w:space="0" w:color="000000"/>
              <w:right w:val="single" w:sz="8" w:space="0" w:color="000000"/>
            </w:tcBorders>
            <w:vAlign w:val="bottom"/>
          </w:tcPr>
          <w:p w14:paraId="3BE5A50B" w14:textId="4DF82556" w:rsidR="00ED4396" w:rsidRPr="00BA156B" w:rsidDel="00BA63BC" w:rsidRDefault="00ED4396">
            <w:pPr>
              <w:autoSpaceDE w:val="0"/>
              <w:autoSpaceDN w:val="0"/>
              <w:adjustRightInd w:val="0"/>
              <w:spacing w:line="360" w:lineRule="atLeast"/>
              <w:rPr>
                <w:del w:id="4181" w:author="Regina Casanova" w:date="2018-07-07T15:18:00Z"/>
                <w:rFonts w:cs="Times New Roman"/>
                <w:color w:val="000000"/>
                <w:lang w:val="es-PE"/>
              </w:rPr>
            </w:pPr>
            <w:del w:id="4182" w:author="Regina Casanova" w:date="2018-07-07T15:18:00Z">
              <w:r w:rsidRPr="00BA156B" w:rsidDel="00BA63BC">
                <w:rPr>
                  <w:rFonts w:cs="Times New Roman"/>
                  <w:color w:val="000000"/>
                  <w:lang w:val="es-PE"/>
                </w:rPr>
                <w:delText>Análisis del reclamo para solución general sobre el tipo de reclamo</w:delText>
              </w:r>
            </w:del>
          </w:p>
        </w:tc>
        <w:tc>
          <w:tcPr>
            <w:tcW w:w="1559" w:type="dxa"/>
            <w:tcBorders>
              <w:bottom w:val="single" w:sz="8" w:space="0" w:color="000000"/>
              <w:right w:val="single" w:sz="8" w:space="0" w:color="000000"/>
            </w:tcBorders>
            <w:vAlign w:val="bottom"/>
          </w:tcPr>
          <w:p w14:paraId="73F96059" w14:textId="43BD3B32" w:rsidR="00ED4396" w:rsidRPr="00BA156B" w:rsidDel="00BA63BC" w:rsidRDefault="00ED4396">
            <w:pPr>
              <w:autoSpaceDE w:val="0"/>
              <w:autoSpaceDN w:val="0"/>
              <w:adjustRightInd w:val="0"/>
              <w:spacing w:line="360" w:lineRule="atLeast"/>
              <w:rPr>
                <w:del w:id="4183" w:author="Regina Casanova" w:date="2018-07-07T15:18:00Z"/>
                <w:rFonts w:cs="Times New Roman"/>
                <w:color w:val="000000"/>
                <w:lang w:val="es-PE"/>
              </w:rPr>
            </w:pPr>
            <w:del w:id="4184" w:author="Regina Casanova" w:date="2018-07-07T15:18:00Z">
              <w:r w:rsidRPr="00BA156B" w:rsidDel="00BA63BC">
                <w:rPr>
                  <w:rFonts w:cs="Times New Roman"/>
                  <w:color w:val="000000"/>
                  <w:lang w:val="es-PE"/>
                </w:rPr>
                <w:delText>Medio - 2</w:delText>
              </w:r>
            </w:del>
          </w:p>
        </w:tc>
      </w:tr>
      <w:tr w:rsidR="00ED4396" w:rsidRPr="00BA156B" w:rsidDel="00BA63BC" w14:paraId="7FD94FCB" w14:textId="05759A7B" w:rsidTr="00ED4396">
        <w:tblPrEx>
          <w:tblBorders>
            <w:top w:val="none" w:sz="0" w:space="0" w:color="auto"/>
          </w:tblBorders>
        </w:tblPrEx>
        <w:trPr>
          <w:del w:id="418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623231A" w14:textId="5D309F3A" w:rsidR="00ED4396" w:rsidRPr="00BA156B" w:rsidDel="00BA63BC" w:rsidRDefault="00ED4396">
            <w:pPr>
              <w:autoSpaceDE w:val="0"/>
              <w:autoSpaceDN w:val="0"/>
              <w:adjustRightInd w:val="0"/>
              <w:spacing w:line="360" w:lineRule="atLeast"/>
              <w:jc w:val="right"/>
              <w:rPr>
                <w:del w:id="4186" w:author="Regina Casanova" w:date="2018-07-07T15:18:00Z"/>
                <w:rFonts w:cs="Times New Roman"/>
                <w:color w:val="000000"/>
                <w:lang w:val="es-PE"/>
              </w:rPr>
            </w:pPr>
            <w:del w:id="4187" w:author="Regina Casanova" w:date="2018-07-07T15:18:00Z">
              <w:r w:rsidRPr="00BA156B" w:rsidDel="00BA63BC">
                <w:rPr>
                  <w:rFonts w:cs="Times New Roman"/>
                  <w:color w:val="000000"/>
                  <w:lang w:val="es-PE"/>
                </w:rPr>
                <w:delText>4</w:delText>
              </w:r>
            </w:del>
          </w:p>
        </w:tc>
        <w:tc>
          <w:tcPr>
            <w:tcW w:w="1715" w:type="dxa"/>
            <w:tcBorders>
              <w:bottom w:val="single" w:sz="8" w:space="0" w:color="000000"/>
              <w:right w:val="single" w:sz="8" w:space="0" w:color="000000"/>
            </w:tcBorders>
            <w:shd w:val="clear" w:color="auto" w:fill="E1E0E0"/>
            <w:vAlign w:val="bottom"/>
          </w:tcPr>
          <w:p w14:paraId="2D0672EA" w14:textId="2D595D7F" w:rsidR="00ED4396" w:rsidRPr="00BA156B" w:rsidDel="00BA63BC" w:rsidRDefault="00ED4396">
            <w:pPr>
              <w:autoSpaceDE w:val="0"/>
              <w:autoSpaceDN w:val="0"/>
              <w:adjustRightInd w:val="0"/>
              <w:spacing w:line="360" w:lineRule="atLeast"/>
              <w:rPr>
                <w:del w:id="4188" w:author="Regina Casanova" w:date="2018-07-07T15:18:00Z"/>
                <w:rFonts w:cs="Times New Roman"/>
                <w:color w:val="000000"/>
                <w:lang w:val="es-PE"/>
              </w:rPr>
            </w:pPr>
            <w:del w:id="4189"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6B734602" w14:textId="58649A6A" w:rsidR="00ED4396" w:rsidRPr="00BA156B" w:rsidDel="00BA63BC" w:rsidRDefault="00ED4396">
            <w:pPr>
              <w:autoSpaceDE w:val="0"/>
              <w:autoSpaceDN w:val="0"/>
              <w:adjustRightInd w:val="0"/>
              <w:spacing w:line="360" w:lineRule="atLeast"/>
              <w:rPr>
                <w:del w:id="4190" w:author="Regina Casanova" w:date="2018-07-07T15:18:00Z"/>
                <w:rFonts w:cs="Times New Roman"/>
                <w:color w:val="000000"/>
                <w:lang w:val="es-PE"/>
              </w:rPr>
            </w:pPr>
            <w:del w:id="4191" w:author="Regina Casanova" w:date="2018-07-07T15:18:00Z">
              <w:r w:rsidRPr="00BA156B" w:rsidDel="00BA63BC">
                <w:rPr>
                  <w:rFonts w:cs="Times New Roman"/>
                  <w:color w:val="000000"/>
                  <w:lang w:val="es-PE"/>
                </w:rPr>
                <w:delText>Amigable e intuitivo (iconos y Gráficos)</w:delText>
              </w:r>
            </w:del>
          </w:p>
        </w:tc>
        <w:tc>
          <w:tcPr>
            <w:tcW w:w="5380" w:type="dxa"/>
            <w:tcBorders>
              <w:bottom w:val="single" w:sz="8" w:space="0" w:color="000000"/>
              <w:right w:val="single" w:sz="8" w:space="0" w:color="000000"/>
            </w:tcBorders>
            <w:shd w:val="clear" w:color="auto" w:fill="E1E0E0"/>
            <w:vAlign w:val="bottom"/>
          </w:tcPr>
          <w:p w14:paraId="4051B41C" w14:textId="4FC21421" w:rsidR="00ED4396" w:rsidRPr="00BA156B" w:rsidDel="00BA63BC" w:rsidRDefault="000E1E11">
            <w:pPr>
              <w:autoSpaceDE w:val="0"/>
              <w:autoSpaceDN w:val="0"/>
              <w:adjustRightInd w:val="0"/>
              <w:spacing w:line="360" w:lineRule="atLeast"/>
              <w:rPr>
                <w:del w:id="4192" w:author="Regina Casanova" w:date="2018-07-07T15:18:00Z"/>
                <w:rFonts w:cs="Times New Roman"/>
                <w:color w:val="000000"/>
                <w:lang w:val="es-PE"/>
              </w:rPr>
            </w:pPr>
            <w:del w:id="419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el </w:delText>
              </w:r>
            </w:del>
            <w:del w:id="4194" w:author="Regina Casanova" w:date="2018-06-18T17:53:00Z">
              <w:r w:rsidR="00ED4396" w:rsidRPr="00BA156B" w:rsidDel="00E94926">
                <w:rPr>
                  <w:rFonts w:cs="Times New Roman"/>
                  <w:color w:val="000000"/>
                  <w:lang w:val="es-PE"/>
                </w:rPr>
                <w:delText>sistema</w:delText>
              </w:r>
            </w:del>
            <w:del w:id="4195" w:author="Regina Casanova" w:date="2018-07-07T15:18:00Z">
              <w:r w:rsidR="00ED4396" w:rsidRPr="00BA156B" w:rsidDel="00BA63BC">
                <w:rPr>
                  <w:rFonts w:cs="Times New Roman"/>
                  <w:color w:val="000000"/>
                  <w:lang w:val="es-PE"/>
                </w:rPr>
                <w:delText xml:space="preserve"> sea amigable e intuitivo para poder buscar información de forma fácil</w:delText>
              </w:r>
            </w:del>
          </w:p>
        </w:tc>
        <w:tc>
          <w:tcPr>
            <w:tcW w:w="2341" w:type="dxa"/>
            <w:tcBorders>
              <w:bottom w:val="single" w:sz="8" w:space="0" w:color="000000"/>
              <w:right w:val="single" w:sz="8" w:space="0" w:color="000000"/>
            </w:tcBorders>
            <w:shd w:val="clear" w:color="auto" w:fill="E1E0E0"/>
            <w:vAlign w:val="bottom"/>
          </w:tcPr>
          <w:p w14:paraId="197779E7" w14:textId="0C6A239B" w:rsidR="00ED4396" w:rsidRPr="00BA156B" w:rsidDel="00BA63BC" w:rsidRDefault="00ED4396">
            <w:pPr>
              <w:autoSpaceDE w:val="0"/>
              <w:autoSpaceDN w:val="0"/>
              <w:adjustRightInd w:val="0"/>
              <w:spacing w:line="360" w:lineRule="atLeast"/>
              <w:rPr>
                <w:del w:id="4196" w:author="Regina Casanova" w:date="2018-07-07T15:18:00Z"/>
                <w:rFonts w:cs="Times New Roman"/>
                <w:color w:val="000000"/>
                <w:lang w:val="es-PE"/>
              </w:rPr>
            </w:pPr>
            <w:del w:id="4197" w:author="Regina Casanova" w:date="2018-07-07T15:18:00Z">
              <w:r w:rsidRPr="00BA156B" w:rsidDel="00BA63BC">
                <w:rPr>
                  <w:rFonts w:cs="Times New Roman"/>
                  <w:color w:val="000000"/>
                  <w:lang w:val="es-PE"/>
                </w:rPr>
                <w:delText>Defin</w:delText>
              </w:r>
              <w:r w:rsidR="00BA156B" w:rsidRPr="00BA156B" w:rsidDel="00BA63BC">
                <w:rPr>
                  <w:rFonts w:cs="Times New Roman"/>
                  <w:color w:val="000000"/>
                  <w:lang w:val="es-PE"/>
                </w:rPr>
                <w:delText>ir paleta de colores, utilizar iconografía</w:delText>
              </w:r>
              <w:r w:rsidRPr="00BA156B" w:rsidDel="00BA63BC">
                <w:rPr>
                  <w:rFonts w:cs="Times New Roman"/>
                  <w:color w:val="000000"/>
                  <w:lang w:val="es-PE"/>
                </w:rPr>
                <w:delText xml:space="preserve"> y hacerlo bastante visual</w:delText>
              </w:r>
            </w:del>
          </w:p>
        </w:tc>
        <w:tc>
          <w:tcPr>
            <w:tcW w:w="1559" w:type="dxa"/>
            <w:tcBorders>
              <w:bottom w:val="single" w:sz="8" w:space="0" w:color="000000"/>
              <w:right w:val="single" w:sz="8" w:space="0" w:color="000000"/>
            </w:tcBorders>
            <w:shd w:val="clear" w:color="auto" w:fill="E1E0E0"/>
            <w:vAlign w:val="bottom"/>
          </w:tcPr>
          <w:p w14:paraId="178C63B2" w14:textId="5EE4AAB4" w:rsidR="00ED4396" w:rsidRPr="00BA156B" w:rsidDel="00BA63BC" w:rsidRDefault="00ED4396">
            <w:pPr>
              <w:autoSpaceDE w:val="0"/>
              <w:autoSpaceDN w:val="0"/>
              <w:adjustRightInd w:val="0"/>
              <w:spacing w:line="360" w:lineRule="atLeast"/>
              <w:rPr>
                <w:del w:id="4198" w:author="Regina Casanova" w:date="2018-07-07T15:18:00Z"/>
                <w:rFonts w:cs="Times New Roman"/>
                <w:color w:val="000000"/>
                <w:lang w:val="es-PE"/>
              </w:rPr>
            </w:pPr>
            <w:del w:id="4199" w:author="Regina Casanova" w:date="2018-07-07T15:18:00Z">
              <w:r w:rsidRPr="00BA156B" w:rsidDel="00BA63BC">
                <w:rPr>
                  <w:rFonts w:cs="Times New Roman"/>
                  <w:color w:val="000000"/>
                  <w:lang w:val="es-PE"/>
                </w:rPr>
                <w:delText>Alto - 3</w:delText>
              </w:r>
            </w:del>
          </w:p>
        </w:tc>
      </w:tr>
      <w:tr w:rsidR="00ED4396" w:rsidRPr="00BA156B" w:rsidDel="00BA63BC" w14:paraId="02A83CF9" w14:textId="08F9CCAD" w:rsidTr="00ED4396">
        <w:tblPrEx>
          <w:tblBorders>
            <w:top w:val="none" w:sz="0" w:space="0" w:color="auto"/>
          </w:tblBorders>
        </w:tblPrEx>
        <w:trPr>
          <w:del w:id="4200" w:author="Regina Casanova" w:date="2018-07-07T15:18:00Z"/>
        </w:trPr>
        <w:tc>
          <w:tcPr>
            <w:tcW w:w="504" w:type="dxa"/>
            <w:tcBorders>
              <w:left w:val="single" w:sz="8" w:space="0" w:color="000000"/>
              <w:bottom w:val="single" w:sz="8" w:space="0" w:color="000000"/>
              <w:right w:val="single" w:sz="8" w:space="0" w:color="000000"/>
            </w:tcBorders>
            <w:vAlign w:val="bottom"/>
          </w:tcPr>
          <w:p w14:paraId="4ED71E6C" w14:textId="0BB4010E" w:rsidR="00ED4396" w:rsidRPr="00BA156B" w:rsidDel="00BA63BC" w:rsidRDefault="00ED4396">
            <w:pPr>
              <w:autoSpaceDE w:val="0"/>
              <w:autoSpaceDN w:val="0"/>
              <w:adjustRightInd w:val="0"/>
              <w:spacing w:line="360" w:lineRule="atLeast"/>
              <w:jc w:val="right"/>
              <w:rPr>
                <w:del w:id="4201" w:author="Regina Casanova" w:date="2018-07-07T15:18:00Z"/>
                <w:rFonts w:cs="Times New Roman"/>
                <w:color w:val="000000"/>
                <w:lang w:val="es-PE"/>
              </w:rPr>
            </w:pPr>
            <w:del w:id="4202" w:author="Regina Casanova" w:date="2018-07-07T15:18:00Z">
              <w:r w:rsidRPr="00BA156B" w:rsidDel="00BA63BC">
                <w:rPr>
                  <w:rFonts w:cs="Times New Roman"/>
                  <w:color w:val="000000"/>
                  <w:lang w:val="es-PE"/>
                </w:rPr>
                <w:delText>5</w:delText>
              </w:r>
            </w:del>
          </w:p>
        </w:tc>
        <w:tc>
          <w:tcPr>
            <w:tcW w:w="1715" w:type="dxa"/>
            <w:tcBorders>
              <w:bottom w:val="single" w:sz="8" w:space="0" w:color="000000"/>
              <w:right w:val="single" w:sz="8" w:space="0" w:color="000000"/>
            </w:tcBorders>
            <w:vAlign w:val="bottom"/>
          </w:tcPr>
          <w:p w14:paraId="2DB702DB" w14:textId="13993B8C" w:rsidR="00ED4396" w:rsidRPr="00BA156B" w:rsidDel="00BA63BC" w:rsidRDefault="00ED4396">
            <w:pPr>
              <w:autoSpaceDE w:val="0"/>
              <w:autoSpaceDN w:val="0"/>
              <w:adjustRightInd w:val="0"/>
              <w:spacing w:line="360" w:lineRule="atLeast"/>
              <w:rPr>
                <w:del w:id="4203" w:author="Regina Casanova" w:date="2018-07-07T15:18:00Z"/>
                <w:rFonts w:cs="Times New Roman"/>
                <w:color w:val="000000"/>
                <w:lang w:val="es-PE"/>
              </w:rPr>
            </w:pPr>
            <w:del w:id="4204"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0F55B6E" w14:textId="79DEBC26" w:rsidR="00ED4396" w:rsidRPr="00BA156B" w:rsidDel="00BA63BC" w:rsidRDefault="00BA156B">
            <w:pPr>
              <w:autoSpaceDE w:val="0"/>
              <w:autoSpaceDN w:val="0"/>
              <w:adjustRightInd w:val="0"/>
              <w:spacing w:line="360" w:lineRule="atLeast"/>
              <w:rPr>
                <w:del w:id="4205" w:author="Regina Casanova" w:date="2018-07-07T15:18:00Z"/>
                <w:rFonts w:cs="Times New Roman"/>
                <w:color w:val="000000"/>
                <w:lang w:val="es-PE"/>
              </w:rPr>
            </w:pPr>
            <w:del w:id="4206" w:author="Regina Casanova" w:date="2018-07-07T15:18:00Z">
              <w:r w:rsidRPr="007808F4" w:rsidDel="00BA63BC">
                <w:rPr>
                  <w:rFonts w:cs="Times New Roman"/>
                  <w:color w:val="000000"/>
                  <w:lang w:val="es-PE"/>
                  <w:rPrChange w:id="4207" w:author="Regina Casanova" w:date="2018-07-10T20:19:00Z">
                    <w:rPr>
                      <w:rFonts w:cs="Times New Roman"/>
                      <w:color w:val="000000"/>
                      <w:lang w:val="en-US"/>
                    </w:rPr>
                  </w:rPrChange>
                </w:rPr>
                <w:delText>B</w:delText>
              </w:r>
              <w:r w:rsidR="00ED4396" w:rsidRPr="007808F4" w:rsidDel="00BA63BC">
                <w:rPr>
                  <w:rFonts w:cs="Times New Roman"/>
                  <w:color w:val="000000"/>
                  <w:lang w:val="es-PE"/>
                  <w:rPrChange w:id="4208" w:author="Regina Casanova" w:date="2018-07-10T20:19:00Z">
                    <w:rPr>
                      <w:rFonts w:cs="Times New Roman"/>
                      <w:color w:val="000000"/>
                      <w:lang w:val="en-US"/>
                    </w:rPr>
                  </w:rPrChange>
                </w:rPr>
                <w:delText>ackup</w:delText>
              </w:r>
              <w:r w:rsidR="00ED4396" w:rsidRPr="00BA156B" w:rsidDel="00BA63BC">
                <w:rPr>
                  <w:rFonts w:cs="Times New Roman"/>
                  <w:color w:val="000000"/>
                  <w:lang w:val="es-PE"/>
                </w:rPr>
                <w:delText xml:space="preserve"> de reclamos</w:delText>
              </w:r>
            </w:del>
          </w:p>
        </w:tc>
        <w:tc>
          <w:tcPr>
            <w:tcW w:w="5380" w:type="dxa"/>
            <w:tcBorders>
              <w:bottom w:val="single" w:sz="8" w:space="0" w:color="000000"/>
              <w:right w:val="single" w:sz="8" w:space="0" w:color="000000"/>
            </w:tcBorders>
            <w:vAlign w:val="bottom"/>
          </w:tcPr>
          <w:p w14:paraId="3FC17CED" w14:textId="692BC37D" w:rsidR="00ED4396" w:rsidRPr="00BA156B" w:rsidDel="00BA63BC" w:rsidRDefault="000E1E11">
            <w:pPr>
              <w:autoSpaceDE w:val="0"/>
              <w:autoSpaceDN w:val="0"/>
              <w:adjustRightInd w:val="0"/>
              <w:spacing w:line="360" w:lineRule="atLeast"/>
              <w:rPr>
                <w:del w:id="4209" w:author="Regina Casanova" w:date="2018-07-07T15:18:00Z"/>
                <w:rFonts w:cs="Times New Roman"/>
                <w:color w:val="000000"/>
                <w:lang w:val="es-PE"/>
              </w:rPr>
            </w:pPr>
            <w:del w:id="421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contar con un </w:delText>
              </w:r>
              <w:r w:rsidR="00ED4396" w:rsidRPr="00160297" w:rsidDel="00BA63BC">
                <w:rPr>
                  <w:rFonts w:cs="Times New Roman"/>
                  <w:color w:val="000000"/>
                  <w:lang w:val="es-PE"/>
                </w:rPr>
                <w:delText>backup</w:delText>
              </w:r>
              <w:r w:rsidR="00ED4396" w:rsidRPr="00BA156B" w:rsidDel="00BA63BC">
                <w:rPr>
                  <w:rFonts w:cs="Times New Roman"/>
                  <w:color w:val="000000"/>
                  <w:lang w:val="es-PE"/>
                </w:rPr>
                <w:delText xml:space="preserve"> de todos los reclamos para poder tener un resguardo para cualquier eventualidad</w:delText>
              </w:r>
            </w:del>
          </w:p>
        </w:tc>
        <w:tc>
          <w:tcPr>
            <w:tcW w:w="2341" w:type="dxa"/>
            <w:tcBorders>
              <w:bottom w:val="single" w:sz="8" w:space="0" w:color="000000"/>
              <w:right w:val="single" w:sz="8" w:space="0" w:color="000000"/>
            </w:tcBorders>
            <w:vAlign w:val="bottom"/>
          </w:tcPr>
          <w:p w14:paraId="7CE27480" w14:textId="613181CC" w:rsidR="00ED4396" w:rsidRPr="00BA156B" w:rsidDel="00BA63BC" w:rsidRDefault="00ED4396">
            <w:pPr>
              <w:autoSpaceDE w:val="0"/>
              <w:autoSpaceDN w:val="0"/>
              <w:adjustRightInd w:val="0"/>
              <w:spacing w:line="360" w:lineRule="atLeast"/>
              <w:rPr>
                <w:del w:id="4211" w:author="Regina Casanova" w:date="2018-07-07T15:18:00Z"/>
                <w:rFonts w:cs="Times New Roman"/>
                <w:color w:val="000000"/>
                <w:lang w:val="es-PE"/>
              </w:rPr>
            </w:pPr>
            <w:del w:id="4212" w:author="Regina Casanova" w:date="2018-07-07T15:18:00Z">
              <w:r w:rsidRPr="00BA156B" w:rsidDel="00BA63BC">
                <w:rPr>
                  <w:rFonts w:cs="Times New Roman"/>
                  <w:color w:val="000000"/>
                  <w:lang w:val="es-PE"/>
                </w:rPr>
                <w:delText xml:space="preserve">Realizar </w:delText>
              </w:r>
              <w:r w:rsidRPr="007808F4" w:rsidDel="00BA63BC">
                <w:rPr>
                  <w:rFonts w:cs="Times New Roman"/>
                  <w:color w:val="000000"/>
                  <w:lang w:val="es-PE"/>
                  <w:rPrChange w:id="4213" w:author="Regina Casanova" w:date="2018-07-10T20:19:00Z">
                    <w:rPr>
                      <w:rFonts w:cs="Times New Roman"/>
                      <w:color w:val="000000"/>
                      <w:lang w:val="en-US"/>
                    </w:rPr>
                  </w:rPrChange>
                </w:rPr>
                <w:delText>backups</w:delText>
              </w:r>
              <w:r w:rsidRPr="00BA156B" w:rsidDel="00BA63BC">
                <w:rPr>
                  <w:rFonts w:cs="Times New Roman"/>
                  <w:color w:val="000000"/>
                  <w:lang w:val="es-PE"/>
                </w:rPr>
                <w:delText xml:space="preserve"> periódicos</w:delText>
              </w:r>
            </w:del>
          </w:p>
        </w:tc>
        <w:tc>
          <w:tcPr>
            <w:tcW w:w="1559" w:type="dxa"/>
            <w:tcBorders>
              <w:bottom w:val="single" w:sz="8" w:space="0" w:color="000000"/>
              <w:right w:val="single" w:sz="8" w:space="0" w:color="000000"/>
            </w:tcBorders>
            <w:vAlign w:val="bottom"/>
          </w:tcPr>
          <w:p w14:paraId="169C3BA1" w14:textId="434D5670" w:rsidR="00ED4396" w:rsidRPr="00BA156B" w:rsidDel="00BA63BC" w:rsidRDefault="00ED4396">
            <w:pPr>
              <w:autoSpaceDE w:val="0"/>
              <w:autoSpaceDN w:val="0"/>
              <w:adjustRightInd w:val="0"/>
              <w:spacing w:line="360" w:lineRule="atLeast"/>
              <w:rPr>
                <w:del w:id="4214" w:author="Regina Casanova" w:date="2018-07-07T15:18:00Z"/>
                <w:rFonts w:cs="Times New Roman"/>
                <w:color w:val="000000"/>
                <w:lang w:val="es-PE"/>
              </w:rPr>
            </w:pPr>
            <w:del w:id="4215" w:author="Regina Casanova" w:date="2018-07-07T15:18:00Z">
              <w:r w:rsidRPr="00BA156B" w:rsidDel="00BA63BC">
                <w:rPr>
                  <w:rFonts w:cs="Times New Roman"/>
                  <w:color w:val="000000"/>
                  <w:lang w:val="es-PE"/>
                </w:rPr>
                <w:delText>Bajo - 1</w:delText>
              </w:r>
            </w:del>
          </w:p>
        </w:tc>
      </w:tr>
      <w:tr w:rsidR="00ED4396" w:rsidRPr="00BA156B" w:rsidDel="00BA63BC" w14:paraId="3825780C" w14:textId="68F7749C" w:rsidTr="00ED4396">
        <w:tblPrEx>
          <w:tblBorders>
            <w:top w:val="none" w:sz="0" w:space="0" w:color="auto"/>
          </w:tblBorders>
        </w:tblPrEx>
        <w:trPr>
          <w:del w:id="421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B37D9C0" w14:textId="722DAEFC" w:rsidR="00ED4396" w:rsidRPr="00BA156B" w:rsidDel="00BA63BC" w:rsidRDefault="00ED4396">
            <w:pPr>
              <w:autoSpaceDE w:val="0"/>
              <w:autoSpaceDN w:val="0"/>
              <w:adjustRightInd w:val="0"/>
              <w:spacing w:line="360" w:lineRule="atLeast"/>
              <w:jc w:val="right"/>
              <w:rPr>
                <w:del w:id="4217" w:author="Regina Casanova" w:date="2018-07-07T15:18:00Z"/>
                <w:rFonts w:cs="Times New Roman"/>
                <w:color w:val="000000"/>
                <w:lang w:val="es-PE"/>
              </w:rPr>
            </w:pPr>
            <w:del w:id="4218" w:author="Regina Casanova" w:date="2018-07-07T15:18:00Z">
              <w:r w:rsidRPr="00BA156B" w:rsidDel="00BA63BC">
                <w:rPr>
                  <w:rFonts w:cs="Times New Roman"/>
                  <w:color w:val="000000"/>
                  <w:lang w:val="es-PE"/>
                </w:rPr>
                <w:delText>6</w:delText>
              </w:r>
            </w:del>
          </w:p>
        </w:tc>
        <w:tc>
          <w:tcPr>
            <w:tcW w:w="1715" w:type="dxa"/>
            <w:tcBorders>
              <w:bottom w:val="single" w:sz="8" w:space="0" w:color="000000"/>
              <w:right w:val="single" w:sz="8" w:space="0" w:color="000000"/>
            </w:tcBorders>
            <w:shd w:val="clear" w:color="auto" w:fill="E1E0E0"/>
            <w:vAlign w:val="bottom"/>
          </w:tcPr>
          <w:p w14:paraId="78A9648E" w14:textId="5D9EE4D8" w:rsidR="00ED4396" w:rsidRPr="00BA156B" w:rsidDel="00BA63BC" w:rsidRDefault="00ED4396">
            <w:pPr>
              <w:autoSpaceDE w:val="0"/>
              <w:autoSpaceDN w:val="0"/>
              <w:adjustRightInd w:val="0"/>
              <w:spacing w:line="360" w:lineRule="atLeast"/>
              <w:rPr>
                <w:del w:id="4219" w:author="Regina Casanova" w:date="2018-07-07T15:18:00Z"/>
                <w:rFonts w:cs="Times New Roman"/>
                <w:color w:val="000000"/>
                <w:lang w:val="es-PE"/>
              </w:rPr>
            </w:pPr>
            <w:del w:id="4220"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15838933" w14:textId="33BE1081" w:rsidR="00ED4396" w:rsidRPr="00BA156B" w:rsidDel="00BA63BC" w:rsidRDefault="00ED4396">
            <w:pPr>
              <w:autoSpaceDE w:val="0"/>
              <w:autoSpaceDN w:val="0"/>
              <w:adjustRightInd w:val="0"/>
              <w:spacing w:line="360" w:lineRule="atLeast"/>
              <w:rPr>
                <w:del w:id="4221" w:author="Regina Casanova" w:date="2018-07-07T15:18:00Z"/>
                <w:rFonts w:cs="Times New Roman"/>
                <w:color w:val="000000"/>
                <w:lang w:val="es-PE"/>
              </w:rPr>
            </w:pPr>
            <w:del w:id="4222" w:author="Regina Casanova" w:date="2018-07-07T15:18:00Z">
              <w:r w:rsidRPr="00BA156B" w:rsidDel="00BA63BC">
                <w:rPr>
                  <w:rFonts w:cs="Times New Roman"/>
                  <w:color w:val="000000"/>
                  <w:lang w:val="es-PE"/>
                </w:rPr>
                <w:delText>Pasos seguidos para solucionar un reclamo</w:delText>
              </w:r>
            </w:del>
          </w:p>
        </w:tc>
        <w:tc>
          <w:tcPr>
            <w:tcW w:w="5380" w:type="dxa"/>
            <w:tcBorders>
              <w:bottom w:val="single" w:sz="8" w:space="0" w:color="000000"/>
              <w:right w:val="single" w:sz="8" w:space="0" w:color="000000"/>
            </w:tcBorders>
            <w:shd w:val="clear" w:color="auto" w:fill="E1E0E0"/>
            <w:vAlign w:val="bottom"/>
          </w:tcPr>
          <w:p w14:paraId="72332A30" w14:textId="644FBC7F" w:rsidR="00ED4396" w:rsidRPr="00BA156B" w:rsidDel="00BA63BC" w:rsidRDefault="000E1E11">
            <w:pPr>
              <w:autoSpaceDE w:val="0"/>
              <w:autoSpaceDN w:val="0"/>
              <w:adjustRightInd w:val="0"/>
              <w:spacing w:line="360" w:lineRule="atLeast"/>
              <w:rPr>
                <w:del w:id="4223" w:author="Regina Casanova" w:date="2018-07-07T15:18:00Z"/>
                <w:rFonts w:cs="Times New Roman"/>
                <w:color w:val="000000"/>
                <w:lang w:val="es-PE"/>
              </w:rPr>
            </w:pPr>
            <w:del w:id="422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ver los pasos seguidos por la IPRESS para dar solución a un reclamo para poder saber que se están tomando medidas</w:delText>
              </w:r>
            </w:del>
          </w:p>
        </w:tc>
        <w:tc>
          <w:tcPr>
            <w:tcW w:w="2341" w:type="dxa"/>
            <w:tcBorders>
              <w:bottom w:val="single" w:sz="8" w:space="0" w:color="000000"/>
              <w:right w:val="single" w:sz="8" w:space="0" w:color="000000"/>
            </w:tcBorders>
            <w:shd w:val="clear" w:color="auto" w:fill="E1E0E0"/>
            <w:vAlign w:val="bottom"/>
          </w:tcPr>
          <w:p w14:paraId="2FE66A46" w14:textId="61FF40DB" w:rsidR="00ED4396" w:rsidRPr="00BA156B" w:rsidDel="00BA63BC" w:rsidRDefault="00ED4396">
            <w:pPr>
              <w:autoSpaceDE w:val="0"/>
              <w:autoSpaceDN w:val="0"/>
              <w:adjustRightInd w:val="0"/>
              <w:spacing w:line="360" w:lineRule="atLeast"/>
              <w:rPr>
                <w:del w:id="4225" w:author="Regina Casanova" w:date="2018-07-07T15:18:00Z"/>
                <w:rFonts w:cs="Times New Roman"/>
                <w:color w:val="000000"/>
                <w:lang w:val="es-PE"/>
              </w:rPr>
            </w:pPr>
            <w:del w:id="4226" w:author="Regina Casanova" w:date="2018-07-07T15:18:00Z">
              <w:r w:rsidRPr="00BA156B" w:rsidDel="00BA63BC">
                <w:rPr>
                  <w:rFonts w:cs="Times New Roman"/>
                  <w:color w:val="000000"/>
                  <w:lang w:val="es-PE"/>
                </w:rPr>
                <w:delText>Mostrar dentro de la tabla de reclamos un desplegable donde se pueda ver los pasos realizados</w:delText>
              </w:r>
            </w:del>
          </w:p>
        </w:tc>
        <w:tc>
          <w:tcPr>
            <w:tcW w:w="1559" w:type="dxa"/>
            <w:tcBorders>
              <w:bottom w:val="single" w:sz="8" w:space="0" w:color="000000"/>
              <w:right w:val="single" w:sz="8" w:space="0" w:color="000000"/>
            </w:tcBorders>
            <w:shd w:val="clear" w:color="auto" w:fill="E1E0E0"/>
            <w:vAlign w:val="bottom"/>
          </w:tcPr>
          <w:p w14:paraId="3587DC91" w14:textId="186800E8" w:rsidR="00ED4396" w:rsidRPr="00BA156B" w:rsidDel="00BA63BC" w:rsidRDefault="00ED4396">
            <w:pPr>
              <w:autoSpaceDE w:val="0"/>
              <w:autoSpaceDN w:val="0"/>
              <w:adjustRightInd w:val="0"/>
              <w:spacing w:line="360" w:lineRule="atLeast"/>
              <w:rPr>
                <w:del w:id="4227" w:author="Regina Casanova" w:date="2018-07-07T15:18:00Z"/>
                <w:rFonts w:cs="Times New Roman"/>
                <w:color w:val="000000"/>
                <w:lang w:val="es-PE"/>
              </w:rPr>
            </w:pPr>
            <w:del w:id="4228" w:author="Regina Casanova" w:date="2018-07-07T15:18:00Z">
              <w:r w:rsidRPr="00BA156B" w:rsidDel="00BA63BC">
                <w:rPr>
                  <w:rFonts w:cs="Times New Roman"/>
                  <w:color w:val="000000"/>
                  <w:lang w:val="es-PE"/>
                </w:rPr>
                <w:delText>Medio - 2</w:delText>
              </w:r>
            </w:del>
          </w:p>
        </w:tc>
      </w:tr>
      <w:tr w:rsidR="00ED4396" w:rsidRPr="00BA156B" w:rsidDel="00BA63BC" w14:paraId="4BC11FEC" w14:textId="2E806676" w:rsidTr="00ED4396">
        <w:tblPrEx>
          <w:tblBorders>
            <w:top w:val="none" w:sz="0" w:space="0" w:color="auto"/>
          </w:tblBorders>
        </w:tblPrEx>
        <w:trPr>
          <w:del w:id="4229" w:author="Regina Casanova" w:date="2018-07-07T15:18:00Z"/>
        </w:trPr>
        <w:tc>
          <w:tcPr>
            <w:tcW w:w="504" w:type="dxa"/>
            <w:tcBorders>
              <w:left w:val="single" w:sz="8" w:space="0" w:color="000000"/>
              <w:bottom w:val="single" w:sz="8" w:space="0" w:color="000000"/>
              <w:right w:val="single" w:sz="8" w:space="0" w:color="000000"/>
            </w:tcBorders>
            <w:vAlign w:val="bottom"/>
          </w:tcPr>
          <w:p w14:paraId="107B483E" w14:textId="78416494" w:rsidR="00ED4396" w:rsidRPr="00BA156B" w:rsidDel="00BA63BC" w:rsidRDefault="00ED4396">
            <w:pPr>
              <w:autoSpaceDE w:val="0"/>
              <w:autoSpaceDN w:val="0"/>
              <w:adjustRightInd w:val="0"/>
              <w:spacing w:line="360" w:lineRule="atLeast"/>
              <w:jc w:val="right"/>
              <w:rPr>
                <w:del w:id="4230" w:author="Regina Casanova" w:date="2018-07-07T15:18:00Z"/>
                <w:rFonts w:cs="Times New Roman"/>
                <w:color w:val="000000"/>
                <w:lang w:val="es-PE"/>
              </w:rPr>
            </w:pPr>
            <w:del w:id="4231" w:author="Regina Casanova" w:date="2018-07-07T15:18:00Z">
              <w:r w:rsidRPr="00BA156B" w:rsidDel="00BA63BC">
                <w:rPr>
                  <w:rFonts w:cs="Times New Roman"/>
                  <w:color w:val="000000"/>
                  <w:lang w:val="es-PE"/>
                </w:rPr>
                <w:delText>7</w:delText>
              </w:r>
            </w:del>
          </w:p>
        </w:tc>
        <w:tc>
          <w:tcPr>
            <w:tcW w:w="1715" w:type="dxa"/>
            <w:tcBorders>
              <w:bottom w:val="single" w:sz="8" w:space="0" w:color="000000"/>
              <w:right w:val="single" w:sz="8" w:space="0" w:color="000000"/>
            </w:tcBorders>
            <w:vAlign w:val="bottom"/>
          </w:tcPr>
          <w:p w14:paraId="648F2ADE" w14:textId="7FBC6EC8" w:rsidR="00ED4396" w:rsidRPr="00BA156B" w:rsidDel="00BA63BC" w:rsidRDefault="00ED4396">
            <w:pPr>
              <w:autoSpaceDE w:val="0"/>
              <w:autoSpaceDN w:val="0"/>
              <w:adjustRightInd w:val="0"/>
              <w:spacing w:line="360" w:lineRule="atLeast"/>
              <w:rPr>
                <w:del w:id="4232" w:author="Regina Casanova" w:date="2018-07-07T15:18:00Z"/>
                <w:rFonts w:cs="Times New Roman"/>
                <w:color w:val="000000"/>
                <w:lang w:val="es-PE"/>
              </w:rPr>
            </w:pPr>
            <w:del w:id="4233"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36C7744" w14:textId="7AF2F9F2" w:rsidR="00ED4396" w:rsidRPr="00BA156B" w:rsidDel="00BA63BC" w:rsidRDefault="00ED4396">
            <w:pPr>
              <w:autoSpaceDE w:val="0"/>
              <w:autoSpaceDN w:val="0"/>
              <w:adjustRightInd w:val="0"/>
              <w:spacing w:line="360" w:lineRule="atLeast"/>
              <w:rPr>
                <w:del w:id="4234" w:author="Regina Casanova" w:date="2018-07-07T15:18:00Z"/>
                <w:rFonts w:cs="Times New Roman"/>
                <w:color w:val="000000"/>
                <w:lang w:val="es-PE"/>
              </w:rPr>
            </w:pPr>
            <w:del w:id="4235" w:author="Regina Casanova" w:date="2018-07-07T15:18:00Z">
              <w:r w:rsidRPr="00BA156B" w:rsidDel="00BA63BC">
                <w:rPr>
                  <w:rFonts w:cs="Times New Roman"/>
                  <w:color w:val="000000"/>
                  <w:lang w:val="es-PE"/>
                </w:rPr>
                <w:delText>Compartir con trabajadores internos</w:delText>
              </w:r>
            </w:del>
          </w:p>
        </w:tc>
        <w:tc>
          <w:tcPr>
            <w:tcW w:w="5380" w:type="dxa"/>
            <w:tcBorders>
              <w:bottom w:val="single" w:sz="8" w:space="0" w:color="000000"/>
              <w:right w:val="single" w:sz="8" w:space="0" w:color="000000"/>
            </w:tcBorders>
            <w:vAlign w:val="bottom"/>
          </w:tcPr>
          <w:p w14:paraId="532845C4" w14:textId="32463C25" w:rsidR="00ED4396" w:rsidRPr="00BA156B" w:rsidDel="00BA63BC" w:rsidRDefault="00D00DDC">
            <w:pPr>
              <w:autoSpaceDE w:val="0"/>
              <w:autoSpaceDN w:val="0"/>
              <w:adjustRightInd w:val="0"/>
              <w:spacing w:line="360" w:lineRule="atLeast"/>
              <w:rPr>
                <w:del w:id="4236" w:author="Regina Casanova" w:date="2018-07-07T15:18:00Z"/>
                <w:rFonts w:cs="Times New Roman"/>
                <w:color w:val="000000"/>
                <w:lang w:val="es-PE"/>
              </w:rPr>
            </w:pPr>
            <w:del w:id="423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compartir dicha información con otros trabajadores de SUSALUD par</w:delText>
              </w:r>
              <w:r w:rsidDel="00BA63BC">
                <w:rPr>
                  <w:rFonts w:cs="Times New Roman"/>
                  <w:color w:val="000000"/>
                  <w:lang w:val="es-PE"/>
                </w:rPr>
                <w:delText>a poder estar enterados todos co</w:delText>
              </w:r>
              <w:r w:rsidR="00ED4396" w:rsidRPr="00BA156B" w:rsidDel="00BA63BC">
                <w:rPr>
                  <w:rFonts w:cs="Times New Roman"/>
                  <w:color w:val="000000"/>
                  <w:lang w:val="es-PE"/>
                </w:rPr>
                <w:delText>mo entidad</w:delText>
              </w:r>
            </w:del>
          </w:p>
        </w:tc>
        <w:tc>
          <w:tcPr>
            <w:tcW w:w="2341" w:type="dxa"/>
            <w:tcBorders>
              <w:bottom w:val="single" w:sz="8" w:space="0" w:color="000000"/>
              <w:right w:val="single" w:sz="8" w:space="0" w:color="000000"/>
            </w:tcBorders>
            <w:vAlign w:val="bottom"/>
          </w:tcPr>
          <w:p w14:paraId="4B0956C8" w14:textId="4B7E20CC" w:rsidR="00ED4396" w:rsidRPr="00BA156B" w:rsidDel="00BA63BC" w:rsidRDefault="00ED4396">
            <w:pPr>
              <w:autoSpaceDE w:val="0"/>
              <w:autoSpaceDN w:val="0"/>
              <w:adjustRightInd w:val="0"/>
              <w:spacing w:line="360" w:lineRule="atLeast"/>
              <w:rPr>
                <w:del w:id="4238" w:author="Regina Casanova" w:date="2018-07-07T15:18:00Z"/>
                <w:rFonts w:cs="Times New Roman"/>
                <w:color w:val="000000"/>
                <w:lang w:val="es-PE"/>
              </w:rPr>
            </w:pPr>
            <w:del w:id="4239" w:author="Regina Casanova" w:date="2018-07-07T15:18:00Z">
              <w:r w:rsidRPr="00BA156B" w:rsidDel="00BA63BC">
                <w:rPr>
                  <w:rFonts w:cs="Times New Roman"/>
                  <w:color w:val="000000"/>
                  <w:lang w:val="es-PE"/>
                </w:rPr>
                <w:delText>Crear usuario genérico para visualización</w:delText>
              </w:r>
            </w:del>
          </w:p>
        </w:tc>
        <w:tc>
          <w:tcPr>
            <w:tcW w:w="1559" w:type="dxa"/>
            <w:tcBorders>
              <w:bottom w:val="single" w:sz="8" w:space="0" w:color="000000"/>
              <w:right w:val="single" w:sz="8" w:space="0" w:color="000000"/>
            </w:tcBorders>
            <w:vAlign w:val="bottom"/>
          </w:tcPr>
          <w:p w14:paraId="405303AF" w14:textId="40BD0548" w:rsidR="00ED4396" w:rsidRPr="00BA156B" w:rsidDel="00BA63BC" w:rsidRDefault="00ED4396">
            <w:pPr>
              <w:autoSpaceDE w:val="0"/>
              <w:autoSpaceDN w:val="0"/>
              <w:adjustRightInd w:val="0"/>
              <w:spacing w:line="360" w:lineRule="atLeast"/>
              <w:rPr>
                <w:del w:id="4240" w:author="Regina Casanova" w:date="2018-07-07T15:18:00Z"/>
                <w:rFonts w:cs="Times New Roman"/>
                <w:color w:val="000000"/>
                <w:lang w:val="es-PE"/>
              </w:rPr>
            </w:pPr>
            <w:del w:id="4241" w:author="Regina Casanova" w:date="2018-07-07T15:18:00Z">
              <w:r w:rsidRPr="00BA156B" w:rsidDel="00BA63BC">
                <w:rPr>
                  <w:rFonts w:cs="Times New Roman"/>
                  <w:color w:val="000000"/>
                  <w:lang w:val="es-PE"/>
                </w:rPr>
                <w:delText>bajo - 1</w:delText>
              </w:r>
            </w:del>
          </w:p>
        </w:tc>
      </w:tr>
      <w:tr w:rsidR="00ED4396" w:rsidRPr="00BA156B" w:rsidDel="00BA63BC" w14:paraId="4F4CCCDE" w14:textId="0F93C055" w:rsidTr="00ED4396">
        <w:tblPrEx>
          <w:tblBorders>
            <w:top w:val="none" w:sz="0" w:space="0" w:color="auto"/>
          </w:tblBorders>
        </w:tblPrEx>
        <w:trPr>
          <w:del w:id="424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AF28849" w14:textId="0EE78567" w:rsidR="00ED4396" w:rsidRPr="00BA156B" w:rsidDel="00BA63BC" w:rsidRDefault="00ED4396">
            <w:pPr>
              <w:autoSpaceDE w:val="0"/>
              <w:autoSpaceDN w:val="0"/>
              <w:adjustRightInd w:val="0"/>
              <w:spacing w:line="360" w:lineRule="atLeast"/>
              <w:jc w:val="right"/>
              <w:rPr>
                <w:del w:id="4243" w:author="Regina Casanova" w:date="2018-07-07T15:18:00Z"/>
                <w:rFonts w:cs="Times New Roman"/>
                <w:color w:val="000000"/>
                <w:lang w:val="es-PE"/>
              </w:rPr>
            </w:pPr>
            <w:del w:id="4244" w:author="Regina Casanova" w:date="2018-07-07T15:18:00Z">
              <w:r w:rsidRPr="00BA156B" w:rsidDel="00BA63BC">
                <w:rPr>
                  <w:rFonts w:cs="Times New Roman"/>
                  <w:color w:val="000000"/>
                  <w:lang w:val="es-PE"/>
                </w:rPr>
                <w:delText>8</w:delText>
              </w:r>
            </w:del>
          </w:p>
        </w:tc>
        <w:tc>
          <w:tcPr>
            <w:tcW w:w="1715" w:type="dxa"/>
            <w:tcBorders>
              <w:bottom w:val="single" w:sz="8" w:space="0" w:color="000000"/>
              <w:right w:val="single" w:sz="8" w:space="0" w:color="000000"/>
            </w:tcBorders>
            <w:shd w:val="clear" w:color="auto" w:fill="E1E0E0"/>
            <w:vAlign w:val="bottom"/>
          </w:tcPr>
          <w:p w14:paraId="55633368" w14:textId="62F56D4C" w:rsidR="00ED4396" w:rsidRPr="00BA156B" w:rsidDel="00BA63BC" w:rsidRDefault="00ED4396">
            <w:pPr>
              <w:autoSpaceDE w:val="0"/>
              <w:autoSpaceDN w:val="0"/>
              <w:adjustRightInd w:val="0"/>
              <w:spacing w:line="360" w:lineRule="atLeast"/>
              <w:rPr>
                <w:del w:id="4245" w:author="Regina Casanova" w:date="2018-07-07T15:18:00Z"/>
                <w:rFonts w:cs="Times New Roman"/>
                <w:color w:val="000000"/>
                <w:lang w:val="es-PE"/>
              </w:rPr>
            </w:pPr>
            <w:del w:id="4246"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9B80348" w14:textId="7C6EF53E" w:rsidR="00ED4396" w:rsidRPr="00BA156B" w:rsidDel="00BA63BC" w:rsidRDefault="00ED4396">
            <w:pPr>
              <w:autoSpaceDE w:val="0"/>
              <w:autoSpaceDN w:val="0"/>
              <w:adjustRightInd w:val="0"/>
              <w:spacing w:line="360" w:lineRule="atLeast"/>
              <w:rPr>
                <w:del w:id="4247" w:author="Regina Casanova" w:date="2018-07-07T15:18:00Z"/>
                <w:rFonts w:cs="Times New Roman"/>
                <w:color w:val="000000"/>
                <w:lang w:val="es-PE"/>
              </w:rPr>
            </w:pPr>
            <w:del w:id="4248" w:author="Regina Casanova" w:date="2018-07-07T15:18:00Z">
              <w:r w:rsidRPr="00BA156B" w:rsidDel="00BA63BC">
                <w:rPr>
                  <w:rFonts w:cs="Times New Roman"/>
                  <w:color w:val="000000"/>
                  <w:lang w:val="es-PE"/>
                </w:rPr>
                <w:delText>Clasificación del reclamo</w:delText>
              </w:r>
            </w:del>
          </w:p>
        </w:tc>
        <w:tc>
          <w:tcPr>
            <w:tcW w:w="5380" w:type="dxa"/>
            <w:tcBorders>
              <w:bottom w:val="single" w:sz="8" w:space="0" w:color="000000"/>
              <w:right w:val="single" w:sz="8" w:space="0" w:color="000000"/>
            </w:tcBorders>
            <w:shd w:val="clear" w:color="auto" w:fill="E1E0E0"/>
            <w:vAlign w:val="bottom"/>
          </w:tcPr>
          <w:p w14:paraId="0362CD95" w14:textId="4C31E70E" w:rsidR="00ED4396" w:rsidRPr="00BA156B" w:rsidDel="00BA63BC" w:rsidRDefault="00D00DDC">
            <w:pPr>
              <w:autoSpaceDE w:val="0"/>
              <w:autoSpaceDN w:val="0"/>
              <w:adjustRightInd w:val="0"/>
              <w:spacing w:line="360" w:lineRule="atLeast"/>
              <w:rPr>
                <w:del w:id="4249" w:author="Regina Casanova" w:date="2018-07-07T15:18:00Z"/>
                <w:rFonts w:cs="Times New Roman"/>
                <w:color w:val="000000"/>
                <w:lang w:val="es-PE"/>
              </w:rPr>
            </w:pPr>
            <w:del w:id="425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contar con una clasificación simple de reclamos para poder ordenar de forma sencilla los problemas más recurrentes</w:delText>
              </w:r>
            </w:del>
          </w:p>
        </w:tc>
        <w:tc>
          <w:tcPr>
            <w:tcW w:w="2341" w:type="dxa"/>
            <w:tcBorders>
              <w:bottom w:val="single" w:sz="8" w:space="0" w:color="000000"/>
              <w:right w:val="single" w:sz="8" w:space="0" w:color="000000"/>
            </w:tcBorders>
            <w:shd w:val="clear" w:color="auto" w:fill="E1E0E0"/>
            <w:vAlign w:val="bottom"/>
          </w:tcPr>
          <w:p w14:paraId="00757A3D" w14:textId="3179D622" w:rsidR="00ED4396" w:rsidRPr="00BA156B" w:rsidDel="00BA63BC" w:rsidRDefault="00ED4396">
            <w:pPr>
              <w:autoSpaceDE w:val="0"/>
              <w:autoSpaceDN w:val="0"/>
              <w:adjustRightInd w:val="0"/>
              <w:spacing w:line="360" w:lineRule="atLeast"/>
              <w:rPr>
                <w:del w:id="4251" w:author="Regina Casanova" w:date="2018-07-07T15:18:00Z"/>
                <w:rFonts w:cs="Times New Roman"/>
                <w:color w:val="000000"/>
                <w:lang w:val="es-PE"/>
              </w:rPr>
            </w:pPr>
            <w:del w:id="4252" w:author="Regina Casanova" w:date="2018-07-07T15:18:00Z">
              <w:r w:rsidRPr="00BA156B" w:rsidDel="00BA63BC">
                <w:rPr>
                  <w:rFonts w:cs="Times New Roman"/>
                  <w:color w:val="000000"/>
                  <w:lang w:val="es-PE"/>
                </w:rPr>
                <w:delText>Hacer clasificación de reclamos</w:delText>
              </w:r>
            </w:del>
          </w:p>
        </w:tc>
        <w:tc>
          <w:tcPr>
            <w:tcW w:w="1559" w:type="dxa"/>
            <w:tcBorders>
              <w:bottom w:val="single" w:sz="8" w:space="0" w:color="000000"/>
              <w:right w:val="single" w:sz="8" w:space="0" w:color="000000"/>
            </w:tcBorders>
            <w:shd w:val="clear" w:color="auto" w:fill="E1E0E0"/>
            <w:vAlign w:val="bottom"/>
          </w:tcPr>
          <w:p w14:paraId="35DF36F9" w14:textId="2A18AC39" w:rsidR="00ED4396" w:rsidRPr="00BA156B" w:rsidDel="00BA63BC" w:rsidRDefault="00ED4396">
            <w:pPr>
              <w:autoSpaceDE w:val="0"/>
              <w:autoSpaceDN w:val="0"/>
              <w:adjustRightInd w:val="0"/>
              <w:spacing w:line="360" w:lineRule="atLeast"/>
              <w:rPr>
                <w:del w:id="4253" w:author="Regina Casanova" w:date="2018-07-07T15:18:00Z"/>
                <w:rFonts w:cs="Times New Roman"/>
                <w:color w:val="000000"/>
                <w:lang w:val="es-PE"/>
              </w:rPr>
            </w:pPr>
            <w:del w:id="4254" w:author="Regina Casanova" w:date="2018-07-07T15:18:00Z">
              <w:r w:rsidRPr="00BA156B" w:rsidDel="00BA63BC">
                <w:rPr>
                  <w:rFonts w:cs="Times New Roman"/>
                  <w:color w:val="000000"/>
                  <w:lang w:val="es-PE"/>
                </w:rPr>
                <w:delText>Alto - 3</w:delText>
              </w:r>
            </w:del>
          </w:p>
        </w:tc>
      </w:tr>
      <w:tr w:rsidR="00ED4396" w:rsidRPr="00BA156B" w:rsidDel="00BA63BC" w14:paraId="57C7BBFC" w14:textId="309C17D2" w:rsidTr="00ED4396">
        <w:tblPrEx>
          <w:tblBorders>
            <w:top w:val="none" w:sz="0" w:space="0" w:color="auto"/>
          </w:tblBorders>
        </w:tblPrEx>
        <w:trPr>
          <w:del w:id="4255" w:author="Regina Casanova" w:date="2018-07-07T15:18:00Z"/>
        </w:trPr>
        <w:tc>
          <w:tcPr>
            <w:tcW w:w="504" w:type="dxa"/>
            <w:tcBorders>
              <w:left w:val="single" w:sz="8" w:space="0" w:color="000000"/>
              <w:bottom w:val="single" w:sz="8" w:space="0" w:color="000000"/>
              <w:right w:val="single" w:sz="8" w:space="0" w:color="000000"/>
            </w:tcBorders>
            <w:vAlign w:val="bottom"/>
          </w:tcPr>
          <w:p w14:paraId="505C40DB" w14:textId="32462424" w:rsidR="00ED4396" w:rsidRPr="00BA156B" w:rsidDel="00BA63BC" w:rsidRDefault="00ED4396">
            <w:pPr>
              <w:autoSpaceDE w:val="0"/>
              <w:autoSpaceDN w:val="0"/>
              <w:adjustRightInd w:val="0"/>
              <w:spacing w:line="360" w:lineRule="atLeast"/>
              <w:jc w:val="right"/>
              <w:rPr>
                <w:del w:id="4256" w:author="Regina Casanova" w:date="2018-07-07T15:18:00Z"/>
                <w:rFonts w:cs="Times New Roman"/>
                <w:color w:val="000000"/>
                <w:lang w:val="es-PE"/>
              </w:rPr>
            </w:pPr>
            <w:del w:id="4257" w:author="Regina Casanova" w:date="2018-07-07T15:18:00Z">
              <w:r w:rsidRPr="00BA156B" w:rsidDel="00BA63BC">
                <w:rPr>
                  <w:rFonts w:cs="Times New Roman"/>
                  <w:color w:val="000000"/>
                  <w:lang w:val="es-PE"/>
                </w:rPr>
                <w:delText>9</w:delText>
              </w:r>
            </w:del>
          </w:p>
        </w:tc>
        <w:tc>
          <w:tcPr>
            <w:tcW w:w="1715" w:type="dxa"/>
            <w:tcBorders>
              <w:bottom w:val="single" w:sz="8" w:space="0" w:color="000000"/>
              <w:right w:val="single" w:sz="8" w:space="0" w:color="000000"/>
            </w:tcBorders>
            <w:vAlign w:val="bottom"/>
          </w:tcPr>
          <w:p w14:paraId="7E30F416" w14:textId="47E559CF" w:rsidR="00ED4396" w:rsidRPr="00BA156B" w:rsidDel="00BA63BC" w:rsidRDefault="00ED4396">
            <w:pPr>
              <w:autoSpaceDE w:val="0"/>
              <w:autoSpaceDN w:val="0"/>
              <w:adjustRightInd w:val="0"/>
              <w:spacing w:line="360" w:lineRule="atLeast"/>
              <w:rPr>
                <w:del w:id="4258" w:author="Regina Casanova" w:date="2018-07-07T15:18:00Z"/>
                <w:rFonts w:cs="Times New Roman"/>
                <w:color w:val="000000"/>
                <w:lang w:val="es-PE"/>
              </w:rPr>
            </w:pPr>
            <w:del w:id="4259"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710EABA" w14:textId="2CBD3454" w:rsidR="00ED4396" w:rsidRPr="00BA156B" w:rsidDel="00BA63BC" w:rsidRDefault="00BA156B">
            <w:pPr>
              <w:autoSpaceDE w:val="0"/>
              <w:autoSpaceDN w:val="0"/>
              <w:adjustRightInd w:val="0"/>
              <w:spacing w:line="360" w:lineRule="atLeast"/>
              <w:rPr>
                <w:del w:id="4260" w:author="Regina Casanova" w:date="2018-07-07T15:18:00Z"/>
                <w:rFonts w:cs="Times New Roman"/>
                <w:color w:val="000000"/>
                <w:lang w:val="es-PE"/>
              </w:rPr>
            </w:pPr>
            <w:del w:id="4261" w:author="Regina Casanova" w:date="2018-07-07T15:18:00Z">
              <w:r w:rsidRPr="00BA156B" w:rsidDel="00BA63BC">
                <w:rPr>
                  <w:rFonts w:cs="Times New Roman"/>
                  <w:color w:val="000000"/>
                  <w:lang w:val="es-PE"/>
                </w:rPr>
                <w:delText>Clasificación</w:delText>
              </w:r>
              <w:r w:rsidR="00ED4396" w:rsidRPr="00BA156B" w:rsidDel="00BA63BC">
                <w:rPr>
                  <w:rFonts w:cs="Times New Roman"/>
                  <w:color w:val="000000"/>
                  <w:lang w:val="es-PE"/>
                </w:rPr>
                <w:delText xml:space="preserve"> por tipo de seguro</w:delText>
              </w:r>
            </w:del>
          </w:p>
        </w:tc>
        <w:tc>
          <w:tcPr>
            <w:tcW w:w="5380" w:type="dxa"/>
            <w:tcBorders>
              <w:bottom w:val="single" w:sz="8" w:space="0" w:color="000000"/>
              <w:right w:val="single" w:sz="8" w:space="0" w:color="000000"/>
            </w:tcBorders>
            <w:vAlign w:val="bottom"/>
          </w:tcPr>
          <w:p w14:paraId="1F09A96E" w14:textId="61085807" w:rsidR="00ED4396" w:rsidRPr="00BA156B" w:rsidDel="00BA63BC" w:rsidRDefault="00D00DDC">
            <w:pPr>
              <w:autoSpaceDE w:val="0"/>
              <w:autoSpaceDN w:val="0"/>
              <w:adjustRightInd w:val="0"/>
              <w:spacing w:line="360" w:lineRule="atLeast"/>
              <w:rPr>
                <w:del w:id="4262" w:author="Regina Casanova" w:date="2018-07-07T15:18:00Z"/>
                <w:rFonts w:cs="Times New Roman"/>
                <w:color w:val="000000"/>
                <w:lang w:val="es-PE"/>
              </w:rPr>
            </w:pPr>
            <w:del w:id="426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filtrar por tipo de seguro que tenga el ciudadano para poder ver si hay diferencias en atención de asegurados</w:delText>
              </w:r>
            </w:del>
          </w:p>
        </w:tc>
        <w:tc>
          <w:tcPr>
            <w:tcW w:w="2341" w:type="dxa"/>
            <w:tcBorders>
              <w:bottom w:val="single" w:sz="8" w:space="0" w:color="000000"/>
              <w:right w:val="single" w:sz="8" w:space="0" w:color="000000"/>
            </w:tcBorders>
            <w:vAlign w:val="bottom"/>
          </w:tcPr>
          <w:p w14:paraId="50B59BDB" w14:textId="1825FF47" w:rsidR="00ED4396" w:rsidRPr="00BA156B" w:rsidDel="00BA63BC" w:rsidRDefault="00ED4396">
            <w:pPr>
              <w:autoSpaceDE w:val="0"/>
              <w:autoSpaceDN w:val="0"/>
              <w:adjustRightInd w:val="0"/>
              <w:spacing w:line="360" w:lineRule="atLeast"/>
              <w:rPr>
                <w:del w:id="4264" w:author="Regina Casanova" w:date="2018-07-07T15:18:00Z"/>
                <w:rFonts w:cs="Times New Roman"/>
                <w:color w:val="000000"/>
                <w:lang w:val="es-PE"/>
              </w:rPr>
            </w:pPr>
            <w:del w:id="4265" w:author="Regina Casanova" w:date="2018-07-07T15:18:00Z">
              <w:r w:rsidRPr="00BA156B" w:rsidDel="00BA63BC">
                <w:rPr>
                  <w:rFonts w:cs="Times New Roman"/>
                  <w:color w:val="000000"/>
                  <w:lang w:val="es-PE"/>
                </w:rPr>
                <w:delText>Filtro por tipo de seguro que se jale desde el servicio de SUSALUD</w:delText>
              </w:r>
            </w:del>
          </w:p>
        </w:tc>
        <w:tc>
          <w:tcPr>
            <w:tcW w:w="1559" w:type="dxa"/>
            <w:tcBorders>
              <w:bottom w:val="single" w:sz="8" w:space="0" w:color="000000"/>
              <w:right w:val="single" w:sz="8" w:space="0" w:color="000000"/>
            </w:tcBorders>
            <w:vAlign w:val="bottom"/>
          </w:tcPr>
          <w:p w14:paraId="6228F18E" w14:textId="04BF0E81" w:rsidR="00ED4396" w:rsidRPr="00BA156B" w:rsidDel="00BA63BC" w:rsidRDefault="00ED4396">
            <w:pPr>
              <w:autoSpaceDE w:val="0"/>
              <w:autoSpaceDN w:val="0"/>
              <w:adjustRightInd w:val="0"/>
              <w:spacing w:line="360" w:lineRule="atLeast"/>
              <w:rPr>
                <w:del w:id="4266" w:author="Regina Casanova" w:date="2018-07-07T15:18:00Z"/>
                <w:rFonts w:cs="Times New Roman"/>
                <w:color w:val="000000"/>
                <w:lang w:val="es-PE"/>
              </w:rPr>
            </w:pPr>
            <w:del w:id="4267" w:author="Regina Casanova" w:date="2018-07-07T15:18:00Z">
              <w:r w:rsidRPr="00BA156B" w:rsidDel="00BA63BC">
                <w:rPr>
                  <w:rFonts w:cs="Times New Roman"/>
                  <w:color w:val="000000"/>
                  <w:lang w:val="es-PE"/>
                </w:rPr>
                <w:delText>bajo - 1</w:delText>
              </w:r>
            </w:del>
          </w:p>
        </w:tc>
      </w:tr>
      <w:tr w:rsidR="00ED4396" w:rsidRPr="00BA156B" w:rsidDel="00BA63BC" w14:paraId="69BA626D" w14:textId="0D58BE32" w:rsidTr="00ED4396">
        <w:tblPrEx>
          <w:tblBorders>
            <w:top w:val="none" w:sz="0" w:space="0" w:color="auto"/>
          </w:tblBorders>
        </w:tblPrEx>
        <w:trPr>
          <w:del w:id="426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483A5DD" w14:textId="6F4AAC87" w:rsidR="00ED4396" w:rsidRPr="00BA156B" w:rsidDel="00BA63BC" w:rsidRDefault="00ED4396">
            <w:pPr>
              <w:autoSpaceDE w:val="0"/>
              <w:autoSpaceDN w:val="0"/>
              <w:adjustRightInd w:val="0"/>
              <w:spacing w:line="360" w:lineRule="atLeast"/>
              <w:jc w:val="right"/>
              <w:rPr>
                <w:del w:id="4269" w:author="Regina Casanova" w:date="2018-07-07T15:18:00Z"/>
                <w:rFonts w:cs="Times New Roman"/>
                <w:color w:val="000000"/>
                <w:lang w:val="es-PE"/>
              </w:rPr>
            </w:pPr>
            <w:del w:id="4270" w:author="Regina Casanova" w:date="2018-07-07T15:18:00Z">
              <w:r w:rsidRPr="00BA156B" w:rsidDel="00BA63BC">
                <w:rPr>
                  <w:rFonts w:cs="Times New Roman"/>
                  <w:color w:val="000000"/>
                  <w:lang w:val="es-PE"/>
                </w:rPr>
                <w:delText>10</w:delText>
              </w:r>
            </w:del>
          </w:p>
        </w:tc>
        <w:tc>
          <w:tcPr>
            <w:tcW w:w="1715" w:type="dxa"/>
            <w:tcBorders>
              <w:bottom w:val="single" w:sz="8" w:space="0" w:color="000000"/>
              <w:right w:val="single" w:sz="8" w:space="0" w:color="000000"/>
            </w:tcBorders>
            <w:shd w:val="clear" w:color="auto" w:fill="E1E0E0"/>
            <w:vAlign w:val="bottom"/>
          </w:tcPr>
          <w:p w14:paraId="697ED7AA" w14:textId="1EC99DB2" w:rsidR="00ED4396" w:rsidRPr="00BA156B" w:rsidDel="00BA63BC" w:rsidRDefault="00ED4396">
            <w:pPr>
              <w:autoSpaceDE w:val="0"/>
              <w:autoSpaceDN w:val="0"/>
              <w:adjustRightInd w:val="0"/>
              <w:spacing w:line="360" w:lineRule="atLeast"/>
              <w:rPr>
                <w:del w:id="4271" w:author="Regina Casanova" w:date="2018-07-07T15:18:00Z"/>
                <w:rFonts w:cs="Times New Roman"/>
                <w:color w:val="000000"/>
                <w:lang w:val="es-PE"/>
              </w:rPr>
            </w:pPr>
            <w:del w:id="4272"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224806E" w14:textId="37B389CF" w:rsidR="00ED4396" w:rsidRPr="00BA156B" w:rsidDel="00BA63BC" w:rsidRDefault="00ED4396">
            <w:pPr>
              <w:autoSpaceDE w:val="0"/>
              <w:autoSpaceDN w:val="0"/>
              <w:adjustRightInd w:val="0"/>
              <w:spacing w:line="360" w:lineRule="atLeast"/>
              <w:rPr>
                <w:del w:id="4273" w:author="Regina Casanova" w:date="2018-07-07T15:18:00Z"/>
                <w:rFonts w:cs="Times New Roman"/>
                <w:color w:val="000000"/>
                <w:lang w:val="es-PE"/>
              </w:rPr>
            </w:pPr>
            <w:del w:id="4274" w:author="Regina Casanova" w:date="2018-07-07T15:18:00Z">
              <w:r w:rsidRPr="00BA156B" w:rsidDel="00BA63BC">
                <w:rPr>
                  <w:rFonts w:cs="Times New Roman"/>
                  <w:color w:val="000000"/>
                  <w:lang w:val="es-PE"/>
                </w:rPr>
                <w:delText>Confirmación de registro de reclamo</w:delText>
              </w:r>
            </w:del>
          </w:p>
        </w:tc>
        <w:tc>
          <w:tcPr>
            <w:tcW w:w="5380" w:type="dxa"/>
            <w:tcBorders>
              <w:bottom w:val="single" w:sz="8" w:space="0" w:color="000000"/>
              <w:right w:val="single" w:sz="8" w:space="0" w:color="000000"/>
            </w:tcBorders>
            <w:shd w:val="clear" w:color="auto" w:fill="E1E0E0"/>
            <w:vAlign w:val="bottom"/>
          </w:tcPr>
          <w:p w14:paraId="0D5FD67A" w14:textId="0D7701CA" w:rsidR="00ED4396" w:rsidRPr="00BA156B" w:rsidDel="00BA63BC" w:rsidRDefault="00D00DDC">
            <w:pPr>
              <w:autoSpaceDE w:val="0"/>
              <w:autoSpaceDN w:val="0"/>
              <w:adjustRightInd w:val="0"/>
              <w:spacing w:line="360" w:lineRule="atLeast"/>
              <w:rPr>
                <w:del w:id="4275" w:author="Regina Casanova" w:date="2018-07-07T15:18:00Z"/>
                <w:rFonts w:cs="Times New Roman"/>
                <w:color w:val="000000"/>
                <w:lang w:val="es-PE"/>
              </w:rPr>
            </w:pPr>
            <w:del w:id="427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recibir una confirmación del registro del reclamo para poder estar seguro que se registró correctamente</w:delText>
              </w:r>
            </w:del>
          </w:p>
        </w:tc>
        <w:tc>
          <w:tcPr>
            <w:tcW w:w="2341" w:type="dxa"/>
            <w:tcBorders>
              <w:bottom w:val="single" w:sz="8" w:space="0" w:color="000000"/>
              <w:right w:val="single" w:sz="8" w:space="0" w:color="000000"/>
            </w:tcBorders>
            <w:shd w:val="clear" w:color="auto" w:fill="E1E0E0"/>
            <w:vAlign w:val="bottom"/>
          </w:tcPr>
          <w:p w14:paraId="30B3C9FB" w14:textId="42638A33" w:rsidR="00ED4396" w:rsidRPr="00BA156B" w:rsidDel="00BA63BC" w:rsidRDefault="00ED4396" w:rsidP="00BA156B">
            <w:pPr>
              <w:autoSpaceDE w:val="0"/>
              <w:autoSpaceDN w:val="0"/>
              <w:adjustRightInd w:val="0"/>
              <w:spacing w:line="360" w:lineRule="atLeast"/>
              <w:rPr>
                <w:del w:id="4277" w:author="Regina Casanova" w:date="2018-07-07T15:18:00Z"/>
                <w:rFonts w:cs="Times New Roman"/>
                <w:color w:val="000000"/>
                <w:lang w:val="es-PE"/>
              </w:rPr>
            </w:pPr>
            <w:del w:id="4278" w:author="Regina Casanova" w:date="2018-07-07T15:18:00Z">
              <w:r w:rsidRPr="00BA156B" w:rsidDel="00BA63BC">
                <w:rPr>
                  <w:rFonts w:cs="Times New Roman"/>
                  <w:color w:val="000000"/>
                  <w:lang w:val="es-PE"/>
                </w:rPr>
                <w:delText xml:space="preserve">Enviar correo de confirmación / </w:delText>
              </w:r>
              <w:r w:rsidR="00BA156B" w:rsidRPr="00BA156B" w:rsidDel="00BA63BC">
                <w:rPr>
                  <w:rFonts w:cs="Times New Roman"/>
                  <w:color w:val="000000"/>
                  <w:lang w:val="es-PE"/>
                </w:rPr>
                <w:delText>SMS con número</w:delText>
              </w:r>
              <w:r w:rsidRPr="00BA156B" w:rsidDel="00BA63BC">
                <w:rPr>
                  <w:rFonts w:cs="Times New Roman"/>
                  <w:color w:val="000000"/>
                  <w:lang w:val="es-PE"/>
                </w:rPr>
                <w:delText xml:space="preserve"> de reclamo</w:delText>
              </w:r>
            </w:del>
          </w:p>
        </w:tc>
        <w:tc>
          <w:tcPr>
            <w:tcW w:w="1559" w:type="dxa"/>
            <w:tcBorders>
              <w:bottom w:val="single" w:sz="8" w:space="0" w:color="000000"/>
              <w:right w:val="single" w:sz="8" w:space="0" w:color="000000"/>
            </w:tcBorders>
            <w:shd w:val="clear" w:color="auto" w:fill="E1E0E0"/>
            <w:vAlign w:val="bottom"/>
          </w:tcPr>
          <w:p w14:paraId="7C587CD8" w14:textId="7FB99366" w:rsidR="00ED4396" w:rsidRPr="00BA156B" w:rsidDel="00BA63BC" w:rsidRDefault="00ED4396">
            <w:pPr>
              <w:autoSpaceDE w:val="0"/>
              <w:autoSpaceDN w:val="0"/>
              <w:adjustRightInd w:val="0"/>
              <w:spacing w:line="360" w:lineRule="atLeast"/>
              <w:rPr>
                <w:del w:id="4279" w:author="Regina Casanova" w:date="2018-07-07T15:18:00Z"/>
                <w:rFonts w:cs="Times New Roman"/>
                <w:color w:val="000000"/>
                <w:lang w:val="es-PE"/>
              </w:rPr>
            </w:pPr>
            <w:del w:id="4280" w:author="Regina Casanova" w:date="2018-07-07T15:18:00Z">
              <w:r w:rsidRPr="00BA156B" w:rsidDel="00BA63BC">
                <w:rPr>
                  <w:rFonts w:cs="Times New Roman"/>
                  <w:color w:val="000000"/>
                  <w:lang w:val="es-PE"/>
                </w:rPr>
                <w:delText>Alto - 3</w:delText>
              </w:r>
            </w:del>
          </w:p>
        </w:tc>
      </w:tr>
      <w:tr w:rsidR="00ED4396" w:rsidRPr="00BA156B" w:rsidDel="00BA63BC" w14:paraId="297E7421" w14:textId="7172E0DA" w:rsidTr="00ED4396">
        <w:tblPrEx>
          <w:tblBorders>
            <w:top w:val="none" w:sz="0" w:space="0" w:color="auto"/>
          </w:tblBorders>
        </w:tblPrEx>
        <w:trPr>
          <w:del w:id="4281" w:author="Regina Casanova" w:date="2018-07-07T15:18:00Z"/>
        </w:trPr>
        <w:tc>
          <w:tcPr>
            <w:tcW w:w="504" w:type="dxa"/>
            <w:tcBorders>
              <w:left w:val="single" w:sz="8" w:space="0" w:color="000000"/>
              <w:bottom w:val="single" w:sz="8" w:space="0" w:color="000000"/>
              <w:right w:val="single" w:sz="8" w:space="0" w:color="000000"/>
            </w:tcBorders>
            <w:vAlign w:val="bottom"/>
          </w:tcPr>
          <w:p w14:paraId="2E5EE875" w14:textId="20854DAC" w:rsidR="00ED4396" w:rsidRPr="00BA156B" w:rsidDel="00BA63BC" w:rsidRDefault="00ED4396">
            <w:pPr>
              <w:autoSpaceDE w:val="0"/>
              <w:autoSpaceDN w:val="0"/>
              <w:adjustRightInd w:val="0"/>
              <w:spacing w:line="360" w:lineRule="atLeast"/>
              <w:jc w:val="right"/>
              <w:rPr>
                <w:del w:id="4282" w:author="Regina Casanova" w:date="2018-07-07T15:18:00Z"/>
                <w:rFonts w:cs="Times New Roman"/>
                <w:color w:val="000000"/>
                <w:lang w:val="es-PE"/>
              </w:rPr>
            </w:pPr>
            <w:del w:id="4283" w:author="Regina Casanova" w:date="2018-07-07T15:18:00Z">
              <w:r w:rsidRPr="00BA156B" w:rsidDel="00BA63BC">
                <w:rPr>
                  <w:rFonts w:cs="Times New Roman"/>
                  <w:color w:val="000000"/>
                  <w:lang w:val="es-PE"/>
                </w:rPr>
                <w:delText>11</w:delText>
              </w:r>
            </w:del>
          </w:p>
        </w:tc>
        <w:tc>
          <w:tcPr>
            <w:tcW w:w="1715" w:type="dxa"/>
            <w:tcBorders>
              <w:bottom w:val="single" w:sz="8" w:space="0" w:color="000000"/>
              <w:right w:val="single" w:sz="8" w:space="0" w:color="000000"/>
            </w:tcBorders>
            <w:vAlign w:val="bottom"/>
          </w:tcPr>
          <w:p w14:paraId="0A08A9D2" w14:textId="35017A3B" w:rsidR="00ED4396" w:rsidRPr="00BA156B" w:rsidDel="00BA63BC" w:rsidRDefault="00ED4396">
            <w:pPr>
              <w:autoSpaceDE w:val="0"/>
              <w:autoSpaceDN w:val="0"/>
              <w:adjustRightInd w:val="0"/>
              <w:spacing w:line="360" w:lineRule="atLeast"/>
              <w:rPr>
                <w:del w:id="4284" w:author="Regina Casanova" w:date="2018-07-07T15:18:00Z"/>
                <w:rFonts w:cs="Times New Roman"/>
                <w:color w:val="000000"/>
                <w:lang w:val="es-PE"/>
              </w:rPr>
            </w:pPr>
            <w:del w:id="4285"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0967A48D" w14:textId="14BAEC7F" w:rsidR="00ED4396" w:rsidRPr="00BA156B" w:rsidDel="00BA63BC" w:rsidRDefault="00ED4396">
            <w:pPr>
              <w:autoSpaceDE w:val="0"/>
              <w:autoSpaceDN w:val="0"/>
              <w:adjustRightInd w:val="0"/>
              <w:spacing w:line="360" w:lineRule="atLeast"/>
              <w:rPr>
                <w:del w:id="4286" w:author="Regina Casanova" w:date="2018-07-07T15:18:00Z"/>
                <w:rFonts w:cs="Times New Roman"/>
                <w:color w:val="000000"/>
                <w:lang w:val="es-PE"/>
              </w:rPr>
            </w:pPr>
            <w:del w:id="4287" w:author="Regina Casanova" w:date="2018-07-07T15:18:00Z">
              <w:r w:rsidRPr="00BA156B" w:rsidDel="00BA63BC">
                <w:rPr>
                  <w:rFonts w:cs="Times New Roman"/>
                  <w:color w:val="000000"/>
                  <w:lang w:val="es-PE"/>
                </w:rPr>
                <w:delText>Identificación</w:delText>
              </w:r>
            </w:del>
          </w:p>
        </w:tc>
        <w:tc>
          <w:tcPr>
            <w:tcW w:w="5380" w:type="dxa"/>
            <w:tcBorders>
              <w:bottom w:val="single" w:sz="8" w:space="0" w:color="000000"/>
              <w:right w:val="single" w:sz="8" w:space="0" w:color="000000"/>
            </w:tcBorders>
            <w:vAlign w:val="bottom"/>
          </w:tcPr>
          <w:p w14:paraId="68205EBB" w14:textId="6B09F140" w:rsidR="00ED4396" w:rsidRPr="00BA156B" w:rsidDel="00BA63BC" w:rsidRDefault="00D00DDC">
            <w:pPr>
              <w:autoSpaceDE w:val="0"/>
              <w:autoSpaceDN w:val="0"/>
              <w:adjustRightInd w:val="0"/>
              <w:spacing w:line="360" w:lineRule="atLeast"/>
              <w:rPr>
                <w:del w:id="4288" w:author="Regina Casanova" w:date="2018-07-07T15:18:00Z"/>
                <w:rFonts w:cs="Times New Roman"/>
                <w:color w:val="000000"/>
                <w:lang w:val="es-PE"/>
              </w:rPr>
            </w:pPr>
            <w:del w:id="428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presentar un reclamo </w:delText>
              </w:r>
              <w:r w:rsidR="00BA156B" w:rsidRPr="00BA156B" w:rsidDel="00BA63BC">
                <w:rPr>
                  <w:rFonts w:cs="Times New Roman"/>
                  <w:color w:val="000000"/>
                  <w:lang w:val="es-PE"/>
                </w:rPr>
                <w:delText>identificándome</w:delText>
              </w:r>
              <w:r w:rsidR="00ED4396" w:rsidRPr="00BA156B" w:rsidDel="00BA63BC">
                <w:rPr>
                  <w:rFonts w:cs="Times New Roman"/>
                  <w:color w:val="000000"/>
                  <w:lang w:val="es-PE"/>
                </w:rPr>
                <w:delText xml:space="preserve"> para poder acelerar el proceso de resolución del reclamo</w:delText>
              </w:r>
            </w:del>
          </w:p>
        </w:tc>
        <w:tc>
          <w:tcPr>
            <w:tcW w:w="2341" w:type="dxa"/>
            <w:tcBorders>
              <w:bottom w:val="single" w:sz="8" w:space="0" w:color="000000"/>
              <w:right w:val="single" w:sz="8" w:space="0" w:color="000000"/>
            </w:tcBorders>
            <w:vAlign w:val="bottom"/>
          </w:tcPr>
          <w:p w14:paraId="3CDF1DE6" w14:textId="77790B20" w:rsidR="00ED4396" w:rsidRPr="00BA156B" w:rsidDel="00BA63BC" w:rsidRDefault="00ED4396">
            <w:pPr>
              <w:autoSpaceDE w:val="0"/>
              <w:autoSpaceDN w:val="0"/>
              <w:adjustRightInd w:val="0"/>
              <w:spacing w:line="360" w:lineRule="atLeast"/>
              <w:rPr>
                <w:del w:id="4290" w:author="Regina Casanova" w:date="2018-07-07T15:18:00Z"/>
                <w:rFonts w:cs="Times New Roman"/>
                <w:color w:val="000000"/>
                <w:lang w:val="es-PE"/>
              </w:rPr>
            </w:pPr>
            <w:del w:id="4291" w:author="Regina Casanova" w:date="2018-07-07T15:18:00Z">
              <w:r w:rsidRPr="00BA156B" w:rsidDel="00BA63BC">
                <w:rPr>
                  <w:rFonts w:cs="Times New Roman"/>
                  <w:color w:val="000000"/>
                  <w:lang w:val="es-PE"/>
                </w:rPr>
                <w:delText>Pedir DNI del que se queja y validarlo con fecha de cumpleaños</w:delText>
              </w:r>
            </w:del>
          </w:p>
        </w:tc>
        <w:tc>
          <w:tcPr>
            <w:tcW w:w="1559" w:type="dxa"/>
            <w:tcBorders>
              <w:bottom w:val="single" w:sz="8" w:space="0" w:color="000000"/>
              <w:right w:val="single" w:sz="8" w:space="0" w:color="000000"/>
            </w:tcBorders>
            <w:vAlign w:val="bottom"/>
          </w:tcPr>
          <w:p w14:paraId="568AE4F5" w14:textId="79ACB399" w:rsidR="00ED4396" w:rsidRPr="00BA156B" w:rsidDel="00BA63BC" w:rsidRDefault="00ED4396">
            <w:pPr>
              <w:autoSpaceDE w:val="0"/>
              <w:autoSpaceDN w:val="0"/>
              <w:adjustRightInd w:val="0"/>
              <w:spacing w:line="360" w:lineRule="atLeast"/>
              <w:rPr>
                <w:del w:id="4292" w:author="Regina Casanova" w:date="2018-07-07T15:18:00Z"/>
                <w:rFonts w:cs="Times New Roman"/>
                <w:color w:val="000000"/>
                <w:lang w:val="es-PE"/>
              </w:rPr>
            </w:pPr>
            <w:del w:id="4293" w:author="Regina Casanova" w:date="2018-07-07T15:18:00Z">
              <w:r w:rsidRPr="00BA156B" w:rsidDel="00BA63BC">
                <w:rPr>
                  <w:rFonts w:cs="Times New Roman"/>
                  <w:color w:val="000000"/>
                  <w:lang w:val="es-PE"/>
                </w:rPr>
                <w:delText>Alto - 3</w:delText>
              </w:r>
            </w:del>
          </w:p>
        </w:tc>
      </w:tr>
      <w:tr w:rsidR="00ED4396" w:rsidRPr="00BA156B" w:rsidDel="00BA63BC" w14:paraId="1D8BBECF" w14:textId="38B33088" w:rsidTr="00ED4396">
        <w:tblPrEx>
          <w:tblBorders>
            <w:top w:val="none" w:sz="0" w:space="0" w:color="auto"/>
          </w:tblBorders>
        </w:tblPrEx>
        <w:trPr>
          <w:del w:id="429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339E9C1" w14:textId="5F28F72A" w:rsidR="00ED4396" w:rsidRPr="00BA156B" w:rsidDel="00BA63BC" w:rsidRDefault="00ED4396">
            <w:pPr>
              <w:autoSpaceDE w:val="0"/>
              <w:autoSpaceDN w:val="0"/>
              <w:adjustRightInd w:val="0"/>
              <w:spacing w:line="360" w:lineRule="atLeast"/>
              <w:jc w:val="right"/>
              <w:rPr>
                <w:del w:id="4295" w:author="Regina Casanova" w:date="2018-07-07T15:18:00Z"/>
                <w:rFonts w:cs="Times New Roman"/>
                <w:color w:val="000000"/>
                <w:lang w:val="es-PE"/>
              </w:rPr>
            </w:pPr>
            <w:del w:id="4296" w:author="Regina Casanova" w:date="2018-07-07T15:18:00Z">
              <w:r w:rsidRPr="00BA156B" w:rsidDel="00BA63BC">
                <w:rPr>
                  <w:rFonts w:cs="Times New Roman"/>
                  <w:color w:val="000000"/>
                  <w:lang w:val="es-PE"/>
                </w:rPr>
                <w:delText>12</w:delText>
              </w:r>
            </w:del>
          </w:p>
        </w:tc>
        <w:tc>
          <w:tcPr>
            <w:tcW w:w="1715" w:type="dxa"/>
            <w:tcBorders>
              <w:bottom w:val="single" w:sz="8" w:space="0" w:color="000000"/>
              <w:right w:val="single" w:sz="8" w:space="0" w:color="000000"/>
            </w:tcBorders>
            <w:shd w:val="clear" w:color="auto" w:fill="E1E0E0"/>
            <w:vAlign w:val="bottom"/>
          </w:tcPr>
          <w:p w14:paraId="0FC9942B" w14:textId="419EFCB8" w:rsidR="00ED4396" w:rsidRPr="00BA156B" w:rsidDel="00BA63BC" w:rsidRDefault="00ED4396">
            <w:pPr>
              <w:autoSpaceDE w:val="0"/>
              <w:autoSpaceDN w:val="0"/>
              <w:adjustRightInd w:val="0"/>
              <w:spacing w:line="360" w:lineRule="atLeast"/>
              <w:rPr>
                <w:del w:id="4297" w:author="Regina Casanova" w:date="2018-07-07T15:18:00Z"/>
                <w:rFonts w:cs="Times New Roman"/>
                <w:color w:val="000000"/>
                <w:lang w:val="es-PE"/>
              </w:rPr>
            </w:pPr>
            <w:del w:id="4298"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345DD42" w14:textId="09D5D18C" w:rsidR="00ED4396" w:rsidRPr="00BA156B" w:rsidDel="00BA63BC" w:rsidRDefault="00ED4396" w:rsidP="00BA156B">
            <w:pPr>
              <w:autoSpaceDE w:val="0"/>
              <w:autoSpaceDN w:val="0"/>
              <w:adjustRightInd w:val="0"/>
              <w:spacing w:line="360" w:lineRule="atLeast"/>
              <w:rPr>
                <w:del w:id="4299" w:author="Regina Casanova" w:date="2018-07-07T15:18:00Z"/>
                <w:rFonts w:cs="Times New Roman"/>
                <w:color w:val="000000"/>
                <w:lang w:val="es-PE"/>
              </w:rPr>
            </w:pPr>
            <w:del w:id="4300" w:author="Regina Casanova" w:date="2018-07-07T15:18:00Z">
              <w:r w:rsidRPr="00BA156B" w:rsidDel="00BA63BC">
                <w:rPr>
                  <w:rFonts w:cs="Times New Roman"/>
                  <w:color w:val="000000"/>
                  <w:lang w:val="es-PE"/>
                </w:rPr>
                <w:delText>Temas parecidos a su reclamo y</w:delText>
              </w:r>
              <w:r w:rsidR="00BA156B" w:rsidRPr="00BA156B" w:rsidDel="00BA63BC">
                <w:rPr>
                  <w:rFonts w:cs="Times New Roman"/>
                  <w:color w:val="000000"/>
                  <w:lang w:val="es-PE"/>
                </w:rPr>
                <w:delText xml:space="preserve"> temas populares</w:delText>
              </w:r>
            </w:del>
          </w:p>
        </w:tc>
        <w:tc>
          <w:tcPr>
            <w:tcW w:w="5380" w:type="dxa"/>
            <w:tcBorders>
              <w:bottom w:val="single" w:sz="8" w:space="0" w:color="000000"/>
              <w:right w:val="single" w:sz="8" w:space="0" w:color="000000"/>
            </w:tcBorders>
            <w:shd w:val="clear" w:color="auto" w:fill="E1E0E0"/>
            <w:vAlign w:val="bottom"/>
          </w:tcPr>
          <w:p w14:paraId="6A460A2F" w14:textId="0A5D92CB" w:rsidR="00ED4396" w:rsidRPr="00BA156B" w:rsidDel="00BA63BC" w:rsidRDefault="00D00DDC" w:rsidP="00BA156B">
            <w:pPr>
              <w:autoSpaceDE w:val="0"/>
              <w:autoSpaceDN w:val="0"/>
              <w:adjustRightInd w:val="0"/>
              <w:spacing w:line="360" w:lineRule="atLeast"/>
              <w:rPr>
                <w:del w:id="4301" w:author="Regina Casanova" w:date="2018-07-07T15:18:00Z"/>
                <w:rFonts w:cs="Times New Roman"/>
                <w:color w:val="000000"/>
                <w:lang w:val="es-PE"/>
              </w:rPr>
            </w:pPr>
            <w:del w:id="430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ver temas parecidos a mi reclamo y </w:delText>
              </w:r>
              <w:r w:rsidR="00BA156B" w:rsidRPr="00BA156B" w:rsidDel="00BA63BC">
                <w:rPr>
                  <w:rFonts w:cs="Times New Roman"/>
                  <w:color w:val="000000"/>
                  <w:lang w:val="es-PE"/>
                </w:rPr>
                <w:delText>temas populares</w:delText>
              </w:r>
              <w:r w:rsidR="00ED4396" w:rsidRPr="00BA156B" w:rsidDel="00BA63BC">
                <w:rPr>
                  <w:rFonts w:cs="Times New Roman"/>
                  <w:color w:val="000000"/>
                  <w:lang w:val="es-PE"/>
                </w:rPr>
                <w:delText xml:space="preserve"> para poder comprobar que los problemas suceden a todos</w:delText>
              </w:r>
            </w:del>
          </w:p>
        </w:tc>
        <w:tc>
          <w:tcPr>
            <w:tcW w:w="2341" w:type="dxa"/>
            <w:tcBorders>
              <w:bottom w:val="single" w:sz="8" w:space="0" w:color="000000"/>
              <w:right w:val="single" w:sz="8" w:space="0" w:color="000000"/>
            </w:tcBorders>
            <w:shd w:val="clear" w:color="auto" w:fill="E1E0E0"/>
            <w:vAlign w:val="bottom"/>
          </w:tcPr>
          <w:p w14:paraId="1C01ABC8" w14:textId="42D52061" w:rsidR="00ED4396" w:rsidRPr="00BA156B" w:rsidDel="00BA63BC" w:rsidRDefault="00ED4396">
            <w:pPr>
              <w:autoSpaceDE w:val="0"/>
              <w:autoSpaceDN w:val="0"/>
              <w:adjustRightInd w:val="0"/>
              <w:spacing w:line="360" w:lineRule="atLeast"/>
              <w:rPr>
                <w:del w:id="4303" w:author="Regina Casanova" w:date="2018-07-07T15:18:00Z"/>
                <w:rFonts w:cs="Times New Roman"/>
                <w:color w:val="000000"/>
                <w:lang w:val="es-PE"/>
              </w:rPr>
            </w:pPr>
            <w:del w:id="4304" w:author="Regina Casanova" w:date="2018-07-07T15:18:00Z">
              <w:r w:rsidRPr="00BA156B" w:rsidDel="00BA63BC">
                <w:rPr>
                  <w:rFonts w:cs="Times New Roman"/>
                  <w:color w:val="000000"/>
                  <w:lang w:val="es-PE"/>
                </w:rPr>
                <w:delText>Armar web de tendencias y de temas populares</w:delText>
              </w:r>
            </w:del>
          </w:p>
        </w:tc>
        <w:tc>
          <w:tcPr>
            <w:tcW w:w="1559" w:type="dxa"/>
            <w:tcBorders>
              <w:bottom w:val="single" w:sz="8" w:space="0" w:color="000000"/>
              <w:right w:val="single" w:sz="8" w:space="0" w:color="000000"/>
            </w:tcBorders>
            <w:shd w:val="clear" w:color="auto" w:fill="E1E0E0"/>
            <w:vAlign w:val="bottom"/>
          </w:tcPr>
          <w:p w14:paraId="0727D10E" w14:textId="054810A5" w:rsidR="00ED4396" w:rsidRPr="00BA156B" w:rsidDel="00BA63BC" w:rsidRDefault="00ED4396">
            <w:pPr>
              <w:autoSpaceDE w:val="0"/>
              <w:autoSpaceDN w:val="0"/>
              <w:adjustRightInd w:val="0"/>
              <w:spacing w:line="360" w:lineRule="atLeast"/>
              <w:rPr>
                <w:del w:id="4305" w:author="Regina Casanova" w:date="2018-07-07T15:18:00Z"/>
                <w:rFonts w:cs="Times New Roman"/>
                <w:color w:val="000000"/>
                <w:lang w:val="es-PE"/>
              </w:rPr>
            </w:pPr>
            <w:del w:id="4306" w:author="Regina Casanova" w:date="2018-07-07T15:18:00Z">
              <w:r w:rsidRPr="00BA156B" w:rsidDel="00BA63BC">
                <w:rPr>
                  <w:rFonts w:cs="Times New Roman"/>
                  <w:color w:val="000000"/>
                  <w:lang w:val="es-PE"/>
                </w:rPr>
                <w:delText>Bajo - 1</w:delText>
              </w:r>
            </w:del>
          </w:p>
        </w:tc>
      </w:tr>
      <w:tr w:rsidR="00ED4396" w:rsidRPr="00BA156B" w:rsidDel="00BA63BC" w14:paraId="42F31ED6" w14:textId="32B37FD0" w:rsidTr="00ED4396">
        <w:tblPrEx>
          <w:tblBorders>
            <w:top w:val="none" w:sz="0" w:space="0" w:color="auto"/>
          </w:tblBorders>
        </w:tblPrEx>
        <w:trPr>
          <w:del w:id="4307" w:author="Regina Casanova" w:date="2018-07-07T15:18:00Z"/>
        </w:trPr>
        <w:tc>
          <w:tcPr>
            <w:tcW w:w="504" w:type="dxa"/>
            <w:tcBorders>
              <w:left w:val="single" w:sz="8" w:space="0" w:color="000000"/>
              <w:bottom w:val="single" w:sz="8" w:space="0" w:color="000000"/>
              <w:right w:val="single" w:sz="8" w:space="0" w:color="000000"/>
            </w:tcBorders>
            <w:vAlign w:val="bottom"/>
          </w:tcPr>
          <w:p w14:paraId="1523D1EF" w14:textId="4D5999C9" w:rsidR="00ED4396" w:rsidRPr="00BA156B" w:rsidDel="00BA63BC" w:rsidRDefault="00ED4396">
            <w:pPr>
              <w:autoSpaceDE w:val="0"/>
              <w:autoSpaceDN w:val="0"/>
              <w:adjustRightInd w:val="0"/>
              <w:spacing w:line="360" w:lineRule="atLeast"/>
              <w:jc w:val="right"/>
              <w:rPr>
                <w:del w:id="4308" w:author="Regina Casanova" w:date="2018-07-07T15:18:00Z"/>
                <w:rFonts w:cs="Times New Roman"/>
                <w:color w:val="000000"/>
                <w:lang w:val="es-PE"/>
              </w:rPr>
            </w:pPr>
            <w:del w:id="4309" w:author="Regina Casanova" w:date="2018-07-07T15:18:00Z">
              <w:r w:rsidRPr="00BA156B" w:rsidDel="00BA63BC">
                <w:rPr>
                  <w:rFonts w:cs="Times New Roman"/>
                  <w:color w:val="000000"/>
                  <w:lang w:val="es-PE"/>
                </w:rPr>
                <w:delText>13</w:delText>
              </w:r>
            </w:del>
          </w:p>
        </w:tc>
        <w:tc>
          <w:tcPr>
            <w:tcW w:w="1715" w:type="dxa"/>
            <w:tcBorders>
              <w:bottom w:val="single" w:sz="8" w:space="0" w:color="000000"/>
              <w:right w:val="single" w:sz="8" w:space="0" w:color="000000"/>
            </w:tcBorders>
            <w:vAlign w:val="bottom"/>
          </w:tcPr>
          <w:p w14:paraId="1A398349" w14:textId="016D9FB2" w:rsidR="00ED4396" w:rsidRPr="00BA156B" w:rsidDel="00BA63BC" w:rsidRDefault="00ED4396">
            <w:pPr>
              <w:autoSpaceDE w:val="0"/>
              <w:autoSpaceDN w:val="0"/>
              <w:adjustRightInd w:val="0"/>
              <w:spacing w:line="360" w:lineRule="atLeast"/>
              <w:rPr>
                <w:del w:id="4310" w:author="Regina Casanova" w:date="2018-07-07T15:18:00Z"/>
                <w:rFonts w:cs="Times New Roman"/>
                <w:color w:val="000000"/>
                <w:lang w:val="es-PE"/>
              </w:rPr>
            </w:pPr>
            <w:del w:id="4311"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B6E499C" w14:textId="659423D0" w:rsidR="00ED4396" w:rsidRPr="00BA156B" w:rsidDel="00BA63BC" w:rsidRDefault="00ED4396">
            <w:pPr>
              <w:autoSpaceDE w:val="0"/>
              <w:autoSpaceDN w:val="0"/>
              <w:adjustRightInd w:val="0"/>
              <w:spacing w:line="360" w:lineRule="atLeast"/>
              <w:rPr>
                <w:del w:id="4312" w:author="Regina Casanova" w:date="2018-07-07T15:18:00Z"/>
                <w:rFonts w:cs="Times New Roman"/>
                <w:color w:val="000000"/>
                <w:lang w:val="es-PE"/>
              </w:rPr>
            </w:pPr>
            <w:del w:id="4313" w:author="Regina Casanova" w:date="2018-07-07T15:18:00Z">
              <w:r w:rsidRPr="00BA156B" w:rsidDel="00BA63BC">
                <w:rPr>
                  <w:rFonts w:cs="Times New Roman"/>
                  <w:color w:val="000000"/>
                  <w:lang w:val="es-PE"/>
                </w:rPr>
                <w:delText>Asegurarse que el reclamo lo reciba alguien</w:delText>
              </w:r>
            </w:del>
          </w:p>
        </w:tc>
        <w:tc>
          <w:tcPr>
            <w:tcW w:w="5380" w:type="dxa"/>
            <w:tcBorders>
              <w:bottom w:val="single" w:sz="8" w:space="0" w:color="000000"/>
              <w:right w:val="single" w:sz="8" w:space="0" w:color="000000"/>
            </w:tcBorders>
            <w:vAlign w:val="bottom"/>
          </w:tcPr>
          <w:p w14:paraId="410AA117" w14:textId="5398A96A" w:rsidR="00ED4396" w:rsidRPr="00BA156B" w:rsidDel="00BA63BC" w:rsidRDefault="00D00DDC">
            <w:pPr>
              <w:autoSpaceDE w:val="0"/>
              <w:autoSpaceDN w:val="0"/>
              <w:adjustRightInd w:val="0"/>
              <w:spacing w:line="360" w:lineRule="atLeast"/>
              <w:rPr>
                <w:del w:id="4314" w:author="Regina Casanova" w:date="2018-07-07T15:18:00Z"/>
                <w:rFonts w:cs="Times New Roman"/>
                <w:color w:val="000000"/>
                <w:lang w:val="es-PE"/>
              </w:rPr>
            </w:pPr>
            <w:del w:id="431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asegurarme que mi reclamo sea recibido para poder sentirme tranquilo de que lo están revisando</w:delText>
              </w:r>
            </w:del>
          </w:p>
        </w:tc>
        <w:tc>
          <w:tcPr>
            <w:tcW w:w="2341" w:type="dxa"/>
            <w:tcBorders>
              <w:bottom w:val="single" w:sz="8" w:space="0" w:color="000000"/>
              <w:right w:val="single" w:sz="8" w:space="0" w:color="000000"/>
            </w:tcBorders>
            <w:vAlign w:val="bottom"/>
          </w:tcPr>
          <w:p w14:paraId="4FD2CAC4" w14:textId="22A8368E" w:rsidR="00ED4396" w:rsidRPr="00BA156B" w:rsidDel="00BA63BC" w:rsidRDefault="00ED4396">
            <w:pPr>
              <w:autoSpaceDE w:val="0"/>
              <w:autoSpaceDN w:val="0"/>
              <w:adjustRightInd w:val="0"/>
              <w:spacing w:line="360" w:lineRule="atLeast"/>
              <w:rPr>
                <w:del w:id="4316" w:author="Regina Casanova" w:date="2018-07-07T15:18:00Z"/>
                <w:rFonts w:cs="Times New Roman"/>
                <w:color w:val="000000"/>
                <w:lang w:val="es-PE"/>
              </w:rPr>
            </w:pPr>
            <w:del w:id="4317" w:author="Regina Casanova" w:date="2018-07-07T15:18:00Z">
              <w:r w:rsidRPr="00BA156B" w:rsidDel="00BA63BC">
                <w:rPr>
                  <w:rFonts w:cs="Times New Roman"/>
                  <w:color w:val="000000"/>
                  <w:lang w:val="es-PE"/>
                </w:rPr>
                <w:delText>Asignar reclamo a alguien por cada IPRESS y que tenga opción de Leído</w:delText>
              </w:r>
            </w:del>
          </w:p>
        </w:tc>
        <w:tc>
          <w:tcPr>
            <w:tcW w:w="1559" w:type="dxa"/>
            <w:tcBorders>
              <w:bottom w:val="single" w:sz="8" w:space="0" w:color="000000"/>
              <w:right w:val="single" w:sz="8" w:space="0" w:color="000000"/>
            </w:tcBorders>
            <w:vAlign w:val="bottom"/>
          </w:tcPr>
          <w:p w14:paraId="64B9B21E" w14:textId="2A41A068" w:rsidR="00ED4396" w:rsidRPr="00BA156B" w:rsidDel="00BA63BC" w:rsidRDefault="00ED4396">
            <w:pPr>
              <w:autoSpaceDE w:val="0"/>
              <w:autoSpaceDN w:val="0"/>
              <w:adjustRightInd w:val="0"/>
              <w:spacing w:line="360" w:lineRule="atLeast"/>
              <w:rPr>
                <w:del w:id="4318" w:author="Regina Casanova" w:date="2018-07-07T15:18:00Z"/>
                <w:rFonts w:cs="Times New Roman"/>
                <w:color w:val="000000"/>
                <w:lang w:val="es-PE"/>
              </w:rPr>
            </w:pPr>
            <w:del w:id="4319" w:author="Regina Casanova" w:date="2018-07-07T15:18:00Z">
              <w:r w:rsidRPr="00BA156B" w:rsidDel="00BA63BC">
                <w:rPr>
                  <w:rFonts w:cs="Times New Roman"/>
                  <w:color w:val="000000"/>
                  <w:lang w:val="es-PE"/>
                </w:rPr>
                <w:delText>Medio - 2</w:delText>
              </w:r>
            </w:del>
          </w:p>
        </w:tc>
      </w:tr>
      <w:tr w:rsidR="00ED4396" w:rsidRPr="00BA156B" w:rsidDel="00BA63BC" w14:paraId="49BADBDB" w14:textId="3A900F18" w:rsidTr="00ED4396">
        <w:tblPrEx>
          <w:tblBorders>
            <w:top w:val="none" w:sz="0" w:space="0" w:color="auto"/>
          </w:tblBorders>
        </w:tblPrEx>
        <w:trPr>
          <w:del w:id="432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3F2CDD7" w14:textId="2B3B13B9" w:rsidR="00ED4396" w:rsidRPr="00BA156B" w:rsidDel="00BA63BC" w:rsidRDefault="00ED4396">
            <w:pPr>
              <w:autoSpaceDE w:val="0"/>
              <w:autoSpaceDN w:val="0"/>
              <w:adjustRightInd w:val="0"/>
              <w:spacing w:line="360" w:lineRule="atLeast"/>
              <w:jc w:val="right"/>
              <w:rPr>
                <w:del w:id="4321" w:author="Regina Casanova" w:date="2018-07-07T15:18:00Z"/>
                <w:rFonts w:cs="Times New Roman"/>
                <w:color w:val="000000"/>
                <w:lang w:val="es-PE"/>
              </w:rPr>
            </w:pPr>
            <w:del w:id="4322" w:author="Regina Casanova" w:date="2018-07-07T15:18:00Z">
              <w:r w:rsidRPr="00BA156B" w:rsidDel="00BA63BC">
                <w:rPr>
                  <w:rFonts w:cs="Times New Roman"/>
                  <w:color w:val="000000"/>
                  <w:lang w:val="es-PE"/>
                </w:rPr>
                <w:delText>14</w:delText>
              </w:r>
            </w:del>
          </w:p>
        </w:tc>
        <w:tc>
          <w:tcPr>
            <w:tcW w:w="1715" w:type="dxa"/>
            <w:tcBorders>
              <w:bottom w:val="single" w:sz="8" w:space="0" w:color="000000"/>
              <w:right w:val="single" w:sz="8" w:space="0" w:color="000000"/>
            </w:tcBorders>
            <w:shd w:val="clear" w:color="auto" w:fill="E1E0E0"/>
            <w:vAlign w:val="bottom"/>
          </w:tcPr>
          <w:p w14:paraId="14CF5945" w14:textId="14706CC9" w:rsidR="00ED4396" w:rsidRPr="00BA156B" w:rsidDel="00BA63BC" w:rsidRDefault="00ED4396">
            <w:pPr>
              <w:autoSpaceDE w:val="0"/>
              <w:autoSpaceDN w:val="0"/>
              <w:adjustRightInd w:val="0"/>
              <w:spacing w:line="360" w:lineRule="atLeast"/>
              <w:rPr>
                <w:del w:id="4323" w:author="Regina Casanova" w:date="2018-07-07T15:18:00Z"/>
                <w:rFonts w:cs="Times New Roman"/>
                <w:color w:val="000000"/>
                <w:lang w:val="es-PE"/>
              </w:rPr>
            </w:pPr>
            <w:del w:id="4324"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71A06D54" w14:textId="380A26EC" w:rsidR="00ED4396" w:rsidRPr="00BA156B" w:rsidDel="00BA63BC" w:rsidRDefault="00ED4396">
            <w:pPr>
              <w:autoSpaceDE w:val="0"/>
              <w:autoSpaceDN w:val="0"/>
              <w:adjustRightInd w:val="0"/>
              <w:spacing w:line="360" w:lineRule="atLeast"/>
              <w:rPr>
                <w:del w:id="4325" w:author="Regina Casanova" w:date="2018-07-07T15:18:00Z"/>
                <w:rFonts w:cs="Times New Roman"/>
                <w:color w:val="000000"/>
                <w:lang w:val="es-PE"/>
              </w:rPr>
            </w:pPr>
            <w:del w:id="4326" w:author="Regina Casanova" w:date="2018-07-07T15:18:00Z">
              <w:r w:rsidRPr="00BA156B" w:rsidDel="00BA63BC">
                <w:rPr>
                  <w:rFonts w:cs="Times New Roman"/>
                  <w:color w:val="000000"/>
                  <w:lang w:val="es-PE"/>
                </w:rPr>
                <w:delText>Subir fotos y videos cómo pruebas</w:delText>
              </w:r>
            </w:del>
          </w:p>
        </w:tc>
        <w:tc>
          <w:tcPr>
            <w:tcW w:w="5380" w:type="dxa"/>
            <w:tcBorders>
              <w:bottom w:val="single" w:sz="8" w:space="0" w:color="000000"/>
              <w:right w:val="single" w:sz="8" w:space="0" w:color="000000"/>
            </w:tcBorders>
            <w:shd w:val="clear" w:color="auto" w:fill="E1E0E0"/>
            <w:vAlign w:val="bottom"/>
          </w:tcPr>
          <w:p w14:paraId="328F1160" w14:textId="7BD989F1" w:rsidR="00ED4396" w:rsidRPr="00BA156B" w:rsidDel="00BA63BC" w:rsidRDefault="00D00DDC">
            <w:pPr>
              <w:autoSpaceDE w:val="0"/>
              <w:autoSpaceDN w:val="0"/>
              <w:adjustRightInd w:val="0"/>
              <w:spacing w:line="360" w:lineRule="atLeast"/>
              <w:rPr>
                <w:del w:id="4327" w:author="Regina Casanova" w:date="2018-07-07T15:18:00Z"/>
                <w:rFonts w:cs="Times New Roman"/>
                <w:color w:val="000000"/>
                <w:lang w:val="es-PE"/>
              </w:rPr>
            </w:pPr>
            <w:del w:id="432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colocar evidencia multimedia de lo que me ocurrió para poder sustentar mi reclamo</w:delText>
              </w:r>
            </w:del>
          </w:p>
        </w:tc>
        <w:tc>
          <w:tcPr>
            <w:tcW w:w="2341" w:type="dxa"/>
            <w:tcBorders>
              <w:bottom w:val="single" w:sz="8" w:space="0" w:color="000000"/>
              <w:right w:val="single" w:sz="8" w:space="0" w:color="000000"/>
            </w:tcBorders>
            <w:shd w:val="clear" w:color="auto" w:fill="E1E0E0"/>
            <w:vAlign w:val="bottom"/>
          </w:tcPr>
          <w:p w14:paraId="359A4C0B" w14:textId="54945F9E" w:rsidR="00ED4396" w:rsidRPr="00BA156B" w:rsidDel="00BA63BC" w:rsidRDefault="00ED4396">
            <w:pPr>
              <w:autoSpaceDE w:val="0"/>
              <w:autoSpaceDN w:val="0"/>
              <w:adjustRightInd w:val="0"/>
              <w:spacing w:line="360" w:lineRule="atLeast"/>
              <w:rPr>
                <w:del w:id="4329" w:author="Regina Casanova" w:date="2018-07-07T15:18:00Z"/>
                <w:rFonts w:cs="Times New Roman"/>
                <w:color w:val="000000"/>
                <w:lang w:val="es-PE"/>
              </w:rPr>
            </w:pPr>
            <w:del w:id="4330" w:author="Regina Casanova" w:date="2018-07-07T15:18:00Z">
              <w:r w:rsidRPr="00BA156B" w:rsidDel="00BA63BC">
                <w:rPr>
                  <w:rFonts w:cs="Times New Roman"/>
                  <w:color w:val="000000"/>
                  <w:lang w:val="es-PE"/>
                </w:rPr>
                <w:delText>Colocar opción para subir foto/video al momento de colocar el reclamo</w:delText>
              </w:r>
            </w:del>
          </w:p>
        </w:tc>
        <w:tc>
          <w:tcPr>
            <w:tcW w:w="1559" w:type="dxa"/>
            <w:tcBorders>
              <w:bottom w:val="single" w:sz="8" w:space="0" w:color="000000"/>
              <w:right w:val="single" w:sz="8" w:space="0" w:color="000000"/>
            </w:tcBorders>
            <w:shd w:val="clear" w:color="auto" w:fill="E1E0E0"/>
            <w:vAlign w:val="bottom"/>
          </w:tcPr>
          <w:p w14:paraId="7B64165D" w14:textId="5B2521D7" w:rsidR="00ED4396" w:rsidRPr="00BA156B" w:rsidDel="00BA63BC" w:rsidRDefault="00ED4396">
            <w:pPr>
              <w:autoSpaceDE w:val="0"/>
              <w:autoSpaceDN w:val="0"/>
              <w:adjustRightInd w:val="0"/>
              <w:spacing w:line="360" w:lineRule="atLeast"/>
              <w:rPr>
                <w:del w:id="4331" w:author="Regina Casanova" w:date="2018-07-07T15:18:00Z"/>
                <w:rFonts w:cs="Times New Roman"/>
                <w:color w:val="000000"/>
                <w:lang w:val="es-PE"/>
              </w:rPr>
            </w:pPr>
            <w:del w:id="4332" w:author="Regina Casanova" w:date="2018-07-07T15:18:00Z">
              <w:r w:rsidRPr="00BA156B" w:rsidDel="00BA63BC">
                <w:rPr>
                  <w:rFonts w:cs="Times New Roman"/>
                  <w:color w:val="000000"/>
                  <w:lang w:val="es-PE"/>
                </w:rPr>
                <w:delText>Medio - 2</w:delText>
              </w:r>
            </w:del>
          </w:p>
        </w:tc>
      </w:tr>
      <w:tr w:rsidR="00ED4396" w:rsidRPr="00BA156B" w:rsidDel="00BA63BC" w14:paraId="22C65F34" w14:textId="6EE9FFC7" w:rsidTr="00ED4396">
        <w:tblPrEx>
          <w:tblBorders>
            <w:top w:val="none" w:sz="0" w:space="0" w:color="auto"/>
          </w:tblBorders>
        </w:tblPrEx>
        <w:trPr>
          <w:del w:id="4333" w:author="Regina Casanova" w:date="2018-07-07T15:18:00Z"/>
        </w:trPr>
        <w:tc>
          <w:tcPr>
            <w:tcW w:w="504" w:type="dxa"/>
            <w:tcBorders>
              <w:left w:val="single" w:sz="8" w:space="0" w:color="000000"/>
              <w:bottom w:val="single" w:sz="8" w:space="0" w:color="000000"/>
              <w:right w:val="single" w:sz="8" w:space="0" w:color="000000"/>
            </w:tcBorders>
            <w:vAlign w:val="bottom"/>
          </w:tcPr>
          <w:p w14:paraId="209133F5" w14:textId="439FEB54" w:rsidR="00ED4396" w:rsidRPr="00BA156B" w:rsidDel="00BA63BC" w:rsidRDefault="00ED4396">
            <w:pPr>
              <w:autoSpaceDE w:val="0"/>
              <w:autoSpaceDN w:val="0"/>
              <w:adjustRightInd w:val="0"/>
              <w:spacing w:line="360" w:lineRule="atLeast"/>
              <w:jc w:val="right"/>
              <w:rPr>
                <w:del w:id="4334" w:author="Regina Casanova" w:date="2018-07-07T15:18:00Z"/>
                <w:rFonts w:cs="Times New Roman"/>
                <w:color w:val="000000"/>
                <w:lang w:val="es-PE"/>
              </w:rPr>
            </w:pPr>
            <w:del w:id="4335" w:author="Regina Casanova" w:date="2018-07-07T15:18:00Z">
              <w:r w:rsidRPr="00BA156B" w:rsidDel="00BA63BC">
                <w:rPr>
                  <w:rFonts w:cs="Times New Roman"/>
                  <w:color w:val="000000"/>
                  <w:lang w:val="es-PE"/>
                </w:rPr>
                <w:delText>15</w:delText>
              </w:r>
            </w:del>
          </w:p>
        </w:tc>
        <w:tc>
          <w:tcPr>
            <w:tcW w:w="1715" w:type="dxa"/>
            <w:tcBorders>
              <w:bottom w:val="single" w:sz="8" w:space="0" w:color="000000"/>
              <w:right w:val="single" w:sz="8" w:space="0" w:color="000000"/>
            </w:tcBorders>
            <w:vAlign w:val="bottom"/>
          </w:tcPr>
          <w:p w14:paraId="7D82F7D8" w14:textId="6913C6A9" w:rsidR="00ED4396" w:rsidRPr="00BA156B" w:rsidDel="00BA63BC" w:rsidRDefault="00ED4396">
            <w:pPr>
              <w:autoSpaceDE w:val="0"/>
              <w:autoSpaceDN w:val="0"/>
              <w:adjustRightInd w:val="0"/>
              <w:spacing w:line="360" w:lineRule="atLeast"/>
              <w:rPr>
                <w:del w:id="4336" w:author="Regina Casanova" w:date="2018-07-07T15:18:00Z"/>
                <w:rFonts w:cs="Times New Roman"/>
                <w:color w:val="000000"/>
                <w:lang w:val="es-PE"/>
              </w:rPr>
            </w:pPr>
            <w:del w:id="4337"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46B225D" w14:textId="0AFC08DC" w:rsidR="00ED4396" w:rsidRPr="00BA156B" w:rsidDel="00BA63BC" w:rsidRDefault="00ED4396">
            <w:pPr>
              <w:autoSpaceDE w:val="0"/>
              <w:autoSpaceDN w:val="0"/>
              <w:adjustRightInd w:val="0"/>
              <w:spacing w:line="360" w:lineRule="atLeast"/>
              <w:rPr>
                <w:del w:id="4338" w:author="Regina Casanova" w:date="2018-07-07T15:18:00Z"/>
                <w:rFonts w:cs="Times New Roman"/>
                <w:color w:val="000000"/>
                <w:lang w:val="es-PE"/>
              </w:rPr>
            </w:pPr>
            <w:del w:id="4339" w:author="Regina Casanova" w:date="2018-07-07T15:18:00Z">
              <w:r w:rsidRPr="00BA156B" w:rsidDel="00BA63BC">
                <w:rPr>
                  <w:rFonts w:cs="Times New Roman"/>
                  <w:color w:val="000000"/>
                  <w:lang w:val="es-PE"/>
                </w:rPr>
                <w:delText xml:space="preserve">Ejemplos de casos que fueron a favor del ciudadano. Si se </w:delText>
              </w:r>
              <w:r w:rsidR="00BA156B" w:rsidRPr="00BA156B" w:rsidDel="00BA63BC">
                <w:rPr>
                  <w:rFonts w:cs="Times New Roman"/>
                  <w:color w:val="000000"/>
                  <w:lang w:val="es-PE"/>
                </w:rPr>
                <w:delText>solucionó</w:delText>
              </w:r>
              <w:r w:rsidRPr="00BA156B" w:rsidDel="00BA63BC">
                <w:rPr>
                  <w:rFonts w:cs="Times New Roman"/>
                  <w:color w:val="000000"/>
                  <w:lang w:val="es-PE"/>
                </w:rPr>
                <w:delText xml:space="preserve"> o no.</w:delText>
              </w:r>
            </w:del>
          </w:p>
        </w:tc>
        <w:tc>
          <w:tcPr>
            <w:tcW w:w="5380" w:type="dxa"/>
            <w:tcBorders>
              <w:bottom w:val="single" w:sz="8" w:space="0" w:color="000000"/>
              <w:right w:val="single" w:sz="8" w:space="0" w:color="000000"/>
            </w:tcBorders>
            <w:vAlign w:val="bottom"/>
          </w:tcPr>
          <w:p w14:paraId="3D121E3B" w14:textId="001C2639" w:rsidR="00ED4396" w:rsidRPr="00BA156B" w:rsidDel="00BA63BC" w:rsidRDefault="00D00DDC">
            <w:pPr>
              <w:autoSpaceDE w:val="0"/>
              <w:autoSpaceDN w:val="0"/>
              <w:adjustRightInd w:val="0"/>
              <w:spacing w:line="360" w:lineRule="atLeast"/>
              <w:rPr>
                <w:del w:id="4340" w:author="Regina Casanova" w:date="2018-07-07T15:18:00Z"/>
                <w:rFonts w:cs="Times New Roman"/>
                <w:color w:val="000000"/>
                <w:lang w:val="es-PE"/>
              </w:rPr>
            </w:pPr>
            <w:del w:id="434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ver si hay casos similares que fueron solucionados para poder saber que mi reclamo será tomado en cuenta</w:delText>
              </w:r>
            </w:del>
          </w:p>
        </w:tc>
        <w:tc>
          <w:tcPr>
            <w:tcW w:w="2341" w:type="dxa"/>
            <w:tcBorders>
              <w:bottom w:val="single" w:sz="8" w:space="0" w:color="000000"/>
              <w:right w:val="single" w:sz="8" w:space="0" w:color="000000"/>
            </w:tcBorders>
            <w:vAlign w:val="bottom"/>
          </w:tcPr>
          <w:p w14:paraId="7B1E8C1B" w14:textId="52F300CB" w:rsidR="00ED4396" w:rsidRPr="00BA156B" w:rsidDel="00BA63BC" w:rsidRDefault="00ED4396">
            <w:pPr>
              <w:autoSpaceDE w:val="0"/>
              <w:autoSpaceDN w:val="0"/>
              <w:adjustRightInd w:val="0"/>
              <w:spacing w:line="360" w:lineRule="atLeast"/>
              <w:rPr>
                <w:del w:id="4342" w:author="Regina Casanova" w:date="2018-07-07T15:18:00Z"/>
                <w:rFonts w:cs="Times New Roman"/>
                <w:color w:val="000000"/>
                <w:lang w:val="es-PE"/>
              </w:rPr>
            </w:pPr>
            <w:del w:id="4343" w:author="Regina Casanova" w:date="2018-07-07T15:18:00Z">
              <w:r w:rsidRPr="00BA156B" w:rsidDel="00BA63BC">
                <w:rPr>
                  <w:rFonts w:cs="Times New Roman"/>
                  <w:color w:val="000000"/>
                  <w:lang w:val="es-PE"/>
                </w:rPr>
                <w:delText>Listado de reclamos de la IPRESS luego de presentar el reclamo</w:delText>
              </w:r>
            </w:del>
          </w:p>
        </w:tc>
        <w:tc>
          <w:tcPr>
            <w:tcW w:w="1559" w:type="dxa"/>
            <w:tcBorders>
              <w:bottom w:val="single" w:sz="8" w:space="0" w:color="000000"/>
              <w:right w:val="single" w:sz="8" w:space="0" w:color="000000"/>
            </w:tcBorders>
            <w:vAlign w:val="bottom"/>
          </w:tcPr>
          <w:p w14:paraId="5DF1DD5F" w14:textId="4F724C68" w:rsidR="00ED4396" w:rsidRPr="00BA156B" w:rsidDel="00BA63BC" w:rsidRDefault="00ED4396">
            <w:pPr>
              <w:autoSpaceDE w:val="0"/>
              <w:autoSpaceDN w:val="0"/>
              <w:adjustRightInd w:val="0"/>
              <w:spacing w:line="360" w:lineRule="atLeast"/>
              <w:rPr>
                <w:del w:id="4344" w:author="Regina Casanova" w:date="2018-07-07T15:18:00Z"/>
                <w:rFonts w:cs="Times New Roman"/>
                <w:color w:val="000000"/>
                <w:lang w:val="es-PE"/>
              </w:rPr>
            </w:pPr>
            <w:del w:id="4345" w:author="Regina Casanova" w:date="2018-07-07T15:18:00Z">
              <w:r w:rsidRPr="00BA156B" w:rsidDel="00BA63BC">
                <w:rPr>
                  <w:rFonts w:cs="Times New Roman"/>
                  <w:color w:val="000000"/>
                  <w:lang w:val="es-PE"/>
                </w:rPr>
                <w:delText>Bajo - 1</w:delText>
              </w:r>
            </w:del>
          </w:p>
        </w:tc>
      </w:tr>
      <w:tr w:rsidR="00ED4396" w:rsidRPr="00BA156B" w:rsidDel="00BA63BC" w14:paraId="6C836BF1" w14:textId="7EAFBC1C" w:rsidTr="00ED4396">
        <w:tblPrEx>
          <w:tblBorders>
            <w:top w:val="none" w:sz="0" w:space="0" w:color="auto"/>
          </w:tblBorders>
        </w:tblPrEx>
        <w:trPr>
          <w:del w:id="434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F3F11A1" w14:textId="220678DF" w:rsidR="00ED4396" w:rsidRPr="00BA156B" w:rsidDel="00BA63BC" w:rsidRDefault="00ED4396">
            <w:pPr>
              <w:autoSpaceDE w:val="0"/>
              <w:autoSpaceDN w:val="0"/>
              <w:adjustRightInd w:val="0"/>
              <w:spacing w:line="360" w:lineRule="atLeast"/>
              <w:jc w:val="right"/>
              <w:rPr>
                <w:del w:id="4347" w:author="Regina Casanova" w:date="2018-07-07T15:18:00Z"/>
                <w:rFonts w:cs="Times New Roman"/>
                <w:color w:val="000000"/>
                <w:lang w:val="es-PE"/>
              </w:rPr>
            </w:pPr>
            <w:del w:id="4348" w:author="Regina Casanova" w:date="2018-07-07T15:18:00Z">
              <w:r w:rsidRPr="00BA156B" w:rsidDel="00BA63BC">
                <w:rPr>
                  <w:rFonts w:cs="Times New Roman"/>
                  <w:color w:val="000000"/>
                  <w:lang w:val="es-PE"/>
                </w:rPr>
                <w:delText>16</w:delText>
              </w:r>
            </w:del>
          </w:p>
        </w:tc>
        <w:tc>
          <w:tcPr>
            <w:tcW w:w="1715" w:type="dxa"/>
            <w:tcBorders>
              <w:bottom w:val="single" w:sz="8" w:space="0" w:color="000000"/>
              <w:right w:val="single" w:sz="8" w:space="0" w:color="000000"/>
            </w:tcBorders>
            <w:shd w:val="clear" w:color="auto" w:fill="E1E0E0"/>
            <w:vAlign w:val="bottom"/>
          </w:tcPr>
          <w:p w14:paraId="219408C2" w14:textId="6D57B4FD" w:rsidR="00ED4396" w:rsidRPr="00BA156B" w:rsidDel="00BA63BC" w:rsidRDefault="00ED4396">
            <w:pPr>
              <w:autoSpaceDE w:val="0"/>
              <w:autoSpaceDN w:val="0"/>
              <w:adjustRightInd w:val="0"/>
              <w:spacing w:line="360" w:lineRule="atLeast"/>
              <w:rPr>
                <w:del w:id="4349" w:author="Regina Casanova" w:date="2018-07-07T15:18:00Z"/>
                <w:rFonts w:cs="Times New Roman"/>
                <w:color w:val="000000"/>
                <w:lang w:val="es-PE"/>
              </w:rPr>
            </w:pPr>
            <w:del w:id="4350"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720C7F4" w14:textId="58C72DAB" w:rsidR="00ED4396" w:rsidRPr="00BA156B" w:rsidDel="00BA63BC" w:rsidRDefault="00ED4396">
            <w:pPr>
              <w:autoSpaceDE w:val="0"/>
              <w:autoSpaceDN w:val="0"/>
              <w:adjustRightInd w:val="0"/>
              <w:spacing w:line="360" w:lineRule="atLeast"/>
              <w:rPr>
                <w:del w:id="4351" w:author="Regina Casanova" w:date="2018-07-07T15:18:00Z"/>
                <w:rFonts w:cs="Times New Roman"/>
                <w:color w:val="000000"/>
                <w:lang w:val="es-PE"/>
              </w:rPr>
            </w:pPr>
            <w:del w:id="4352" w:author="Regina Casanova" w:date="2018-07-07T15:18:00Z">
              <w:r w:rsidRPr="00BA156B" w:rsidDel="00BA63BC">
                <w:rPr>
                  <w:rFonts w:cs="Times New Roman"/>
                  <w:color w:val="000000"/>
                  <w:lang w:val="es-PE"/>
                </w:rPr>
                <w:delText>Tiempo de respuesta estimada</w:delText>
              </w:r>
            </w:del>
          </w:p>
        </w:tc>
        <w:tc>
          <w:tcPr>
            <w:tcW w:w="5380" w:type="dxa"/>
            <w:tcBorders>
              <w:bottom w:val="single" w:sz="8" w:space="0" w:color="000000"/>
              <w:right w:val="single" w:sz="8" w:space="0" w:color="000000"/>
            </w:tcBorders>
            <w:shd w:val="clear" w:color="auto" w:fill="E1E0E0"/>
            <w:vAlign w:val="bottom"/>
          </w:tcPr>
          <w:p w14:paraId="4FA3AE70" w14:textId="54CA00E3" w:rsidR="00ED4396" w:rsidRPr="00BA156B" w:rsidDel="00BA63BC" w:rsidRDefault="00D00DDC">
            <w:pPr>
              <w:autoSpaceDE w:val="0"/>
              <w:autoSpaceDN w:val="0"/>
              <w:adjustRightInd w:val="0"/>
              <w:spacing w:line="360" w:lineRule="atLeast"/>
              <w:rPr>
                <w:del w:id="4353" w:author="Regina Casanova" w:date="2018-07-07T15:18:00Z"/>
                <w:rFonts w:cs="Times New Roman"/>
                <w:color w:val="000000"/>
                <w:lang w:val="es-PE"/>
              </w:rPr>
            </w:pPr>
            <w:del w:id="435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saber para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fecha me estarán contestando del reclamo para poder programar mis tiempos para darle seguimiento</w:delText>
              </w:r>
            </w:del>
          </w:p>
        </w:tc>
        <w:tc>
          <w:tcPr>
            <w:tcW w:w="2341" w:type="dxa"/>
            <w:tcBorders>
              <w:bottom w:val="single" w:sz="8" w:space="0" w:color="000000"/>
              <w:right w:val="single" w:sz="8" w:space="0" w:color="000000"/>
            </w:tcBorders>
            <w:shd w:val="clear" w:color="auto" w:fill="E1E0E0"/>
            <w:vAlign w:val="bottom"/>
          </w:tcPr>
          <w:p w14:paraId="5567CD83" w14:textId="6490D4B6" w:rsidR="00ED4396" w:rsidRPr="00BA156B" w:rsidDel="00BA63BC" w:rsidRDefault="00ED4396">
            <w:pPr>
              <w:autoSpaceDE w:val="0"/>
              <w:autoSpaceDN w:val="0"/>
              <w:adjustRightInd w:val="0"/>
              <w:spacing w:line="360" w:lineRule="atLeast"/>
              <w:rPr>
                <w:del w:id="4355" w:author="Regina Casanova" w:date="2018-07-07T15:18:00Z"/>
                <w:rFonts w:cs="Times New Roman"/>
                <w:color w:val="000000"/>
                <w:lang w:val="es-PE"/>
              </w:rPr>
            </w:pPr>
            <w:del w:id="4356" w:author="Regina Casanova" w:date="2018-07-07T15:18:00Z">
              <w:r w:rsidRPr="00BA156B" w:rsidDel="00BA63BC">
                <w:rPr>
                  <w:rFonts w:cs="Times New Roman"/>
                  <w:color w:val="000000"/>
                  <w:lang w:val="es-PE"/>
                </w:rPr>
                <w:delText>Al mandar confirmación del reclamo, enviar una posible fecha de respuesta (ideal en menos de 20 días)</w:delText>
              </w:r>
            </w:del>
          </w:p>
        </w:tc>
        <w:tc>
          <w:tcPr>
            <w:tcW w:w="1559" w:type="dxa"/>
            <w:tcBorders>
              <w:bottom w:val="single" w:sz="8" w:space="0" w:color="000000"/>
              <w:right w:val="single" w:sz="8" w:space="0" w:color="000000"/>
            </w:tcBorders>
            <w:shd w:val="clear" w:color="auto" w:fill="E1E0E0"/>
            <w:vAlign w:val="bottom"/>
          </w:tcPr>
          <w:p w14:paraId="0A43F7BB" w14:textId="233D3890" w:rsidR="00ED4396" w:rsidRPr="00BA156B" w:rsidDel="00BA63BC" w:rsidRDefault="00ED4396">
            <w:pPr>
              <w:autoSpaceDE w:val="0"/>
              <w:autoSpaceDN w:val="0"/>
              <w:adjustRightInd w:val="0"/>
              <w:spacing w:line="360" w:lineRule="atLeast"/>
              <w:rPr>
                <w:del w:id="4357" w:author="Regina Casanova" w:date="2018-07-07T15:18:00Z"/>
                <w:rFonts w:cs="Times New Roman"/>
                <w:color w:val="000000"/>
                <w:lang w:val="es-PE"/>
              </w:rPr>
            </w:pPr>
            <w:del w:id="4358" w:author="Regina Casanova" w:date="2018-07-07T15:18:00Z">
              <w:r w:rsidRPr="00BA156B" w:rsidDel="00BA63BC">
                <w:rPr>
                  <w:rFonts w:cs="Times New Roman"/>
                  <w:color w:val="000000"/>
                  <w:lang w:val="es-PE"/>
                </w:rPr>
                <w:delText>Medio - 2</w:delText>
              </w:r>
            </w:del>
          </w:p>
        </w:tc>
      </w:tr>
      <w:tr w:rsidR="00ED4396" w:rsidRPr="00BA156B" w:rsidDel="00BA63BC" w14:paraId="7DA00F9D" w14:textId="2FF1898A" w:rsidTr="00ED4396">
        <w:tblPrEx>
          <w:tblBorders>
            <w:top w:val="none" w:sz="0" w:space="0" w:color="auto"/>
          </w:tblBorders>
        </w:tblPrEx>
        <w:trPr>
          <w:del w:id="4359" w:author="Regina Casanova" w:date="2018-07-07T15:18:00Z"/>
        </w:trPr>
        <w:tc>
          <w:tcPr>
            <w:tcW w:w="504" w:type="dxa"/>
            <w:tcBorders>
              <w:left w:val="single" w:sz="8" w:space="0" w:color="000000"/>
              <w:bottom w:val="single" w:sz="8" w:space="0" w:color="000000"/>
              <w:right w:val="single" w:sz="8" w:space="0" w:color="000000"/>
            </w:tcBorders>
            <w:vAlign w:val="bottom"/>
          </w:tcPr>
          <w:p w14:paraId="08D0E06F" w14:textId="36D0692C" w:rsidR="00ED4396" w:rsidRPr="00BA156B" w:rsidDel="00BA63BC" w:rsidRDefault="00ED4396">
            <w:pPr>
              <w:autoSpaceDE w:val="0"/>
              <w:autoSpaceDN w:val="0"/>
              <w:adjustRightInd w:val="0"/>
              <w:spacing w:line="360" w:lineRule="atLeast"/>
              <w:jc w:val="right"/>
              <w:rPr>
                <w:del w:id="4360" w:author="Regina Casanova" w:date="2018-07-07T15:18:00Z"/>
                <w:rFonts w:cs="Times New Roman"/>
                <w:color w:val="000000"/>
                <w:lang w:val="es-PE"/>
              </w:rPr>
            </w:pPr>
            <w:del w:id="4361" w:author="Regina Casanova" w:date="2018-07-07T15:18:00Z">
              <w:r w:rsidRPr="00BA156B" w:rsidDel="00BA63BC">
                <w:rPr>
                  <w:rFonts w:cs="Times New Roman"/>
                  <w:color w:val="000000"/>
                  <w:lang w:val="es-PE"/>
                </w:rPr>
                <w:delText>17</w:delText>
              </w:r>
            </w:del>
          </w:p>
        </w:tc>
        <w:tc>
          <w:tcPr>
            <w:tcW w:w="1715" w:type="dxa"/>
            <w:tcBorders>
              <w:bottom w:val="single" w:sz="8" w:space="0" w:color="000000"/>
              <w:right w:val="single" w:sz="8" w:space="0" w:color="000000"/>
            </w:tcBorders>
            <w:vAlign w:val="bottom"/>
          </w:tcPr>
          <w:p w14:paraId="503EBABF" w14:textId="745F7F25" w:rsidR="00ED4396" w:rsidRPr="00BA156B" w:rsidDel="00BA63BC" w:rsidRDefault="00ED4396">
            <w:pPr>
              <w:autoSpaceDE w:val="0"/>
              <w:autoSpaceDN w:val="0"/>
              <w:adjustRightInd w:val="0"/>
              <w:spacing w:line="360" w:lineRule="atLeast"/>
              <w:rPr>
                <w:del w:id="4362" w:author="Regina Casanova" w:date="2018-07-07T15:18:00Z"/>
                <w:rFonts w:cs="Times New Roman"/>
                <w:color w:val="000000"/>
                <w:lang w:val="es-PE"/>
              </w:rPr>
            </w:pPr>
            <w:del w:id="4363"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118F029D" w14:textId="0E9D9732" w:rsidR="00ED4396" w:rsidRPr="00BA156B" w:rsidDel="00BA63BC" w:rsidRDefault="00ED4396">
            <w:pPr>
              <w:autoSpaceDE w:val="0"/>
              <w:autoSpaceDN w:val="0"/>
              <w:adjustRightInd w:val="0"/>
              <w:spacing w:line="360" w:lineRule="atLeast"/>
              <w:rPr>
                <w:del w:id="4364" w:author="Regina Casanova" w:date="2018-07-07T15:18:00Z"/>
                <w:rFonts w:cs="Times New Roman"/>
                <w:color w:val="000000"/>
                <w:lang w:val="es-PE"/>
              </w:rPr>
            </w:pPr>
            <w:del w:id="4365" w:author="Regina Casanova" w:date="2018-07-07T15:18:00Z">
              <w:r w:rsidRPr="00BA156B" w:rsidDel="00BA63BC">
                <w:rPr>
                  <w:rFonts w:cs="Times New Roman"/>
                  <w:color w:val="000000"/>
                  <w:lang w:val="es-PE"/>
                </w:rPr>
                <w:delText>Que no sea engorroso presentar un reclamo</w:delText>
              </w:r>
            </w:del>
          </w:p>
        </w:tc>
        <w:tc>
          <w:tcPr>
            <w:tcW w:w="5380" w:type="dxa"/>
            <w:tcBorders>
              <w:bottom w:val="single" w:sz="8" w:space="0" w:color="000000"/>
              <w:right w:val="single" w:sz="8" w:space="0" w:color="000000"/>
            </w:tcBorders>
            <w:vAlign w:val="bottom"/>
          </w:tcPr>
          <w:p w14:paraId="3663F09E" w14:textId="51F05123" w:rsidR="00ED4396" w:rsidRPr="00BA156B" w:rsidDel="00BA63BC" w:rsidRDefault="00D00DDC">
            <w:pPr>
              <w:autoSpaceDE w:val="0"/>
              <w:autoSpaceDN w:val="0"/>
              <w:adjustRightInd w:val="0"/>
              <w:spacing w:line="360" w:lineRule="atLeast"/>
              <w:rPr>
                <w:del w:id="4366" w:author="Regina Casanova" w:date="2018-07-07T15:18:00Z"/>
                <w:rFonts w:cs="Times New Roman"/>
                <w:color w:val="000000"/>
                <w:lang w:val="es-PE"/>
              </w:rPr>
            </w:pPr>
            <w:del w:id="436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presentar un reclamo de forma sencilla para poder presentar todos los reclamos que me ocurran</w:delText>
              </w:r>
            </w:del>
          </w:p>
        </w:tc>
        <w:tc>
          <w:tcPr>
            <w:tcW w:w="2341" w:type="dxa"/>
            <w:tcBorders>
              <w:bottom w:val="single" w:sz="8" w:space="0" w:color="000000"/>
              <w:right w:val="single" w:sz="8" w:space="0" w:color="000000"/>
            </w:tcBorders>
            <w:vAlign w:val="bottom"/>
          </w:tcPr>
          <w:p w14:paraId="33129DFD" w14:textId="586386F4" w:rsidR="00ED4396" w:rsidRPr="00BA156B" w:rsidDel="00BA63BC" w:rsidRDefault="00ED4396">
            <w:pPr>
              <w:autoSpaceDE w:val="0"/>
              <w:autoSpaceDN w:val="0"/>
              <w:adjustRightInd w:val="0"/>
              <w:spacing w:line="360" w:lineRule="atLeast"/>
              <w:rPr>
                <w:del w:id="4368" w:author="Regina Casanova" w:date="2018-07-07T15:18:00Z"/>
                <w:rFonts w:cs="Times New Roman"/>
                <w:color w:val="000000"/>
                <w:lang w:val="es-PE"/>
              </w:rPr>
            </w:pPr>
            <w:del w:id="4369" w:author="Regina Casanova" w:date="2018-07-07T15:18:00Z">
              <w:r w:rsidRPr="00BA156B" w:rsidDel="00BA63BC">
                <w:rPr>
                  <w:rFonts w:cs="Times New Roman"/>
                  <w:color w:val="000000"/>
                  <w:lang w:val="es-PE"/>
                </w:rPr>
                <w:delText xml:space="preserve">Hacer </w:delText>
              </w:r>
              <w:r w:rsidR="001D2091" w:rsidDel="00BA63BC">
                <w:rPr>
                  <w:rFonts w:cs="Times New Roman"/>
                  <w:color w:val="000000"/>
                  <w:lang w:val="es-PE"/>
                </w:rPr>
                <w:delText xml:space="preserve">que </w:delText>
              </w:r>
              <w:r w:rsidRPr="00BA156B" w:rsidDel="00BA63BC">
                <w:rPr>
                  <w:rFonts w:cs="Times New Roman"/>
                  <w:color w:val="000000"/>
                  <w:lang w:val="es-PE"/>
                </w:rPr>
                <w:delText xml:space="preserve">el </w:delText>
              </w:r>
            </w:del>
            <w:del w:id="4370" w:author="Regina Casanova" w:date="2018-06-18T17:53:00Z">
              <w:r w:rsidRPr="00BA156B" w:rsidDel="00E94926">
                <w:rPr>
                  <w:rFonts w:cs="Times New Roman"/>
                  <w:color w:val="000000"/>
                  <w:lang w:val="es-PE"/>
                </w:rPr>
                <w:delText>sistema</w:delText>
              </w:r>
            </w:del>
            <w:del w:id="4371" w:author="Regina Casanova" w:date="2018-07-07T15:18:00Z">
              <w:r w:rsidRPr="00BA156B" w:rsidDel="00BA63BC">
                <w:rPr>
                  <w:rFonts w:cs="Times New Roman"/>
                  <w:color w:val="000000"/>
                  <w:lang w:val="es-PE"/>
                </w:rPr>
                <w:delText xml:space="preserve"> </w:delText>
              </w:r>
              <w:r w:rsidR="001D2091" w:rsidDel="00BA63BC">
                <w:rPr>
                  <w:rFonts w:cs="Times New Roman"/>
                  <w:color w:val="000000"/>
                  <w:lang w:val="es-PE"/>
                </w:rPr>
                <w:delText>tenga</w:delText>
              </w:r>
            </w:del>
            <w:del w:id="4372" w:author="Regina Casanova" w:date="2018-06-18T23:51:00Z">
              <w:r w:rsidRPr="00BA156B" w:rsidDel="001D2091">
                <w:rPr>
                  <w:rFonts w:cs="Times New Roman"/>
                  <w:color w:val="000000"/>
                  <w:lang w:val="es-PE"/>
                </w:rPr>
                <w:delText>en</w:delText>
              </w:r>
            </w:del>
            <w:del w:id="4373" w:author="Regina Casanova" w:date="2018-07-07T15:18:00Z">
              <w:r w:rsidRPr="00BA156B" w:rsidDel="00BA63BC">
                <w:rPr>
                  <w:rFonts w:cs="Times New Roman"/>
                  <w:color w:val="000000"/>
                  <w:lang w:val="es-PE"/>
                </w:rPr>
                <w:delText xml:space="preserve"> pocos</w:delText>
              </w:r>
              <w:r w:rsidR="001D2091" w:rsidDel="00BA63BC">
                <w:rPr>
                  <w:rFonts w:cs="Times New Roman"/>
                  <w:color w:val="000000"/>
                  <w:lang w:val="es-PE"/>
                </w:rPr>
                <w:delText xml:space="preserve"> y sencillos</w:delText>
              </w:r>
              <w:r w:rsidRPr="00BA156B" w:rsidDel="00BA63BC">
                <w:rPr>
                  <w:rFonts w:cs="Times New Roman"/>
                  <w:color w:val="000000"/>
                  <w:lang w:val="es-PE"/>
                </w:rPr>
                <w:delText xml:space="preserve"> pasos </w:delText>
              </w:r>
            </w:del>
            <w:del w:id="4374" w:author="Regina Casanova" w:date="2018-06-18T23:51:00Z">
              <w:r w:rsidRPr="00BA156B" w:rsidDel="001D2091">
                <w:rPr>
                  <w:rFonts w:cs="Times New Roman"/>
                  <w:color w:val="000000"/>
                  <w:lang w:val="es-PE"/>
                </w:rPr>
                <w:delText>y que sean sencillos</w:delText>
              </w:r>
            </w:del>
          </w:p>
        </w:tc>
        <w:tc>
          <w:tcPr>
            <w:tcW w:w="1559" w:type="dxa"/>
            <w:tcBorders>
              <w:bottom w:val="single" w:sz="8" w:space="0" w:color="000000"/>
              <w:right w:val="single" w:sz="8" w:space="0" w:color="000000"/>
            </w:tcBorders>
            <w:vAlign w:val="bottom"/>
          </w:tcPr>
          <w:p w14:paraId="6C43BC6A" w14:textId="7D3D339A" w:rsidR="00ED4396" w:rsidRPr="00BA156B" w:rsidDel="00BA63BC" w:rsidRDefault="00ED4396">
            <w:pPr>
              <w:autoSpaceDE w:val="0"/>
              <w:autoSpaceDN w:val="0"/>
              <w:adjustRightInd w:val="0"/>
              <w:spacing w:line="360" w:lineRule="atLeast"/>
              <w:rPr>
                <w:del w:id="4375" w:author="Regina Casanova" w:date="2018-07-07T15:18:00Z"/>
                <w:rFonts w:cs="Times New Roman"/>
                <w:color w:val="000000"/>
                <w:lang w:val="es-PE"/>
              </w:rPr>
            </w:pPr>
            <w:del w:id="4376" w:author="Regina Casanova" w:date="2018-07-07T15:18:00Z">
              <w:r w:rsidRPr="00BA156B" w:rsidDel="00BA63BC">
                <w:rPr>
                  <w:rFonts w:cs="Times New Roman"/>
                  <w:color w:val="000000"/>
                  <w:lang w:val="es-PE"/>
                </w:rPr>
                <w:delText>Alto - 3</w:delText>
              </w:r>
            </w:del>
          </w:p>
        </w:tc>
      </w:tr>
      <w:tr w:rsidR="00ED4396" w:rsidRPr="00BA156B" w:rsidDel="00BA63BC" w14:paraId="2A170B2E" w14:textId="20DF42B7" w:rsidTr="00ED4396">
        <w:tblPrEx>
          <w:tblBorders>
            <w:top w:val="none" w:sz="0" w:space="0" w:color="auto"/>
          </w:tblBorders>
        </w:tblPrEx>
        <w:trPr>
          <w:del w:id="437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083E377" w14:textId="603650DE" w:rsidR="00ED4396" w:rsidRPr="00BA156B" w:rsidDel="00BA63BC" w:rsidRDefault="00ED4396">
            <w:pPr>
              <w:autoSpaceDE w:val="0"/>
              <w:autoSpaceDN w:val="0"/>
              <w:adjustRightInd w:val="0"/>
              <w:spacing w:line="360" w:lineRule="atLeast"/>
              <w:jc w:val="right"/>
              <w:rPr>
                <w:del w:id="4378" w:author="Regina Casanova" w:date="2018-07-07T15:18:00Z"/>
                <w:rFonts w:cs="Times New Roman"/>
                <w:color w:val="000000"/>
                <w:lang w:val="es-PE"/>
              </w:rPr>
            </w:pPr>
            <w:del w:id="4379" w:author="Regina Casanova" w:date="2018-07-07T15:18:00Z">
              <w:r w:rsidRPr="00BA156B" w:rsidDel="00BA63BC">
                <w:rPr>
                  <w:rFonts w:cs="Times New Roman"/>
                  <w:color w:val="000000"/>
                  <w:lang w:val="es-PE"/>
                </w:rPr>
                <w:delText>18</w:delText>
              </w:r>
            </w:del>
          </w:p>
        </w:tc>
        <w:tc>
          <w:tcPr>
            <w:tcW w:w="1715" w:type="dxa"/>
            <w:tcBorders>
              <w:bottom w:val="single" w:sz="8" w:space="0" w:color="000000"/>
              <w:right w:val="single" w:sz="8" w:space="0" w:color="000000"/>
            </w:tcBorders>
            <w:shd w:val="clear" w:color="auto" w:fill="E1E0E0"/>
            <w:vAlign w:val="bottom"/>
          </w:tcPr>
          <w:p w14:paraId="5EB9EF38" w14:textId="1EC93768" w:rsidR="00ED4396" w:rsidRPr="00BA156B" w:rsidDel="00BA63BC" w:rsidRDefault="00ED4396">
            <w:pPr>
              <w:autoSpaceDE w:val="0"/>
              <w:autoSpaceDN w:val="0"/>
              <w:adjustRightInd w:val="0"/>
              <w:spacing w:line="360" w:lineRule="atLeast"/>
              <w:rPr>
                <w:del w:id="4380" w:author="Regina Casanova" w:date="2018-07-07T15:18:00Z"/>
                <w:rFonts w:cs="Times New Roman"/>
                <w:color w:val="000000"/>
                <w:lang w:val="es-PE"/>
              </w:rPr>
            </w:pPr>
            <w:del w:id="4381"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1E1B30E2" w14:textId="285F53B2" w:rsidR="00ED4396" w:rsidRPr="00BA156B" w:rsidDel="00BA63BC" w:rsidRDefault="00ED4396">
            <w:pPr>
              <w:autoSpaceDE w:val="0"/>
              <w:autoSpaceDN w:val="0"/>
              <w:adjustRightInd w:val="0"/>
              <w:spacing w:line="360" w:lineRule="atLeast"/>
              <w:rPr>
                <w:del w:id="4382" w:author="Regina Casanova" w:date="2018-07-07T15:18:00Z"/>
                <w:rFonts w:cs="Times New Roman"/>
                <w:color w:val="000000"/>
                <w:lang w:val="es-PE"/>
              </w:rPr>
            </w:pPr>
            <w:del w:id="4383" w:author="Regina Casanova" w:date="2018-07-07T15:18:00Z">
              <w:r w:rsidRPr="00BA156B" w:rsidDel="00BA63BC">
                <w:rPr>
                  <w:rFonts w:cs="Times New Roman"/>
                  <w:color w:val="000000"/>
                  <w:lang w:val="es-PE"/>
                </w:rPr>
                <w:delText>Identificar ciudadano quejosos recurrentes</w:delText>
              </w:r>
            </w:del>
          </w:p>
        </w:tc>
        <w:tc>
          <w:tcPr>
            <w:tcW w:w="5380" w:type="dxa"/>
            <w:tcBorders>
              <w:bottom w:val="single" w:sz="8" w:space="0" w:color="000000"/>
              <w:right w:val="single" w:sz="8" w:space="0" w:color="000000"/>
            </w:tcBorders>
            <w:shd w:val="clear" w:color="auto" w:fill="E1E0E0"/>
            <w:vAlign w:val="bottom"/>
          </w:tcPr>
          <w:p w14:paraId="142EFE82" w14:textId="0F2BAABD" w:rsidR="00ED4396" w:rsidRPr="00BA156B" w:rsidDel="00BA63BC" w:rsidRDefault="00D00DDC">
            <w:pPr>
              <w:autoSpaceDE w:val="0"/>
              <w:autoSpaceDN w:val="0"/>
              <w:adjustRightInd w:val="0"/>
              <w:spacing w:line="360" w:lineRule="atLeast"/>
              <w:rPr>
                <w:del w:id="4384" w:author="Regina Casanova" w:date="2018-07-07T15:18:00Z"/>
                <w:rFonts w:cs="Times New Roman"/>
                <w:color w:val="000000"/>
                <w:lang w:val="es-PE"/>
              </w:rPr>
            </w:pPr>
            <w:del w:id="438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identificar a los ciudadanos quejosos recurrentes para poder tomar medidas sobre esos casos</w:delText>
              </w:r>
            </w:del>
          </w:p>
        </w:tc>
        <w:tc>
          <w:tcPr>
            <w:tcW w:w="2341" w:type="dxa"/>
            <w:tcBorders>
              <w:bottom w:val="single" w:sz="8" w:space="0" w:color="000000"/>
              <w:right w:val="single" w:sz="8" w:space="0" w:color="000000"/>
            </w:tcBorders>
            <w:shd w:val="clear" w:color="auto" w:fill="E1E0E0"/>
            <w:vAlign w:val="bottom"/>
          </w:tcPr>
          <w:p w14:paraId="69E681BD" w14:textId="1941C478" w:rsidR="00ED4396" w:rsidRPr="00BA156B" w:rsidDel="00BA63BC" w:rsidRDefault="00ED4396">
            <w:pPr>
              <w:autoSpaceDE w:val="0"/>
              <w:autoSpaceDN w:val="0"/>
              <w:adjustRightInd w:val="0"/>
              <w:spacing w:line="360" w:lineRule="atLeast"/>
              <w:rPr>
                <w:del w:id="4386" w:author="Regina Casanova" w:date="2018-07-07T15:18:00Z"/>
                <w:rFonts w:cs="Times New Roman"/>
                <w:color w:val="000000"/>
                <w:lang w:val="es-PE"/>
              </w:rPr>
            </w:pPr>
            <w:del w:id="4387" w:author="Regina Casanova" w:date="2018-07-07T15:18:00Z">
              <w:r w:rsidRPr="00BA156B" w:rsidDel="00BA63BC">
                <w:rPr>
                  <w:rFonts w:cs="Times New Roman"/>
                  <w:color w:val="000000"/>
                  <w:lang w:val="es-PE"/>
                </w:rPr>
                <w:delText>Perfil del ciudadano que se queja donde se pueda ver el historial de los reclamos que ha presentado</w:delText>
              </w:r>
            </w:del>
          </w:p>
        </w:tc>
        <w:tc>
          <w:tcPr>
            <w:tcW w:w="1559" w:type="dxa"/>
            <w:tcBorders>
              <w:bottom w:val="single" w:sz="8" w:space="0" w:color="000000"/>
              <w:right w:val="single" w:sz="8" w:space="0" w:color="000000"/>
            </w:tcBorders>
            <w:shd w:val="clear" w:color="auto" w:fill="E1E0E0"/>
            <w:vAlign w:val="bottom"/>
          </w:tcPr>
          <w:p w14:paraId="4B0C188F" w14:textId="0B1ADEBA" w:rsidR="00ED4396" w:rsidRPr="00BA156B" w:rsidDel="00BA63BC" w:rsidRDefault="00ED4396">
            <w:pPr>
              <w:autoSpaceDE w:val="0"/>
              <w:autoSpaceDN w:val="0"/>
              <w:adjustRightInd w:val="0"/>
              <w:spacing w:line="360" w:lineRule="atLeast"/>
              <w:rPr>
                <w:del w:id="4388" w:author="Regina Casanova" w:date="2018-07-07T15:18:00Z"/>
                <w:rFonts w:cs="Times New Roman"/>
                <w:color w:val="000000"/>
                <w:lang w:val="es-PE"/>
              </w:rPr>
            </w:pPr>
            <w:del w:id="4389" w:author="Regina Casanova" w:date="2018-07-07T15:18:00Z">
              <w:r w:rsidRPr="00BA156B" w:rsidDel="00BA63BC">
                <w:rPr>
                  <w:rFonts w:cs="Times New Roman"/>
                  <w:color w:val="000000"/>
                  <w:lang w:val="es-PE"/>
                </w:rPr>
                <w:delText>Medio - 2</w:delText>
              </w:r>
            </w:del>
          </w:p>
        </w:tc>
      </w:tr>
      <w:tr w:rsidR="00ED4396" w:rsidRPr="00BA156B" w:rsidDel="00BA63BC" w14:paraId="3716EB08" w14:textId="3F4538BC" w:rsidTr="00ED4396">
        <w:tblPrEx>
          <w:tblBorders>
            <w:top w:val="none" w:sz="0" w:space="0" w:color="auto"/>
          </w:tblBorders>
        </w:tblPrEx>
        <w:trPr>
          <w:del w:id="4390" w:author="Regina Casanova" w:date="2018-07-07T15:18:00Z"/>
        </w:trPr>
        <w:tc>
          <w:tcPr>
            <w:tcW w:w="504" w:type="dxa"/>
            <w:tcBorders>
              <w:left w:val="single" w:sz="8" w:space="0" w:color="000000"/>
              <w:bottom w:val="single" w:sz="8" w:space="0" w:color="000000"/>
              <w:right w:val="single" w:sz="8" w:space="0" w:color="000000"/>
            </w:tcBorders>
            <w:vAlign w:val="bottom"/>
          </w:tcPr>
          <w:p w14:paraId="5114A665" w14:textId="300F2259" w:rsidR="00ED4396" w:rsidRPr="00BA156B" w:rsidDel="00BA63BC" w:rsidRDefault="00ED4396">
            <w:pPr>
              <w:autoSpaceDE w:val="0"/>
              <w:autoSpaceDN w:val="0"/>
              <w:adjustRightInd w:val="0"/>
              <w:spacing w:line="360" w:lineRule="atLeast"/>
              <w:jc w:val="right"/>
              <w:rPr>
                <w:del w:id="4391" w:author="Regina Casanova" w:date="2018-07-07T15:18:00Z"/>
                <w:rFonts w:cs="Times New Roman"/>
                <w:color w:val="000000"/>
                <w:lang w:val="es-PE"/>
              </w:rPr>
            </w:pPr>
            <w:del w:id="4392" w:author="Regina Casanova" w:date="2018-07-07T15:18:00Z">
              <w:r w:rsidRPr="00BA156B" w:rsidDel="00BA63BC">
                <w:rPr>
                  <w:rFonts w:cs="Times New Roman"/>
                  <w:color w:val="000000"/>
                  <w:lang w:val="es-PE"/>
                </w:rPr>
                <w:delText>19</w:delText>
              </w:r>
            </w:del>
          </w:p>
        </w:tc>
        <w:tc>
          <w:tcPr>
            <w:tcW w:w="1715" w:type="dxa"/>
            <w:tcBorders>
              <w:bottom w:val="single" w:sz="8" w:space="0" w:color="000000"/>
              <w:right w:val="single" w:sz="8" w:space="0" w:color="000000"/>
            </w:tcBorders>
            <w:vAlign w:val="bottom"/>
          </w:tcPr>
          <w:p w14:paraId="204063DC" w14:textId="4FA58F31" w:rsidR="00ED4396" w:rsidRPr="00BA156B" w:rsidDel="00BA63BC" w:rsidRDefault="00ED4396">
            <w:pPr>
              <w:autoSpaceDE w:val="0"/>
              <w:autoSpaceDN w:val="0"/>
              <w:adjustRightInd w:val="0"/>
              <w:spacing w:line="360" w:lineRule="atLeast"/>
              <w:rPr>
                <w:del w:id="4393" w:author="Regina Casanova" w:date="2018-07-07T15:18:00Z"/>
                <w:rFonts w:cs="Times New Roman"/>
                <w:color w:val="000000"/>
                <w:lang w:val="es-PE"/>
              </w:rPr>
            </w:pPr>
            <w:del w:id="4394"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vAlign w:val="bottom"/>
          </w:tcPr>
          <w:p w14:paraId="6143A95D" w14:textId="65123C18" w:rsidR="00ED4396" w:rsidRPr="00BA156B" w:rsidDel="00BA63BC" w:rsidRDefault="00ED4396">
            <w:pPr>
              <w:autoSpaceDE w:val="0"/>
              <w:autoSpaceDN w:val="0"/>
              <w:adjustRightInd w:val="0"/>
              <w:spacing w:line="360" w:lineRule="atLeast"/>
              <w:rPr>
                <w:del w:id="4395" w:author="Regina Casanova" w:date="2018-07-07T15:18:00Z"/>
                <w:rFonts w:cs="Times New Roman"/>
                <w:color w:val="000000"/>
                <w:lang w:val="es-PE"/>
              </w:rPr>
            </w:pPr>
            <w:del w:id="4396" w:author="Regina Casanova" w:date="2018-07-07T15:18:00Z">
              <w:r w:rsidRPr="00BA156B" w:rsidDel="00BA63BC">
                <w:rPr>
                  <w:rFonts w:cs="Times New Roman"/>
                  <w:color w:val="000000"/>
                  <w:lang w:val="es-PE"/>
                </w:rPr>
                <w:delText>Llegar a al menos 2 personas encargadas para darle solución</w:delText>
              </w:r>
            </w:del>
          </w:p>
        </w:tc>
        <w:tc>
          <w:tcPr>
            <w:tcW w:w="5380" w:type="dxa"/>
            <w:tcBorders>
              <w:bottom w:val="single" w:sz="8" w:space="0" w:color="000000"/>
              <w:right w:val="single" w:sz="8" w:space="0" w:color="000000"/>
            </w:tcBorders>
            <w:vAlign w:val="bottom"/>
          </w:tcPr>
          <w:p w14:paraId="7BC548B2" w14:textId="78AA2E57" w:rsidR="00ED4396" w:rsidRPr="00BA156B" w:rsidDel="00BA63BC" w:rsidRDefault="00D00DDC">
            <w:pPr>
              <w:autoSpaceDE w:val="0"/>
              <w:autoSpaceDN w:val="0"/>
              <w:adjustRightInd w:val="0"/>
              <w:spacing w:line="360" w:lineRule="atLeast"/>
              <w:rPr>
                <w:del w:id="4397" w:author="Regina Casanova" w:date="2018-07-07T15:18:00Z"/>
                <w:rFonts w:cs="Times New Roman"/>
                <w:color w:val="000000"/>
                <w:lang w:val="es-PE"/>
              </w:rPr>
            </w:pPr>
            <w:del w:id="439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que cuando ingresen reclamos lleguen al menos a dos personas para poder evitar que se pierdan estos reclamos</w:delText>
              </w:r>
            </w:del>
          </w:p>
        </w:tc>
        <w:tc>
          <w:tcPr>
            <w:tcW w:w="2341" w:type="dxa"/>
            <w:tcBorders>
              <w:bottom w:val="single" w:sz="8" w:space="0" w:color="000000"/>
              <w:right w:val="single" w:sz="8" w:space="0" w:color="000000"/>
            </w:tcBorders>
            <w:vAlign w:val="bottom"/>
          </w:tcPr>
          <w:p w14:paraId="5A82D4CA" w14:textId="33C0B279" w:rsidR="00ED4396" w:rsidRPr="00BA156B" w:rsidDel="00BA63BC" w:rsidRDefault="00ED4396">
            <w:pPr>
              <w:autoSpaceDE w:val="0"/>
              <w:autoSpaceDN w:val="0"/>
              <w:adjustRightInd w:val="0"/>
              <w:spacing w:line="360" w:lineRule="atLeast"/>
              <w:rPr>
                <w:del w:id="4399" w:author="Regina Casanova" w:date="2018-07-07T15:18:00Z"/>
                <w:rFonts w:cs="Times New Roman"/>
                <w:color w:val="000000"/>
                <w:lang w:val="es-PE"/>
              </w:rPr>
            </w:pPr>
            <w:del w:id="4400" w:author="Regina Casanova" w:date="2018-07-07T15:18:00Z">
              <w:r w:rsidRPr="00BA156B" w:rsidDel="00BA63BC">
                <w:rPr>
                  <w:rFonts w:cs="Times New Roman"/>
                  <w:color w:val="000000"/>
                  <w:lang w:val="es-PE"/>
                </w:rPr>
                <w:delText>Enviar correo electrónico a personas designadas para recibir estos reclamos</w:delText>
              </w:r>
            </w:del>
          </w:p>
        </w:tc>
        <w:tc>
          <w:tcPr>
            <w:tcW w:w="1559" w:type="dxa"/>
            <w:tcBorders>
              <w:bottom w:val="single" w:sz="8" w:space="0" w:color="000000"/>
              <w:right w:val="single" w:sz="8" w:space="0" w:color="000000"/>
            </w:tcBorders>
            <w:vAlign w:val="bottom"/>
          </w:tcPr>
          <w:p w14:paraId="682A3A99" w14:textId="028B90F8" w:rsidR="00ED4396" w:rsidRPr="00BA156B" w:rsidDel="00BA63BC" w:rsidRDefault="00ED4396">
            <w:pPr>
              <w:autoSpaceDE w:val="0"/>
              <w:autoSpaceDN w:val="0"/>
              <w:adjustRightInd w:val="0"/>
              <w:spacing w:line="360" w:lineRule="atLeast"/>
              <w:rPr>
                <w:del w:id="4401" w:author="Regina Casanova" w:date="2018-07-07T15:18:00Z"/>
                <w:rFonts w:cs="Times New Roman"/>
                <w:color w:val="000000"/>
                <w:lang w:val="es-PE"/>
              </w:rPr>
            </w:pPr>
            <w:del w:id="4402" w:author="Regina Casanova" w:date="2018-07-07T15:18:00Z">
              <w:r w:rsidRPr="00BA156B" w:rsidDel="00BA63BC">
                <w:rPr>
                  <w:rFonts w:cs="Times New Roman"/>
                  <w:color w:val="000000"/>
                  <w:lang w:val="es-PE"/>
                </w:rPr>
                <w:delText>Alto - 3</w:delText>
              </w:r>
            </w:del>
          </w:p>
        </w:tc>
      </w:tr>
      <w:tr w:rsidR="00ED4396" w:rsidRPr="00BA156B" w:rsidDel="00BA63BC" w14:paraId="554C1432" w14:textId="37A5367A" w:rsidTr="00ED4396">
        <w:tblPrEx>
          <w:tblBorders>
            <w:top w:val="none" w:sz="0" w:space="0" w:color="auto"/>
          </w:tblBorders>
        </w:tblPrEx>
        <w:trPr>
          <w:del w:id="440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5435785" w14:textId="5D9E5871" w:rsidR="00ED4396" w:rsidRPr="00BA156B" w:rsidDel="00BA63BC" w:rsidRDefault="00ED4396">
            <w:pPr>
              <w:autoSpaceDE w:val="0"/>
              <w:autoSpaceDN w:val="0"/>
              <w:adjustRightInd w:val="0"/>
              <w:spacing w:line="360" w:lineRule="atLeast"/>
              <w:jc w:val="right"/>
              <w:rPr>
                <w:del w:id="4404" w:author="Regina Casanova" w:date="2018-07-07T15:18:00Z"/>
                <w:rFonts w:cs="Times New Roman"/>
                <w:color w:val="000000"/>
                <w:lang w:val="es-PE"/>
              </w:rPr>
            </w:pPr>
            <w:del w:id="4405" w:author="Regina Casanova" w:date="2018-07-07T15:18:00Z">
              <w:r w:rsidRPr="00BA156B" w:rsidDel="00BA63BC">
                <w:rPr>
                  <w:rFonts w:cs="Times New Roman"/>
                  <w:color w:val="000000"/>
                  <w:lang w:val="es-PE"/>
                </w:rPr>
                <w:delText>20</w:delText>
              </w:r>
            </w:del>
          </w:p>
        </w:tc>
        <w:tc>
          <w:tcPr>
            <w:tcW w:w="1715" w:type="dxa"/>
            <w:tcBorders>
              <w:bottom w:val="single" w:sz="8" w:space="0" w:color="000000"/>
              <w:right w:val="single" w:sz="8" w:space="0" w:color="000000"/>
            </w:tcBorders>
            <w:shd w:val="clear" w:color="auto" w:fill="E1E0E0"/>
            <w:vAlign w:val="bottom"/>
          </w:tcPr>
          <w:p w14:paraId="038132FB" w14:textId="745455F5" w:rsidR="00ED4396" w:rsidRPr="00BA156B" w:rsidDel="00BA63BC" w:rsidRDefault="00ED4396">
            <w:pPr>
              <w:autoSpaceDE w:val="0"/>
              <w:autoSpaceDN w:val="0"/>
              <w:adjustRightInd w:val="0"/>
              <w:spacing w:line="360" w:lineRule="atLeast"/>
              <w:rPr>
                <w:del w:id="4406" w:author="Regina Casanova" w:date="2018-07-07T15:18:00Z"/>
                <w:rFonts w:cs="Times New Roman"/>
                <w:color w:val="000000"/>
                <w:lang w:val="es-PE"/>
              </w:rPr>
            </w:pPr>
            <w:del w:id="4407"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0E8D7A5D" w14:textId="6272974E" w:rsidR="00ED4396" w:rsidRPr="00BA156B" w:rsidDel="00BA63BC" w:rsidRDefault="00ED4396">
            <w:pPr>
              <w:autoSpaceDE w:val="0"/>
              <w:autoSpaceDN w:val="0"/>
              <w:adjustRightInd w:val="0"/>
              <w:spacing w:line="360" w:lineRule="atLeast"/>
              <w:rPr>
                <w:del w:id="4408" w:author="Regina Casanova" w:date="2018-07-07T15:18:00Z"/>
                <w:rFonts w:cs="Times New Roman"/>
                <w:color w:val="000000"/>
                <w:lang w:val="es-PE"/>
              </w:rPr>
            </w:pPr>
            <w:del w:id="4409" w:author="Regina Casanova" w:date="2018-07-07T15:18:00Z">
              <w:r w:rsidRPr="00BA156B" w:rsidDel="00BA63BC">
                <w:rPr>
                  <w:rFonts w:cs="Times New Roman"/>
                  <w:color w:val="000000"/>
                  <w:lang w:val="es-PE"/>
                </w:rPr>
                <w:delText>Filtro de reclamos que no pertenezcan a la institución</w:delText>
              </w:r>
            </w:del>
          </w:p>
        </w:tc>
        <w:tc>
          <w:tcPr>
            <w:tcW w:w="5380" w:type="dxa"/>
            <w:tcBorders>
              <w:bottom w:val="single" w:sz="8" w:space="0" w:color="000000"/>
              <w:right w:val="single" w:sz="8" w:space="0" w:color="000000"/>
            </w:tcBorders>
            <w:shd w:val="clear" w:color="auto" w:fill="E1E0E0"/>
            <w:vAlign w:val="bottom"/>
          </w:tcPr>
          <w:p w14:paraId="649BF795" w14:textId="296E18AC" w:rsidR="00ED4396" w:rsidRPr="00BA156B" w:rsidDel="00BA63BC" w:rsidRDefault="00D00DDC">
            <w:pPr>
              <w:autoSpaceDE w:val="0"/>
              <w:autoSpaceDN w:val="0"/>
              <w:adjustRightInd w:val="0"/>
              <w:spacing w:line="360" w:lineRule="atLeast"/>
              <w:rPr>
                <w:del w:id="4410" w:author="Regina Casanova" w:date="2018-07-07T15:18:00Z"/>
                <w:rFonts w:cs="Times New Roman"/>
                <w:color w:val="000000"/>
                <w:lang w:val="es-PE"/>
              </w:rPr>
            </w:pPr>
            <w:del w:id="441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filtrar reclamos que no pertenezcan a mi institución para poder tener información verídica sin adicionales</w:delText>
              </w:r>
            </w:del>
          </w:p>
        </w:tc>
        <w:tc>
          <w:tcPr>
            <w:tcW w:w="2341" w:type="dxa"/>
            <w:tcBorders>
              <w:bottom w:val="single" w:sz="8" w:space="0" w:color="000000"/>
              <w:right w:val="single" w:sz="8" w:space="0" w:color="000000"/>
            </w:tcBorders>
            <w:shd w:val="clear" w:color="auto" w:fill="E1E0E0"/>
            <w:vAlign w:val="bottom"/>
          </w:tcPr>
          <w:p w14:paraId="4E75F901" w14:textId="68021CBD" w:rsidR="00ED4396" w:rsidRPr="00BA156B" w:rsidDel="00BA63BC" w:rsidRDefault="00ED4396">
            <w:pPr>
              <w:autoSpaceDE w:val="0"/>
              <w:autoSpaceDN w:val="0"/>
              <w:adjustRightInd w:val="0"/>
              <w:spacing w:line="360" w:lineRule="atLeast"/>
              <w:rPr>
                <w:del w:id="4412" w:author="Regina Casanova" w:date="2018-07-07T15:18:00Z"/>
                <w:rFonts w:cs="Times New Roman"/>
                <w:color w:val="000000"/>
                <w:lang w:val="es-PE"/>
              </w:rPr>
            </w:pPr>
            <w:del w:id="4413" w:author="Regina Casanova" w:date="2018-07-07T15:18:00Z">
              <w:r w:rsidRPr="00BA156B" w:rsidDel="00BA63BC">
                <w:rPr>
                  <w:rFonts w:cs="Times New Roman"/>
                  <w:color w:val="000000"/>
                  <w:lang w:val="es-PE"/>
                </w:rPr>
                <w:delText>nuevos reclamos que ingresen los usuarios deben ser aceptados por la IPRESS</w:delText>
              </w:r>
            </w:del>
          </w:p>
        </w:tc>
        <w:tc>
          <w:tcPr>
            <w:tcW w:w="1559" w:type="dxa"/>
            <w:tcBorders>
              <w:bottom w:val="single" w:sz="8" w:space="0" w:color="000000"/>
              <w:right w:val="single" w:sz="8" w:space="0" w:color="000000"/>
            </w:tcBorders>
            <w:shd w:val="clear" w:color="auto" w:fill="E1E0E0"/>
            <w:vAlign w:val="bottom"/>
          </w:tcPr>
          <w:p w14:paraId="1EDE6818" w14:textId="34157E90" w:rsidR="00ED4396" w:rsidRPr="00BA156B" w:rsidDel="00BA63BC" w:rsidRDefault="00ED4396">
            <w:pPr>
              <w:autoSpaceDE w:val="0"/>
              <w:autoSpaceDN w:val="0"/>
              <w:adjustRightInd w:val="0"/>
              <w:spacing w:line="360" w:lineRule="atLeast"/>
              <w:rPr>
                <w:del w:id="4414" w:author="Regina Casanova" w:date="2018-07-07T15:18:00Z"/>
                <w:rFonts w:cs="Times New Roman"/>
                <w:color w:val="000000"/>
                <w:lang w:val="es-PE"/>
              </w:rPr>
            </w:pPr>
            <w:del w:id="4415" w:author="Regina Casanova" w:date="2018-07-07T15:18:00Z">
              <w:r w:rsidRPr="00BA156B" w:rsidDel="00BA63BC">
                <w:rPr>
                  <w:rFonts w:cs="Times New Roman"/>
                  <w:color w:val="000000"/>
                  <w:lang w:val="es-PE"/>
                </w:rPr>
                <w:delText>Medio - 2</w:delText>
              </w:r>
            </w:del>
          </w:p>
        </w:tc>
      </w:tr>
      <w:tr w:rsidR="00ED4396" w:rsidRPr="00BA156B" w:rsidDel="00BA63BC" w14:paraId="5CAFAD66" w14:textId="1EEAC358" w:rsidTr="00ED4396">
        <w:tblPrEx>
          <w:tblBorders>
            <w:top w:val="none" w:sz="0" w:space="0" w:color="auto"/>
          </w:tblBorders>
        </w:tblPrEx>
        <w:trPr>
          <w:del w:id="4416" w:author="Regina Casanova" w:date="2018-07-07T15:18:00Z"/>
        </w:trPr>
        <w:tc>
          <w:tcPr>
            <w:tcW w:w="504" w:type="dxa"/>
            <w:tcBorders>
              <w:left w:val="single" w:sz="8" w:space="0" w:color="000000"/>
              <w:bottom w:val="single" w:sz="8" w:space="0" w:color="000000"/>
              <w:right w:val="single" w:sz="8" w:space="0" w:color="000000"/>
            </w:tcBorders>
            <w:vAlign w:val="bottom"/>
          </w:tcPr>
          <w:p w14:paraId="62AF93D6" w14:textId="5827A9D4" w:rsidR="00ED4396" w:rsidRPr="00BA156B" w:rsidDel="00BA63BC" w:rsidRDefault="00ED4396">
            <w:pPr>
              <w:autoSpaceDE w:val="0"/>
              <w:autoSpaceDN w:val="0"/>
              <w:adjustRightInd w:val="0"/>
              <w:spacing w:line="360" w:lineRule="atLeast"/>
              <w:jc w:val="right"/>
              <w:rPr>
                <w:del w:id="4417" w:author="Regina Casanova" w:date="2018-07-07T15:18:00Z"/>
                <w:rFonts w:cs="Times New Roman"/>
                <w:color w:val="000000"/>
                <w:lang w:val="es-PE"/>
              </w:rPr>
            </w:pPr>
            <w:del w:id="4418" w:author="Regina Casanova" w:date="2018-07-07T15:18:00Z">
              <w:r w:rsidRPr="00BA156B" w:rsidDel="00BA63BC">
                <w:rPr>
                  <w:rFonts w:cs="Times New Roman"/>
                  <w:color w:val="000000"/>
                  <w:lang w:val="es-PE"/>
                </w:rPr>
                <w:delText>21</w:delText>
              </w:r>
            </w:del>
          </w:p>
        </w:tc>
        <w:tc>
          <w:tcPr>
            <w:tcW w:w="1715" w:type="dxa"/>
            <w:tcBorders>
              <w:bottom w:val="single" w:sz="8" w:space="0" w:color="000000"/>
              <w:right w:val="single" w:sz="8" w:space="0" w:color="000000"/>
            </w:tcBorders>
            <w:vAlign w:val="bottom"/>
          </w:tcPr>
          <w:p w14:paraId="04C75223" w14:textId="04AB1D1C" w:rsidR="00ED4396" w:rsidRPr="00BA156B" w:rsidDel="00BA63BC" w:rsidRDefault="00ED4396">
            <w:pPr>
              <w:autoSpaceDE w:val="0"/>
              <w:autoSpaceDN w:val="0"/>
              <w:adjustRightInd w:val="0"/>
              <w:spacing w:line="360" w:lineRule="atLeast"/>
              <w:rPr>
                <w:del w:id="4419" w:author="Regina Casanova" w:date="2018-07-07T15:18:00Z"/>
                <w:rFonts w:cs="Times New Roman"/>
                <w:color w:val="000000"/>
                <w:lang w:val="es-PE"/>
              </w:rPr>
            </w:pPr>
            <w:del w:id="4420"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6DA6B093" w14:textId="33886EA6" w:rsidR="00ED4396" w:rsidRPr="00BA156B" w:rsidDel="00BA63BC" w:rsidRDefault="00ED4396">
            <w:pPr>
              <w:autoSpaceDE w:val="0"/>
              <w:autoSpaceDN w:val="0"/>
              <w:adjustRightInd w:val="0"/>
              <w:spacing w:line="360" w:lineRule="atLeast"/>
              <w:rPr>
                <w:del w:id="4421" w:author="Regina Casanova" w:date="2018-07-07T15:18:00Z"/>
                <w:rFonts w:cs="Times New Roman"/>
                <w:color w:val="000000"/>
                <w:lang w:val="es-PE"/>
              </w:rPr>
            </w:pPr>
            <w:del w:id="4422" w:author="Regina Casanova" w:date="2018-07-07T15:18:00Z">
              <w:r w:rsidRPr="00BA156B" w:rsidDel="00BA63BC">
                <w:rPr>
                  <w:rFonts w:cs="Times New Roman"/>
                  <w:color w:val="000000"/>
                  <w:lang w:val="es-PE"/>
                </w:rPr>
                <w:delText>Servicios y servidor más reclamados, y más felicitado</w:delText>
              </w:r>
            </w:del>
          </w:p>
        </w:tc>
        <w:tc>
          <w:tcPr>
            <w:tcW w:w="5380" w:type="dxa"/>
            <w:tcBorders>
              <w:bottom w:val="single" w:sz="8" w:space="0" w:color="000000"/>
              <w:right w:val="single" w:sz="8" w:space="0" w:color="000000"/>
            </w:tcBorders>
            <w:vAlign w:val="bottom"/>
          </w:tcPr>
          <w:p w14:paraId="2ED0E985" w14:textId="05EA6AD4" w:rsidR="00ED4396" w:rsidRPr="00BA156B" w:rsidDel="00BA63BC" w:rsidRDefault="00D00DDC">
            <w:pPr>
              <w:autoSpaceDE w:val="0"/>
              <w:autoSpaceDN w:val="0"/>
              <w:adjustRightInd w:val="0"/>
              <w:spacing w:line="360" w:lineRule="atLeast"/>
              <w:rPr>
                <w:del w:id="4423" w:author="Regina Casanova" w:date="2018-07-07T15:18:00Z"/>
                <w:rFonts w:cs="Times New Roman"/>
                <w:color w:val="000000"/>
                <w:lang w:val="es-PE"/>
              </w:rPr>
            </w:pPr>
            <w:del w:id="442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25" w:author="Regina Casanova" w:date="2018-06-18T17:53:00Z">
              <w:r w:rsidR="00ED4396" w:rsidRPr="00BA156B" w:rsidDel="00E94926">
                <w:rPr>
                  <w:rFonts w:cs="Times New Roman"/>
                  <w:color w:val="000000"/>
                  <w:lang w:val="es-PE"/>
                </w:rPr>
                <w:delText xml:space="preserve">sistema </w:delText>
              </w:r>
            </w:del>
            <w:del w:id="4426" w:author="Regina Casanova" w:date="2018-07-07T15:18:00Z">
              <w:r w:rsidR="00ED4396" w:rsidRPr="00BA156B" w:rsidDel="00BA63BC">
                <w:rPr>
                  <w:rFonts w:cs="Times New Roman"/>
                  <w:color w:val="000000"/>
                  <w:lang w:val="es-PE"/>
                </w:rPr>
                <w:delText xml:space="preserve">quiero conocer </w:delText>
              </w:r>
              <w:r w:rsidR="00BA156B" w:rsidRPr="00BA156B" w:rsidDel="00BA63BC">
                <w:rPr>
                  <w:rFonts w:cs="Times New Roman"/>
                  <w:color w:val="000000"/>
                  <w:lang w:val="es-PE"/>
                </w:rPr>
                <w:delText>cuáles</w:delText>
              </w:r>
              <w:r w:rsidR="00ED4396" w:rsidRPr="00BA156B" w:rsidDel="00BA63BC">
                <w:rPr>
                  <w:rFonts w:cs="Times New Roman"/>
                  <w:color w:val="000000"/>
                  <w:lang w:val="es-PE"/>
                </w:rPr>
                <w:delText xml:space="preserve"> son los servicios y servidor más reclamados y felicitados para poder tomar decisiones sobre el servicio</w:delText>
              </w:r>
            </w:del>
          </w:p>
        </w:tc>
        <w:tc>
          <w:tcPr>
            <w:tcW w:w="2341" w:type="dxa"/>
            <w:tcBorders>
              <w:bottom w:val="single" w:sz="8" w:space="0" w:color="000000"/>
              <w:right w:val="single" w:sz="8" w:space="0" w:color="000000"/>
            </w:tcBorders>
            <w:vAlign w:val="bottom"/>
          </w:tcPr>
          <w:p w14:paraId="1F9B5F5F" w14:textId="0D10EBBC" w:rsidR="00ED4396" w:rsidRPr="00BA156B" w:rsidDel="00BA63BC" w:rsidRDefault="00ED4396">
            <w:pPr>
              <w:autoSpaceDE w:val="0"/>
              <w:autoSpaceDN w:val="0"/>
              <w:adjustRightInd w:val="0"/>
              <w:spacing w:line="360" w:lineRule="atLeast"/>
              <w:rPr>
                <w:del w:id="4427" w:author="Regina Casanova" w:date="2018-07-07T15:18:00Z"/>
                <w:rFonts w:cs="Times New Roman"/>
                <w:color w:val="000000"/>
                <w:lang w:val="es-PE"/>
              </w:rPr>
            </w:pPr>
            <w:del w:id="4428" w:author="Regina Casanova" w:date="2018-07-07T15:18:00Z">
              <w:r w:rsidRPr="00BA156B" w:rsidDel="00BA63BC">
                <w:rPr>
                  <w:rFonts w:cs="Times New Roman"/>
                  <w:color w:val="000000"/>
                  <w:lang w:val="es-PE"/>
                </w:rPr>
                <w:delText>Listado de reclamos y felicitaciones por servicio y servidor</w:delText>
              </w:r>
            </w:del>
          </w:p>
        </w:tc>
        <w:tc>
          <w:tcPr>
            <w:tcW w:w="1559" w:type="dxa"/>
            <w:tcBorders>
              <w:bottom w:val="single" w:sz="8" w:space="0" w:color="000000"/>
              <w:right w:val="single" w:sz="8" w:space="0" w:color="000000"/>
            </w:tcBorders>
            <w:vAlign w:val="bottom"/>
          </w:tcPr>
          <w:p w14:paraId="26A68100" w14:textId="5D303EEC" w:rsidR="00ED4396" w:rsidRPr="00BA156B" w:rsidDel="00BA63BC" w:rsidRDefault="00ED4396">
            <w:pPr>
              <w:autoSpaceDE w:val="0"/>
              <w:autoSpaceDN w:val="0"/>
              <w:adjustRightInd w:val="0"/>
              <w:spacing w:line="360" w:lineRule="atLeast"/>
              <w:rPr>
                <w:del w:id="4429" w:author="Regina Casanova" w:date="2018-07-07T15:18:00Z"/>
                <w:rFonts w:cs="Times New Roman"/>
                <w:color w:val="000000"/>
                <w:lang w:val="es-PE"/>
              </w:rPr>
            </w:pPr>
            <w:del w:id="4430" w:author="Regina Casanova" w:date="2018-07-07T15:18:00Z">
              <w:r w:rsidRPr="00BA156B" w:rsidDel="00BA63BC">
                <w:rPr>
                  <w:rFonts w:cs="Times New Roman"/>
                  <w:color w:val="000000"/>
                  <w:lang w:val="es-PE"/>
                </w:rPr>
                <w:delText>Alto - 3</w:delText>
              </w:r>
            </w:del>
          </w:p>
        </w:tc>
      </w:tr>
      <w:tr w:rsidR="00ED4396" w:rsidRPr="00BA156B" w:rsidDel="00BA63BC" w14:paraId="168F69CF" w14:textId="3BA7A0C2" w:rsidTr="00ED4396">
        <w:tblPrEx>
          <w:tblBorders>
            <w:top w:val="none" w:sz="0" w:space="0" w:color="auto"/>
          </w:tblBorders>
        </w:tblPrEx>
        <w:trPr>
          <w:del w:id="443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A9BF812" w14:textId="2F54D81E" w:rsidR="00ED4396" w:rsidRPr="00BA156B" w:rsidDel="00BA63BC" w:rsidRDefault="00ED4396">
            <w:pPr>
              <w:autoSpaceDE w:val="0"/>
              <w:autoSpaceDN w:val="0"/>
              <w:adjustRightInd w:val="0"/>
              <w:spacing w:line="360" w:lineRule="atLeast"/>
              <w:jc w:val="right"/>
              <w:rPr>
                <w:del w:id="4432" w:author="Regina Casanova" w:date="2018-07-07T15:18:00Z"/>
                <w:rFonts w:cs="Times New Roman"/>
                <w:color w:val="000000"/>
                <w:lang w:val="es-PE"/>
              </w:rPr>
            </w:pPr>
            <w:del w:id="4433" w:author="Regina Casanova" w:date="2018-07-07T15:18:00Z">
              <w:r w:rsidRPr="00BA156B" w:rsidDel="00BA63BC">
                <w:rPr>
                  <w:rFonts w:cs="Times New Roman"/>
                  <w:color w:val="000000"/>
                  <w:lang w:val="es-PE"/>
                </w:rPr>
                <w:delText>22</w:delText>
              </w:r>
            </w:del>
          </w:p>
        </w:tc>
        <w:tc>
          <w:tcPr>
            <w:tcW w:w="1715" w:type="dxa"/>
            <w:tcBorders>
              <w:bottom w:val="single" w:sz="8" w:space="0" w:color="000000"/>
              <w:right w:val="single" w:sz="8" w:space="0" w:color="000000"/>
            </w:tcBorders>
            <w:shd w:val="clear" w:color="auto" w:fill="E1E0E0"/>
            <w:vAlign w:val="bottom"/>
          </w:tcPr>
          <w:p w14:paraId="2C88B876" w14:textId="64F3C5DF" w:rsidR="00ED4396" w:rsidRPr="00BA156B" w:rsidDel="00BA63BC" w:rsidRDefault="00ED4396">
            <w:pPr>
              <w:autoSpaceDE w:val="0"/>
              <w:autoSpaceDN w:val="0"/>
              <w:adjustRightInd w:val="0"/>
              <w:spacing w:line="360" w:lineRule="atLeast"/>
              <w:rPr>
                <w:del w:id="4434" w:author="Regina Casanova" w:date="2018-07-07T15:18:00Z"/>
                <w:rFonts w:cs="Times New Roman"/>
                <w:color w:val="000000"/>
                <w:lang w:val="es-PE"/>
              </w:rPr>
            </w:pPr>
            <w:del w:id="4435"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14194C41" w14:textId="76FAE715" w:rsidR="00ED4396" w:rsidRPr="00BA156B" w:rsidDel="00BA63BC" w:rsidRDefault="00ED4396">
            <w:pPr>
              <w:autoSpaceDE w:val="0"/>
              <w:autoSpaceDN w:val="0"/>
              <w:adjustRightInd w:val="0"/>
              <w:spacing w:line="360" w:lineRule="atLeast"/>
              <w:rPr>
                <w:del w:id="4436" w:author="Regina Casanova" w:date="2018-07-07T15:18:00Z"/>
                <w:rFonts w:cs="Times New Roman"/>
                <w:color w:val="000000"/>
                <w:lang w:val="es-PE"/>
              </w:rPr>
            </w:pPr>
            <w:del w:id="4437" w:author="Regina Casanova" w:date="2018-07-07T15:18:00Z">
              <w:r w:rsidRPr="00BA156B" w:rsidDel="00BA63BC">
                <w:rPr>
                  <w:rFonts w:cs="Times New Roman"/>
                  <w:color w:val="000000"/>
                  <w:lang w:val="es-PE"/>
                </w:rPr>
                <w:delText>Estado del reclamo</w:delText>
              </w:r>
            </w:del>
          </w:p>
        </w:tc>
        <w:tc>
          <w:tcPr>
            <w:tcW w:w="5380" w:type="dxa"/>
            <w:tcBorders>
              <w:bottom w:val="single" w:sz="8" w:space="0" w:color="000000"/>
              <w:right w:val="single" w:sz="8" w:space="0" w:color="000000"/>
            </w:tcBorders>
            <w:shd w:val="clear" w:color="auto" w:fill="E1E0E0"/>
            <w:vAlign w:val="bottom"/>
          </w:tcPr>
          <w:p w14:paraId="298F14BC" w14:textId="7EF9AE0E" w:rsidR="00ED4396" w:rsidRPr="00BA156B" w:rsidDel="00BA63BC" w:rsidRDefault="00D00DDC">
            <w:pPr>
              <w:autoSpaceDE w:val="0"/>
              <w:autoSpaceDN w:val="0"/>
              <w:adjustRightInd w:val="0"/>
              <w:spacing w:line="360" w:lineRule="atLeast"/>
              <w:rPr>
                <w:del w:id="4438" w:author="Regina Casanova" w:date="2018-07-07T15:18:00Z"/>
                <w:rFonts w:cs="Times New Roman"/>
                <w:color w:val="000000"/>
                <w:lang w:val="es-PE"/>
              </w:rPr>
            </w:pPr>
            <w:del w:id="443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40" w:author="Regina Casanova" w:date="2018-06-18T17:53:00Z">
              <w:r w:rsidR="00ED4396" w:rsidRPr="00BA156B" w:rsidDel="00E94926">
                <w:rPr>
                  <w:rFonts w:cs="Times New Roman"/>
                  <w:color w:val="000000"/>
                  <w:lang w:val="es-PE"/>
                </w:rPr>
                <w:delText>sistema</w:delText>
              </w:r>
            </w:del>
            <w:del w:id="4441" w:author="Regina Casanova" w:date="2018-07-07T15:18:00Z">
              <w:r w:rsidR="00ED4396" w:rsidRPr="00BA156B" w:rsidDel="00BA63BC">
                <w:rPr>
                  <w:rFonts w:cs="Times New Roman"/>
                  <w:color w:val="000000"/>
                  <w:lang w:val="es-PE"/>
                </w:rPr>
                <w:delText xml:space="preserve"> quiero conocer el estado de los reclamos para poder saber </w:delText>
              </w:r>
              <w:r w:rsidR="00BA156B" w:rsidRPr="00BA156B" w:rsidDel="00BA63BC">
                <w:rPr>
                  <w:rFonts w:cs="Times New Roman"/>
                  <w:color w:val="000000"/>
                  <w:lang w:val="es-PE"/>
                </w:rPr>
                <w:delText>cuándo</w:delText>
              </w:r>
              <w:r w:rsidR="00ED4396" w:rsidRPr="00BA156B" w:rsidDel="00BA63BC">
                <w:rPr>
                  <w:rFonts w:cs="Times New Roman"/>
                  <w:color w:val="000000"/>
                  <w:lang w:val="es-PE"/>
                </w:rPr>
                <w:delText xml:space="preserve"> intervenir por los ciudadanos</w:delText>
              </w:r>
            </w:del>
          </w:p>
        </w:tc>
        <w:tc>
          <w:tcPr>
            <w:tcW w:w="2341" w:type="dxa"/>
            <w:tcBorders>
              <w:bottom w:val="single" w:sz="8" w:space="0" w:color="000000"/>
              <w:right w:val="single" w:sz="8" w:space="0" w:color="000000"/>
            </w:tcBorders>
            <w:shd w:val="clear" w:color="auto" w:fill="E1E0E0"/>
            <w:vAlign w:val="bottom"/>
          </w:tcPr>
          <w:p w14:paraId="711B2FD5" w14:textId="087E87FA" w:rsidR="00ED4396" w:rsidRPr="00BA156B" w:rsidDel="00BA63BC" w:rsidRDefault="00ED4396">
            <w:pPr>
              <w:autoSpaceDE w:val="0"/>
              <w:autoSpaceDN w:val="0"/>
              <w:adjustRightInd w:val="0"/>
              <w:spacing w:line="360" w:lineRule="atLeast"/>
              <w:rPr>
                <w:del w:id="4442" w:author="Regina Casanova" w:date="2018-07-07T15:18:00Z"/>
                <w:rFonts w:cs="Times New Roman"/>
                <w:color w:val="000000"/>
                <w:lang w:val="es-PE"/>
              </w:rPr>
            </w:pPr>
            <w:del w:id="4443" w:author="Regina Casanova" w:date="2018-07-07T15:18:00Z">
              <w:r w:rsidRPr="00BA156B" w:rsidDel="00BA63BC">
                <w:rPr>
                  <w:rFonts w:cs="Times New Roman"/>
                  <w:color w:val="000000"/>
                  <w:lang w:val="es-PE"/>
                </w:rPr>
                <w:delText>Incluir estado del reclamo mediante semáforo (verde para &gt;10 días, 10 días&gt; amarillo para &lt; 20 días, &gt;20 días rojo)</w:delText>
              </w:r>
            </w:del>
          </w:p>
        </w:tc>
        <w:tc>
          <w:tcPr>
            <w:tcW w:w="1559" w:type="dxa"/>
            <w:tcBorders>
              <w:bottom w:val="single" w:sz="8" w:space="0" w:color="000000"/>
              <w:right w:val="single" w:sz="8" w:space="0" w:color="000000"/>
            </w:tcBorders>
            <w:shd w:val="clear" w:color="auto" w:fill="E1E0E0"/>
            <w:vAlign w:val="bottom"/>
          </w:tcPr>
          <w:p w14:paraId="3B06FFC8" w14:textId="79332F39" w:rsidR="00ED4396" w:rsidRPr="00BA156B" w:rsidDel="00BA63BC" w:rsidRDefault="00ED4396">
            <w:pPr>
              <w:autoSpaceDE w:val="0"/>
              <w:autoSpaceDN w:val="0"/>
              <w:adjustRightInd w:val="0"/>
              <w:spacing w:line="360" w:lineRule="atLeast"/>
              <w:rPr>
                <w:del w:id="4444" w:author="Regina Casanova" w:date="2018-07-07T15:18:00Z"/>
                <w:rFonts w:cs="Times New Roman"/>
                <w:color w:val="000000"/>
                <w:lang w:val="es-PE"/>
              </w:rPr>
            </w:pPr>
            <w:del w:id="4445" w:author="Regina Casanova" w:date="2018-07-07T15:18:00Z">
              <w:r w:rsidRPr="00BA156B" w:rsidDel="00BA63BC">
                <w:rPr>
                  <w:rFonts w:cs="Times New Roman"/>
                  <w:color w:val="000000"/>
                  <w:lang w:val="es-PE"/>
                </w:rPr>
                <w:delText>Alto - 3</w:delText>
              </w:r>
            </w:del>
          </w:p>
        </w:tc>
      </w:tr>
      <w:tr w:rsidR="00ED4396" w:rsidRPr="00BA156B" w:rsidDel="00BA63BC" w14:paraId="51E9A1D2" w14:textId="623868BD" w:rsidTr="00ED4396">
        <w:tblPrEx>
          <w:tblBorders>
            <w:top w:val="none" w:sz="0" w:space="0" w:color="auto"/>
          </w:tblBorders>
        </w:tblPrEx>
        <w:trPr>
          <w:del w:id="4446" w:author="Regina Casanova" w:date="2018-07-07T15:18:00Z"/>
        </w:trPr>
        <w:tc>
          <w:tcPr>
            <w:tcW w:w="504" w:type="dxa"/>
            <w:tcBorders>
              <w:left w:val="single" w:sz="8" w:space="0" w:color="000000"/>
              <w:bottom w:val="single" w:sz="8" w:space="0" w:color="000000"/>
              <w:right w:val="single" w:sz="8" w:space="0" w:color="000000"/>
            </w:tcBorders>
            <w:vAlign w:val="bottom"/>
          </w:tcPr>
          <w:p w14:paraId="16DAEEFC" w14:textId="28CF007B" w:rsidR="00ED4396" w:rsidRPr="00BA156B" w:rsidDel="00BA63BC" w:rsidRDefault="00ED4396">
            <w:pPr>
              <w:autoSpaceDE w:val="0"/>
              <w:autoSpaceDN w:val="0"/>
              <w:adjustRightInd w:val="0"/>
              <w:spacing w:line="360" w:lineRule="atLeast"/>
              <w:jc w:val="right"/>
              <w:rPr>
                <w:del w:id="4447" w:author="Regina Casanova" w:date="2018-07-07T15:18:00Z"/>
                <w:rFonts w:cs="Times New Roman"/>
                <w:color w:val="000000"/>
                <w:lang w:val="es-PE"/>
              </w:rPr>
            </w:pPr>
            <w:del w:id="4448" w:author="Regina Casanova" w:date="2018-07-07T15:18:00Z">
              <w:r w:rsidRPr="00BA156B" w:rsidDel="00BA63BC">
                <w:rPr>
                  <w:rFonts w:cs="Times New Roman"/>
                  <w:color w:val="000000"/>
                  <w:lang w:val="es-PE"/>
                </w:rPr>
                <w:delText>23</w:delText>
              </w:r>
            </w:del>
          </w:p>
        </w:tc>
        <w:tc>
          <w:tcPr>
            <w:tcW w:w="1715" w:type="dxa"/>
            <w:tcBorders>
              <w:bottom w:val="single" w:sz="8" w:space="0" w:color="000000"/>
              <w:right w:val="single" w:sz="8" w:space="0" w:color="000000"/>
            </w:tcBorders>
            <w:vAlign w:val="bottom"/>
          </w:tcPr>
          <w:p w14:paraId="680F09A5" w14:textId="28522588" w:rsidR="00ED4396" w:rsidRPr="00BA156B" w:rsidDel="00BA63BC" w:rsidRDefault="00ED4396">
            <w:pPr>
              <w:autoSpaceDE w:val="0"/>
              <w:autoSpaceDN w:val="0"/>
              <w:adjustRightInd w:val="0"/>
              <w:spacing w:line="360" w:lineRule="atLeast"/>
              <w:rPr>
                <w:del w:id="4449" w:author="Regina Casanova" w:date="2018-07-07T15:18:00Z"/>
                <w:rFonts w:cs="Times New Roman"/>
                <w:color w:val="000000"/>
                <w:lang w:val="es-PE"/>
              </w:rPr>
            </w:pPr>
            <w:del w:id="4450"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3F1DF73" w14:textId="7276AABE" w:rsidR="00ED4396" w:rsidRPr="00BA156B" w:rsidDel="00BA63BC" w:rsidRDefault="00ED4396">
            <w:pPr>
              <w:autoSpaceDE w:val="0"/>
              <w:autoSpaceDN w:val="0"/>
              <w:adjustRightInd w:val="0"/>
              <w:spacing w:line="360" w:lineRule="atLeast"/>
              <w:rPr>
                <w:del w:id="4451" w:author="Regina Casanova" w:date="2018-07-07T15:18:00Z"/>
                <w:rFonts w:cs="Times New Roman"/>
                <w:color w:val="000000"/>
                <w:lang w:val="es-PE"/>
              </w:rPr>
            </w:pPr>
            <w:del w:id="4452" w:author="Regina Casanova" w:date="2018-07-07T15:18:00Z">
              <w:r w:rsidRPr="00BA156B" w:rsidDel="00BA63BC">
                <w:rPr>
                  <w:rFonts w:cs="Times New Roman"/>
                  <w:color w:val="000000"/>
                  <w:lang w:val="es-PE"/>
                </w:rPr>
                <w:delText>Dispositivo móvil (cualquier terminal)</w:delText>
              </w:r>
            </w:del>
          </w:p>
        </w:tc>
        <w:tc>
          <w:tcPr>
            <w:tcW w:w="5380" w:type="dxa"/>
            <w:tcBorders>
              <w:bottom w:val="single" w:sz="8" w:space="0" w:color="000000"/>
              <w:right w:val="single" w:sz="8" w:space="0" w:color="000000"/>
            </w:tcBorders>
            <w:vAlign w:val="bottom"/>
          </w:tcPr>
          <w:p w14:paraId="111616D2" w14:textId="424A69B3" w:rsidR="00ED4396" w:rsidRPr="00BA156B" w:rsidDel="00BA63BC" w:rsidRDefault="00D00DDC">
            <w:pPr>
              <w:autoSpaceDE w:val="0"/>
              <w:autoSpaceDN w:val="0"/>
              <w:adjustRightInd w:val="0"/>
              <w:spacing w:line="360" w:lineRule="atLeast"/>
              <w:rPr>
                <w:del w:id="4453" w:author="Regina Casanova" w:date="2018-07-07T15:18:00Z"/>
                <w:rFonts w:cs="Times New Roman"/>
                <w:color w:val="000000"/>
                <w:lang w:val="es-PE"/>
              </w:rPr>
            </w:pPr>
            <w:del w:id="445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55" w:author="Regina Casanova" w:date="2018-06-18T17:53:00Z">
              <w:r w:rsidR="00ED4396" w:rsidRPr="00BA156B" w:rsidDel="00E94926">
                <w:rPr>
                  <w:rFonts w:cs="Times New Roman"/>
                  <w:color w:val="000000"/>
                  <w:lang w:val="es-PE"/>
                </w:rPr>
                <w:delText xml:space="preserve">sistema </w:delText>
              </w:r>
            </w:del>
            <w:del w:id="4456" w:author="Regina Casanova" w:date="2018-07-07T15:18:00Z">
              <w:r w:rsidR="00ED4396" w:rsidRPr="00BA156B" w:rsidDel="00BA63BC">
                <w:rPr>
                  <w:rFonts w:cs="Times New Roman"/>
                  <w:color w:val="000000"/>
                  <w:lang w:val="es-PE"/>
                </w:rPr>
                <w:delText>quiero poder revisar el sistema desde mi celular para poder ver datos de forma rápida</w:delText>
              </w:r>
            </w:del>
          </w:p>
        </w:tc>
        <w:tc>
          <w:tcPr>
            <w:tcW w:w="2341" w:type="dxa"/>
            <w:tcBorders>
              <w:bottom w:val="single" w:sz="8" w:space="0" w:color="000000"/>
              <w:right w:val="single" w:sz="8" w:space="0" w:color="000000"/>
            </w:tcBorders>
            <w:vAlign w:val="bottom"/>
          </w:tcPr>
          <w:p w14:paraId="17763A2D" w14:textId="3BC5CD5F" w:rsidR="00ED4396" w:rsidRPr="00BA156B" w:rsidDel="00BA63BC" w:rsidRDefault="00ED4396">
            <w:pPr>
              <w:autoSpaceDE w:val="0"/>
              <w:autoSpaceDN w:val="0"/>
              <w:adjustRightInd w:val="0"/>
              <w:spacing w:line="360" w:lineRule="atLeast"/>
              <w:rPr>
                <w:del w:id="4457" w:author="Regina Casanova" w:date="2018-07-07T15:18:00Z"/>
                <w:rFonts w:cs="Times New Roman"/>
                <w:color w:val="000000"/>
                <w:lang w:val="es-PE"/>
              </w:rPr>
            </w:pPr>
            <w:del w:id="4458" w:author="Regina Casanova" w:date="2018-07-07T15:18:00Z">
              <w:r w:rsidRPr="00BA156B" w:rsidDel="00BA63BC">
                <w:rPr>
                  <w:rFonts w:cs="Times New Roman"/>
                  <w:color w:val="000000"/>
                  <w:lang w:val="es-PE"/>
                </w:rPr>
                <w:delText>App con usuario y contraseña</w:delText>
              </w:r>
            </w:del>
          </w:p>
        </w:tc>
        <w:tc>
          <w:tcPr>
            <w:tcW w:w="1559" w:type="dxa"/>
            <w:tcBorders>
              <w:bottom w:val="single" w:sz="8" w:space="0" w:color="000000"/>
              <w:right w:val="single" w:sz="8" w:space="0" w:color="000000"/>
            </w:tcBorders>
            <w:vAlign w:val="bottom"/>
          </w:tcPr>
          <w:p w14:paraId="2DA2998E" w14:textId="2E648B15" w:rsidR="00ED4396" w:rsidRPr="00BA156B" w:rsidDel="00BA63BC" w:rsidRDefault="00ED4396">
            <w:pPr>
              <w:autoSpaceDE w:val="0"/>
              <w:autoSpaceDN w:val="0"/>
              <w:adjustRightInd w:val="0"/>
              <w:spacing w:line="360" w:lineRule="atLeast"/>
              <w:rPr>
                <w:del w:id="4459" w:author="Regina Casanova" w:date="2018-07-07T15:18:00Z"/>
                <w:rFonts w:cs="Times New Roman"/>
                <w:color w:val="000000"/>
                <w:lang w:val="es-PE"/>
              </w:rPr>
            </w:pPr>
            <w:del w:id="4460" w:author="Regina Casanova" w:date="2018-07-07T15:18:00Z">
              <w:r w:rsidRPr="00BA156B" w:rsidDel="00BA63BC">
                <w:rPr>
                  <w:rFonts w:cs="Times New Roman"/>
                  <w:color w:val="000000"/>
                  <w:lang w:val="es-PE"/>
                </w:rPr>
                <w:delText>Medio - 2</w:delText>
              </w:r>
            </w:del>
          </w:p>
        </w:tc>
      </w:tr>
      <w:tr w:rsidR="00ED4396" w:rsidRPr="00BA156B" w:rsidDel="00BA63BC" w14:paraId="2CA3BF97" w14:textId="3424C541" w:rsidTr="00ED4396">
        <w:tblPrEx>
          <w:tblBorders>
            <w:top w:val="none" w:sz="0" w:space="0" w:color="auto"/>
          </w:tblBorders>
        </w:tblPrEx>
        <w:trPr>
          <w:del w:id="446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AF1C8D6" w14:textId="2916F8C6" w:rsidR="00ED4396" w:rsidRPr="00BA156B" w:rsidDel="00BA63BC" w:rsidRDefault="00ED4396">
            <w:pPr>
              <w:autoSpaceDE w:val="0"/>
              <w:autoSpaceDN w:val="0"/>
              <w:adjustRightInd w:val="0"/>
              <w:spacing w:line="360" w:lineRule="atLeast"/>
              <w:jc w:val="right"/>
              <w:rPr>
                <w:del w:id="4462" w:author="Regina Casanova" w:date="2018-07-07T15:18:00Z"/>
                <w:rFonts w:cs="Times New Roman"/>
                <w:color w:val="000000"/>
                <w:lang w:val="es-PE"/>
              </w:rPr>
            </w:pPr>
            <w:del w:id="4463" w:author="Regina Casanova" w:date="2018-07-07T15:18:00Z">
              <w:r w:rsidRPr="00BA156B" w:rsidDel="00BA63BC">
                <w:rPr>
                  <w:rFonts w:cs="Times New Roman"/>
                  <w:color w:val="000000"/>
                  <w:lang w:val="es-PE"/>
                </w:rPr>
                <w:delText>24</w:delText>
              </w:r>
            </w:del>
          </w:p>
        </w:tc>
        <w:tc>
          <w:tcPr>
            <w:tcW w:w="1715" w:type="dxa"/>
            <w:tcBorders>
              <w:bottom w:val="single" w:sz="8" w:space="0" w:color="000000"/>
              <w:right w:val="single" w:sz="8" w:space="0" w:color="000000"/>
            </w:tcBorders>
            <w:shd w:val="clear" w:color="auto" w:fill="E1E0E0"/>
            <w:vAlign w:val="bottom"/>
          </w:tcPr>
          <w:p w14:paraId="78B28185" w14:textId="71527CCC" w:rsidR="00ED4396" w:rsidRPr="00BA156B" w:rsidDel="00BA63BC" w:rsidRDefault="00ED4396">
            <w:pPr>
              <w:autoSpaceDE w:val="0"/>
              <w:autoSpaceDN w:val="0"/>
              <w:adjustRightInd w:val="0"/>
              <w:spacing w:line="360" w:lineRule="atLeast"/>
              <w:rPr>
                <w:del w:id="4464" w:author="Regina Casanova" w:date="2018-07-07T15:18:00Z"/>
                <w:rFonts w:cs="Times New Roman"/>
                <w:color w:val="000000"/>
                <w:lang w:val="es-PE"/>
              </w:rPr>
            </w:pPr>
            <w:del w:id="4465"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731FCBF7" w14:textId="5421DDCF" w:rsidR="00ED4396" w:rsidRPr="00BA156B" w:rsidDel="00BA63BC" w:rsidRDefault="00BA156B">
            <w:pPr>
              <w:autoSpaceDE w:val="0"/>
              <w:autoSpaceDN w:val="0"/>
              <w:adjustRightInd w:val="0"/>
              <w:spacing w:line="360" w:lineRule="atLeast"/>
              <w:rPr>
                <w:del w:id="4466" w:author="Regina Casanova" w:date="2018-07-07T15:18:00Z"/>
                <w:rFonts w:cs="Times New Roman"/>
                <w:color w:val="000000"/>
                <w:lang w:val="es-PE"/>
              </w:rPr>
            </w:pPr>
            <w:del w:id="4467" w:author="Regina Casanova" w:date="2018-07-07T15:18:00Z">
              <w:r w:rsidRPr="00BA156B" w:rsidDel="00BA63BC">
                <w:rPr>
                  <w:rFonts w:cs="Times New Roman"/>
                  <w:color w:val="000000"/>
                  <w:lang w:val="es-PE"/>
                </w:rPr>
                <w:delText>Estadísticas</w:delText>
              </w:r>
              <w:r w:rsidR="00ED4396" w:rsidRPr="00BA156B" w:rsidDel="00BA63BC">
                <w:rPr>
                  <w:rFonts w:cs="Times New Roman"/>
                  <w:color w:val="000000"/>
                  <w:lang w:val="es-PE"/>
                </w:rPr>
                <w:delText xml:space="preserve"> de distintas IPRESS y ranking, tendencias e indicadores</w:delText>
              </w:r>
            </w:del>
          </w:p>
        </w:tc>
        <w:tc>
          <w:tcPr>
            <w:tcW w:w="5380" w:type="dxa"/>
            <w:tcBorders>
              <w:bottom w:val="single" w:sz="8" w:space="0" w:color="000000"/>
              <w:right w:val="single" w:sz="8" w:space="0" w:color="000000"/>
            </w:tcBorders>
            <w:shd w:val="clear" w:color="auto" w:fill="E1E0E0"/>
            <w:vAlign w:val="bottom"/>
          </w:tcPr>
          <w:p w14:paraId="25E0BE4A" w14:textId="3319BE96" w:rsidR="00ED4396" w:rsidRPr="00BA156B" w:rsidDel="00BA63BC" w:rsidRDefault="00D00DDC">
            <w:pPr>
              <w:autoSpaceDE w:val="0"/>
              <w:autoSpaceDN w:val="0"/>
              <w:adjustRightInd w:val="0"/>
              <w:spacing w:line="360" w:lineRule="atLeast"/>
              <w:rPr>
                <w:del w:id="4468" w:author="Regina Casanova" w:date="2018-07-07T15:18:00Z"/>
                <w:rFonts w:cs="Times New Roman"/>
                <w:color w:val="000000"/>
                <w:lang w:val="es-PE"/>
              </w:rPr>
            </w:pPr>
            <w:del w:id="446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70" w:author="Regina Casanova" w:date="2018-06-18T17:53:00Z">
              <w:r w:rsidR="00ED4396" w:rsidRPr="00BA156B" w:rsidDel="00E94926">
                <w:rPr>
                  <w:rFonts w:cs="Times New Roman"/>
                  <w:color w:val="000000"/>
                  <w:lang w:val="es-PE"/>
                </w:rPr>
                <w:delText xml:space="preserve">sistema </w:delText>
              </w:r>
            </w:del>
            <w:del w:id="4471" w:author="Regina Casanova" w:date="2018-07-07T15:18:00Z">
              <w:r w:rsidR="00ED4396" w:rsidRPr="00BA156B" w:rsidDel="00BA63BC">
                <w:rPr>
                  <w:rFonts w:cs="Times New Roman"/>
                  <w:color w:val="000000"/>
                  <w:lang w:val="es-PE"/>
                </w:rPr>
                <w:delText>quiero realizar un monitoreo general para poder planificar mis visitas</w:delText>
              </w:r>
            </w:del>
          </w:p>
        </w:tc>
        <w:tc>
          <w:tcPr>
            <w:tcW w:w="2341" w:type="dxa"/>
            <w:tcBorders>
              <w:bottom w:val="single" w:sz="8" w:space="0" w:color="000000"/>
              <w:right w:val="single" w:sz="8" w:space="0" w:color="000000"/>
            </w:tcBorders>
            <w:shd w:val="clear" w:color="auto" w:fill="E1E0E0"/>
            <w:vAlign w:val="bottom"/>
          </w:tcPr>
          <w:p w14:paraId="39F0E497" w14:textId="7DB13E88" w:rsidR="00ED4396" w:rsidRPr="00BA156B" w:rsidDel="00BA63BC" w:rsidRDefault="00ED4396">
            <w:pPr>
              <w:autoSpaceDE w:val="0"/>
              <w:autoSpaceDN w:val="0"/>
              <w:adjustRightInd w:val="0"/>
              <w:spacing w:line="360" w:lineRule="atLeast"/>
              <w:rPr>
                <w:del w:id="4472" w:author="Regina Casanova" w:date="2018-07-07T15:18:00Z"/>
                <w:rFonts w:cs="Times New Roman"/>
                <w:color w:val="000000"/>
                <w:lang w:val="es-PE"/>
              </w:rPr>
            </w:pPr>
            <w:del w:id="4473" w:author="Regina Casanova" w:date="2018-07-07T15:18:00Z">
              <w:r w:rsidRPr="00BA156B" w:rsidDel="00BA63BC">
                <w:rPr>
                  <w:rFonts w:cs="Times New Roman"/>
                  <w:color w:val="000000"/>
                  <w:lang w:val="es-PE"/>
                </w:rPr>
                <w:delText>Cuadros estadísticos y gráficas de los datos presentados</w:delText>
              </w:r>
            </w:del>
          </w:p>
        </w:tc>
        <w:tc>
          <w:tcPr>
            <w:tcW w:w="1559" w:type="dxa"/>
            <w:tcBorders>
              <w:bottom w:val="single" w:sz="8" w:space="0" w:color="000000"/>
              <w:right w:val="single" w:sz="8" w:space="0" w:color="000000"/>
            </w:tcBorders>
            <w:shd w:val="clear" w:color="auto" w:fill="E1E0E0"/>
            <w:vAlign w:val="bottom"/>
          </w:tcPr>
          <w:p w14:paraId="697E482C" w14:textId="13B8D089" w:rsidR="00ED4396" w:rsidRPr="00BA156B" w:rsidDel="00BA63BC" w:rsidRDefault="00ED4396">
            <w:pPr>
              <w:autoSpaceDE w:val="0"/>
              <w:autoSpaceDN w:val="0"/>
              <w:adjustRightInd w:val="0"/>
              <w:spacing w:line="360" w:lineRule="atLeast"/>
              <w:rPr>
                <w:del w:id="4474" w:author="Regina Casanova" w:date="2018-07-07T15:18:00Z"/>
                <w:rFonts w:cs="Times New Roman"/>
                <w:color w:val="000000"/>
                <w:lang w:val="es-PE"/>
              </w:rPr>
            </w:pPr>
            <w:del w:id="4475" w:author="Regina Casanova" w:date="2018-07-07T15:18:00Z">
              <w:r w:rsidRPr="00BA156B" w:rsidDel="00BA63BC">
                <w:rPr>
                  <w:rFonts w:cs="Times New Roman"/>
                  <w:color w:val="000000"/>
                  <w:lang w:val="es-PE"/>
                </w:rPr>
                <w:delText>Alto - 3</w:delText>
              </w:r>
            </w:del>
          </w:p>
        </w:tc>
      </w:tr>
      <w:tr w:rsidR="00ED4396" w:rsidRPr="00BA156B" w:rsidDel="00BA63BC" w14:paraId="7B305A08" w14:textId="618AE677" w:rsidTr="00ED4396">
        <w:tblPrEx>
          <w:tblBorders>
            <w:top w:val="none" w:sz="0" w:space="0" w:color="auto"/>
          </w:tblBorders>
        </w:tblPrEx>
        <w:trPr>
          <w:del w:id="4476" w:author="Regina Casanova" w:date="2018-07-07T15:18:00Z"/>
        </w:trPr>
        <w:tc>
          <w:tcPr>
            <w:tcW w:w="504" w:type="dxa"/>
            <w:tcBorders>
              <w:left w:val="single" w:sz="8" w:space="0" w:color="000000"/>
              <w:bottom w:val="single" w:sz="8" w:space="0" w:color="000000"/>
              <w:right w:val="single" w:sz="8" w:space="0" w:color="000000"/>
            </w:tcBorders>
            <w:vAlign w:val="bottom"/>
          </w:tcPr>
          <w:p w14:paraId="20F9C425" w14:textId="01B00BE9" w:rsidR="00ED4396" w:rsidRPr="00BA156B" w:rsidDel="00BA63BC" w:rsidRDefault="00ED4396">
            <w:pPr>
              <w:autoSpaceDE w:val="0"/>
              <w:autoSpaceDN w:val="0"/>
              <w:adjustRightInd w:val="0"/>
              <w:spacing w:line="360" w:lineRule="atLeast"/>
              <w:jc w:val="right"/>
              <w:rPr>
                <w:del w:id="4477" w:author="Regina Casanova" w:date="2018-07-07T15:18:00Z"/>
                <w:rFonts w:cs="Times New Roman"/>
                <w:color w:val="000000"/>
                <w:lang w:val="es-PE"/>
              </w:rPr>
            </w:pPr>
            <w:del w:id="4478" w:author="Regina Casanova" w:date="2018-07-07T15:18:00Z">
              <w:r w:rsidRPr="00BA156B" w:rsidDel="00BA63BC">
                <w:rPr>
                  <w:rFonts w:cs="Times New Roman"/>
                  <w:color w:val="000000"/>
                  <w:lang w:val="es-PE"/>
                </w:rPr>
                <w:delText>25</w:delText>
              </w:r>
            </w:del>
          </w:p>
        </w:tc>
        <w:tc>
          <w:tcPr>
            <w:tcW w:w="1715" w:type="dxa"/>
            <w:tcBorders>
              <w:bottom w:val="single" w:sz="8" w:space="0" w:color="000000"/>
              <w:right w:val="single" w:sz="8" w:space="0" w:color="000000"/>
            </w:tcBorders>
            <w:vAlign w:val="bottom"/>
          </w:tcPr>
          <w:p w14:paraId="28E69370" w14:textId="59C58D16" w:rsidR="00ED4396" w:rsidRPr="00BA156B" w:rsidDel="00BA63BC" w:rsidRDefault="00ED4396">
            <w:pPr>
              <w:autoSpaceDE w:val="0"/>
              <w:autoSpaceDN w:val="0"/>
              <w:adjustRightInd w:val="0"/>
              <w:spacing w:line="360" w:lineRule="atLeast"/>
              <w:rPr>
                <w:del w:id="4479" w:author="Regina Casanova" w:date="2018-07-07T15:18:00Z"/>
                <w:rFonts w:cs="Times New Roman"/>
                <w:color w:val="000000"/>
                <w:lang w:val="es-PE"/>
              </w:rPr>
            </w:pPr>
            <w:del w:id="4480"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30B2FAEB" w14:textId="0AC25B9D" w:rsidR="00ED4396" w:rsidRPr="00BA156B" w:rsidDel="00BA63BC" w:rsidRDefault="00ED4396">
            <w:pPr>
              <w:autoSpaceDE w:val="0"/>
              <w:autoSpaceDN w:val="0"/>
              <w:adjustRightInd w:val="0"/>
              <w:spacing w:line="360" w:lineRule="atLeast"/>
              <w:rPr>
                <w:del w:id="4481" w:author="Regina Casanova" w:date="2018-07-07T15:18:00Z"/>
                <w:rFonts w:cs="Times New Roman"/>
                <w:color w:val="000000"/>
                <w:lang w:val="es-PE"/>
              </w:rPr>
            </w:pPr>
            <w:del w:id="4482" w:author="Regina Casanova" w:date="2018-07-07T15:18:00Z">
              <w:r w:rsidRPr="00BA156B" w:rsidDel="00BA63BC">
                <w:rPr>
                  <w:rFonts w:cs="Times New Roman"/>
                  <w:color w:val="000000"/>
                  <w:lang w:val="es-PE"/>
                </w:rPr>
                <w:delText>Reportes consolidados (por tipo de nivel)</w:delText>
              </w:r>
            </w:del>
          </w:p>
        </w:tc>
        <w:tc>
          <w:tcPr>
            <w:tcW w:w="5380" w:type="dxa"/>
            <w:tcBorders>
              <w:bottom w:val="single" w:sz="8" w:space="0" w:color="000000"/>
              <w:right w:val="single" w:sz="8" w:space="0" w:color="000000"/>
            </w:tcBorders>
            <w:vAlign w:val="bottom"/>
          </w:tcPr>
          <w:p w14:paraId="5D50CAEF" w14:textId="646D3580" w:rsidR="00ED4396" w:rsidRPr="00BA156B" w:rsidDel="00BA63BC" w:rsidRDefault="00D00DDC">
            <w:pPr>
              <w:autoSpaceDE w:val="0"/>
              <w:autoSpaceDN w:val="0"/>
              <w:adjustRightInd w:val="0"/>
              <w:spacing w:line="360" w:lineRule="atLeast"/>
              <w:rPr>
                <w:del w:id="4483" w:author="Regina Casanova" w:date="2018-07-07T15:18:00Z"/>
                <w:rFonts w:cs="Times New Roman"/>
                <w:color w:val="000000"/>
                <w:lang w:val="es-PE"/>
              </w:rPr>
            </w:pPr>
            <w:del w:id="448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85" w:author="Regina Casanova" w:date="2018-06-18T17:53:00Z">
              <w:r w:rsidR="00ED4396" w:rsidRPr="00BA156B" w:rsidDel="00E94926">
                <w:rPr>
                  <w:rFonts w:cs="Times New Roman"/>
                  <w:color w:val="000000"/>
                  <w:lang w:val="es-PE"/>
                </w:rPr>
                <w:delText>sistema</w:delText>
              </w:r>
            </w:del>
            <w:del w:id="4486" w:author="Regina Casanova" w:date="2018-07-07T15:18:00Z">
              <w:r w:rsidR="00ED4396" w:rsidRPr="00BA156B" w:rsidDel="00BA63BC">
                <w:rPr>
                  <w:rFonts w:cs="Times New Roman"/>
                  <w:color w:val="000000"/>
                  <w:lang w:val="es-PE"/>
                </w:rPr>
                <w:delText xml:space="preserve"> quiero ver reportes de todos los reclamos presentados en diversas IPRESS clasificados por niveles para poder elaborar planes de acción en distintos niveles</w:delText>
              </w:r>
            </w:del>
          </w:p>
        </w:tc>
        <w:tc>
          <w:tcPr>
            <w:tcW w:w="2341" w:type="dxa"/>
            <w:tcBorders>
              <w:bottom w:val="single" w:sz="8" w:space="0" w:color="000000"/>
              <w:right w:val="single" w:sz="8" w:space="0" w:color="000000"/>
            </w:tcBorders>
            <w:vAlign w:val="bottom"/>
          </w:tcPr>
          <w:p w14:paraId="7F860A30" w14:textId="4CAA50AE" w:rsidR="00ED4396" w:rsidRPr="00BA156B" w:rsidDel="00BA63BC" w:rsidRDefault="00ED4396">
            <w:pPr>
              <w:autoSpaceDE w:val="0"/>
              <w:autoSpaceDN w:val="0"/>
              <w:adjustRightInd w:val="0"/>
              <w:spacing w:line="360" w:lineRule="atLeast"/>
              <w:rPr>
                <w:del w:id="4487" w:author="Regina Casanova" w:date="2018-07-07T15:18:00Z"/>
                <w:rFonts w:cs="Times New Roman"/>
                <w:color w:val="000000"/>
                <w:lang w:val="es-PE"/>
              </w:rPr>
            </w:pPr>
            <w:del w:id="4488" w:author="Regina Casanova" w:date="2018-07-07T15:18:00Z">
              <w:r w:rsidRPr="00BA156B" w:rsidDel="00BA63BC">
                <w:rPr>
                  <w:rFonts w:cs="Times New Roman"/>
                  <w:color w:val="000000"/>
                  <w:lang w:val="es-PE"/>
                </w:rPr>
                <w:delText>Tabla de reporte consolidado de todos los reclamos presentados. Descargable en Excel y PDF.</w:delText>
              </w:r>
            </w:del>
          </w:p>
        </w:tc>
        <w:tc>
          <w:tcPr>
            <w:tcW w:w="1559" w:type="dxa"/>
            <w:tcBorders>
              <w:bottom w:val="single" w:sz="8" w:space="0" w:color="000000"/>
              <w:right w:val="single" w:sz="8" w:space="0" w:color="000000"/>
            </w:tcBorders>
            <w:vAlign w:val="bottom"/>
          </w:tcPr>
          <w:p w14:paraId="5441CBB2" w14:textId="3CE6139B" w:rsidR="00ED4396" w:rsidRPr="00BA156B" w:rsidDel="00BA63BC" w:rsidRDefault="00ED4396">
            <w:pPr>
              <w:autoSpaceDE w:val="0"/>
              <w:autoSpaceDN w:val="0"/>
              <w:adjustRightInd w:val="0"/>
              <w:spacing w:line="360" w:lineRule="atLeast"/>
              <w:rPr>
                <w:del w:id="4489" w:author="Regina Casanova" w:date="2018-07-07T15:18:00Z"/>
                <w:rFonts w:cs="Times New Roman"/>
                <w:color w:val="000000"/>
                <w:lang w:val="es-PE"/>
              </w:rPr>
            </w:pPr>
            <w:del w:id="4490" w:author="Regina Casanova" w:date="2018-07-07T15:18:00Z">
              <w:r w:rsidRPr="00BA156B" w:rsidDel="00BA63BC">
                <w:rPr>
                  <w:rFonts w:cs="Times New Roman"/>
                  <w:color w:val="000000"/>
                  <w:lang w:val="es-PE"/>
                </w:rPr>
                <w:delText>Alto - 3</w:delText>
              </w:r>
            </w:del>
          </w:p>
        </w:tc>
      </w:tr>
      <w:tr w:rsidR="00ED4396" w:rsidRPr="00BA156B" w:rsidDel="00BA63BC" w14:paraId="1A9FC4EC" w14:textId="6672C3D9" w:rsidTr="00ED4396">
        <w:tblPrEx>
          <w:tblBorders>
            <w:top w:val="none" w:sz="0" w:space="0" w:color="auto"/>
          </w:tblBorders>
        </w:tblPrEx>
        <w:trPr>
          <w:del w:id="449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FAD41B" w14:textId="28B8562C" w:rsidR="00ED4396" w:rsidRPr="00BA156B" w:rsidDel="00BA63BC" w:rsidRDefault="00ED4396">
            <w:pPr>
              <w:autoSpaceDE w:val="0"/>
              <w:autoSpaceDN w:val="0"/>
              <w:adjustRightInd w:val="0"/>
              <w:spacing w:line="360" w:lineRule="atLeast"/>
              <w:jc w:val="right"/>
              <w:rPr>
                <w:del w:id="4492" w:author="Regina Casanova" w:date="2018-07-07T15:18:00Z"/>
                <w:rFonts w:cs="Times New Roman"/>
                <w:color w:val="000000"/>
                <w:lang w:val="es-PE"/>
              </w:rPr>
            </w:pPr>
            <w:del w:id="4493" w:author="Regina Casanova" w:date="2018-07-07T15:18:00Z">
              <w:r w:rsidRPr="00BA156B" w:rsidDel="00BA63BC">
                <w:rPr>
                  <w:rFonts w:cs="Times New Roman"/>
                  <w:color w:val="000000"/>
                  <w:lang w:val="es-PE"/>
                </w:rPr>
                <w:delText>26</w:delText>
              </w:r>
            </w:del>
          </w:p>
        </w:tc>
        <w:tc>
          <w:tcPr>
            <w:tcW w:w="1715" w:type="dxa"/>
            <w:tcBorders>
              <w:bottom w:val="single" w:sz="8" w:space="0" w:color="000000"/>
              <w:right w:val="single" w:sz="8" w:space="0" w:color="000000"/>
            </w:tcBorders>
            <w:shd w:val="clear" w:color="auto" w:fill="E1E0E0"/>
            <w:vAlign w:val="bottom"/>
          </w:tcPr>
          <w:p w14:paraId="19A7B234" w14:textId="42CEA1E3" w:rsidR="00ED4396" w:rsidRPr="00BA156B" w:rsidDel="00BA63BC" w:rsidRDefault="00ED4396">
            <w:pPr>
              <w:autoSpaceDE w:val="0"/>
              <w:autoSpaceDN w:val="0"/>
              <w:adjustRightInd w:val="0"/>
              <w:spacing w:line="360" w:lineRule="atLeast"/>
              <w:rPr>
                <w:del w:id="4494" w:author="Regina Casanova" w:date="2018-07-07T15:18:00Z"/>
                <w:rFonts w:cs="Times New Roman"/>
                <w:color w:val="000000"/>
                <w:lang w:val="es-PE"/>
              </w:rPr>
            </w:pPr>
            <w:del w:id="4495"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516C36AD" w14:textId="0C255B62" w:rsidR="00ED4396" w:rsidRPr="00BA156B" w:rsidDel="00BA63BC" w:rsidRDefault="00ED4396">
            <w:pPr>
              <w:autoSpaceDE w:val="0"/>
              <w:autoSpaceDN w:val="0"/>
              <w:adjustRightInd w:val="0"/>
              <w:spacing w:line="360" w:lineRule="atLeast"/>
              <w:rPr>
                <w:del w:id="4496" w:author="Regina Casanova" w:date="2018-07-07T15:18:00Z"/>
                <w:rFonts w:cs="Times New Roman"/>
                <w:color w:val="000000"/>
                <w:lang w:val="es-PE"/>
              </w:rPr>
            </w:pPr>
            <w:del w:id="4497" w:author="Regina Casanova" w:date="2018-07-07T15:18:00Z">
              <w:r w:rsidRPr="00BA156B" w:rsidDel="00BA63BC">
                <w:rPr>
                  <w:rFonts w:cs="Times New Roman"/>
                  <w:color w:val="000000"/>
                  <w:lang w:val="es-PE"/>
                </w:rPr>
                <w:delText>Componente educativo</w:delText>
              </w:r>
            </w:del>
          </w:p>
        </w:tc>
        <w:tc>
          <w:tcPr>
            <w:tcW w:w="5380" w:type="dxa"/>
            <w:tcBorders>
              <w:bottom w:val="single" w:sz="8" w:space="0" w:color="000000"/>
              <w:right w:val="single" w:sz="8" w:space="0" w:color="000000"/>
            </w:tcBorders>
            <w:shd w:val="clear" w:color="auto" w:fill="E1E0E0"/>
            <w:vAlign w:val="bottom"/>
          </w:tcPr>
          <w:p w14:paraId="3F7A771F" w14:textId="30690720" w:rsidR="00ED4396" w:rsidRPr="00BA156B" w:rsidDel="00BA63BC" w:rsidRDefault="00D00DDC">
            <w:pPr>
              <w:autoSpaceDE w:val="0"/>
              <w:autoSpaceDN w:val="0"/>
              <w:adjustRightInd w:val="0"/>
              <w:spacing w:line="360" w:lineRule="atLeast"/>
              <w:rPr>
                <w:del w:id="4498" w:author="Regina Casanova" w:date="2018-07-07T15:18:00Z"/>
                <w:rFonts w:cs="Times New Roman"/>
                <w:color w:val="000000"/>
                <w:lang w:val="es-PE"/>
              </w:rPr>
            </w:pPr>
            <w:del w:id="449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00" w:author="Regina Casanova" w:date="2018-06-18T17:53:00Z">
              <w:r w:rsidR="00ED4396" w:rsidRPr="00BA156B" w:rsidDel="00E94926">
                <w:rPr>
                  <w:rFonts w:cs="Times New Roman"/>
                  <w:color w:val="000000"/>
                  <w:lang w:val="es-PE"/>
                </w:rPr>
                <w:delText xml:space="preserve">sistema </w:delText>
              </w:r>
            </w:del>
            <w:del w:id="4501" w:author="Regina Casanova" w:date="2018-07-07T15:18:00Z">
              <w:r w:rsidR="00ED4396" w:rsidRPr="00BA156B" w:rsidDel="00BA63BC">
                <w:rPr>
                  <w:rFonts w:cs="Times New Roman"/>
                  <w:color w:val="000000"/>
                  <w:lang w:val="es-PE"/>
                </w:rPr>
                <w:delText>quiero poder inculcar la cultura de los reclamos a los ciudadano para poder tener buena información que sea verdaderamente reclamo</w:delText>
              </w:r>
            </w:del>
          </w:p>
        </w:tc>
        <w:tc>
          <w:tcPr>
            <w:tcW w:w="2341" w:type="dxa"/>
            <w:tcBorders>
              <w:bottom w:val="single" w:sz="8" w:space="0" w:color="000000"/>
              <w:right w:val="single" w:sz="8" w:space="0" w:color="000000"/>
            </w:tcBorders>
            <w:shd w:val="clear" w:color="auto" w:fill="E1E0E0"/>
            <w:vAlign w:val="bottom"/>
          </w:tcPr>
          <w:p w14:paraId="5838A5CB" w14:textId="36945671" w:rsidR="00ED4396" w:rsidRPr="00BA156B" w:rsidDel="00BA63BC" w:rsidRDefault="00ED4396">
            <w:pPr>
              <w:autoSpaceDE w:val="0"/>
              <w:autoSpaceDN w:val="0"/>
              <w:adjustRightInd w:val="0"/>
              <w:spacing w:line="360" w:lineRule="atLeast"/>
              <w:rPr>
                <w:del w:id="4502" w:author="Regina Casanova" w:date="2018-07-07T15:18:00Z"/>
                <w:rFonts w:cs="Times New Roman"/>
                <w:color w:val="000000"/>
                <w:lang w:val="es-PE"/>
              </w:rPr>
            </w:pPr>
            <w:del w:id="4503" w:author="Regina Casanova" w:date="2018-07-07T15:18:00Z">
              <w:r w:rsidRPr="00BA156B" w:rsidDel="00BA63BC">
                <w:rPr>
                  <w:rFonts w:cs="Times New Roman"/>
                  <w:color w:val="000000"/>
                  <w:lang w:val="es-PE"/>
                </w:rPr>
                <w:delText xml:space="preserve">Pequeño tutorial para poder explicar cómo funciona el </w:delText>
              </w:r>
            </w:del>
            <w:del w:id="4504" w:author="Regina Casanova" w:date="2018-06-18T17:53:00Z">
              <w:r w:rsidRPr="00BA156B" w:rsidDel="00E94926">
                <w:rPr>
                  <w:rFonts w:cs="Times New Roman"/>
                  <w:color w:val="000000"/>
                  <w:lang w:val="es-PE"/>
                </w:rPr>
                <w:delText>sistema</w:delText>
              </w:r>
            </w:del>
            <w:del w:id="4505" w:author="Regina Casanova" w:date="2018-07-07T15:18:00Z">
              <w:r w:rsidRPr="00BA156B" w:rsidDel="00BA63BC">
                <w:rPr>
                  <w:rFonts w:cs="Times New Roman"/>
                  <w:color w:val="000000"/>
                  <w:lang w:val="es-PE"/>
                </w:rPr>
                <w:delText xml:space="preserve"> y mostrar diferencias de reclamo, queja y sugerencia</w:delText>
              </w:r>
            </w:del>
          </w:p>
        </w:tc>
        <w:tc>
          <w:tcPr>
            <w:tcW w:w="1559" w:type="dxa"/>
            <w:tcBorders>
              <w:bottom w:val="single" w:sz="8" w:space="0" w:color="000000"/>
              <w:right w:val="single" w:sz="8" w:space="0" w:color="000000"/>
            </w:tcBorders>
            <w:shd w:val="clear" w:color="auto" w:fill="E1E0E0"/>
            <w:vAlign w:val="bottom"/>
          </w:tcPr>
          <w:p w14:paraId="103D4C2B" w14:textId="73C4F833" w:rsidR="00ED4396" w:rsidRPr="00BA156B" w:rsidDel="00BA63BC" w:rsidRDefault="00ED4396">
            <w:pPr>
              <w:autoSpaceDE w:val="0"/>
              <w:autoSpaceDN w:val="0"/>
              <w:adjustRightInd w:val="0"/>
              <w:spacing w:line="360" w:lineRule="atLeast"/>
              <w:rPr>
                <w:del w:id="4506" w:author="Regina Casanova" w:date="2018-07-07T15:18:00Z"/>
                <w:rFonts w:cs="Times New Roman"/>
                <w:color w:val="000000"/>
                <w:lang w:val="es-PE"/>
              </w:rPr>
            </w:pPr>
            <w:del w:id="4507" w:author="Regina Casanova" w:date="2018-07-07T15:18:00Z">
              <w:r w:rsidRPr="00BA156B" w:rsidDel="00BA63BC">
                <w:rPr>
                  <w:rFonts w:cs="Times New Roman"/>
                  <w:color w:val="000000"/>
                  <w:lang w:val="es-PE"/>
                </w:rPr>
                <w:delText>Medio - 2</w:delText>
              </w:r>
            </w:del>
          </w:p>
        </w:tc>
      </w:tr>
      <w:tr w:rsidR="00ED4396" w:rsidRPr="00BA156B" w:rsidDel="00BA63BC" w14:paraId="57440E68" w14:textId="439138D3" w:rsidTr="00ED4396">
        <w:tblPrEx>
          <w:tblBorders>
            <w:top w:val="none" w:sz="0" w:space="0" w:color="auto"/>
          </w:tblBorders>
        </w:tblPrEx>
        <w:trPr>
          <w:del w:id="4508" w:author="Regina Casanova" w:date="2018-07-07T15:18:00Z"/>
        </w:trPr>
        <w:tc>
          <w:tcPr>
            <w:tcW w:w="504" w:type="dxa"/>
            <w:tcBorders>
              <w:left w:val="single" w:sz="8" w:space="0" w:color="000000"/>
              <w:bottom w:val="single" w:sz="8" w:space="0" w:color="000000"/>
              <w:right w:val="single" w:sz="8" w:space="0" w:color="000000"/>
            </w:tcBorders>
            <w:vAlign w:val="bottom"/>
          </w:tcPr>
          <w:p w14:paraId="7E524728" w14:textId="5BD03778" w:rsidR="00ED4396" w:rsidRPr="00BA156B" w:rsidDel="00BA63BC" w:rsidRDefault="00ED4396">
            <w:pPr>
              <w:autoSpaceDE w:val="0"/>
              <w:autoSpaceDN w:val="0"/>
              <w:adjustRightInd w:val="0"/>
              <w:spacing w:line="360" w:lineRule="atLeast"/>
              <w:jc w:val="right"/>
              <w:rPr>
                <w:del w:id="4509" w:author="Regina Casanova" w:date="2018-07-07T15:18:00Z"/>
                <w:rFonts w:cs="Times New Roman"/>
                <w:color w:val="000000"/>
                <w:lang w:val="es-PE"/>
              </w:rPr>
            </w:pPr>
            <w:del w:id="4510" w:author="Regina Casanova" w:date="2018-07-07T15:18:00Z">
              <w:r w:rsidRPr="00BA156B" w:rsidDel="00BA63BC">
                <w:rPr>
                  <w:rFonts w:cs="Times New Roman"/>
                  <w:color w:val="000000"/>
                  <w:lang w:val="es-PE"/>
                </w:rPr>
                <w:delText>27</w:delText>
              </w:r>
            </w:del>
          </w:p>
        </w:tc>
        <w:tc>
          <w:tcPr>
            <w:tcW w:w="1715" w:type="dxa"/>
            <w:tcBorders>
              <w:bottom w:val="single" w:sz="8" w:space="0" w:color="000000"/>
              <w:right w:val="single" w:sz="8" w:space="0" w:color="000000"/>
            </w:tcBorders>
            <w:vAlign w:val="bottom"/>
          </w:tcPr>
          <w:p w14:paraId="3580B6ED" w14:textId="5DECD60D" w:rsidR="00ED4396" w:rsidRPr="00BA156B" w:rsidDel="00BA63BC" w:rsidRDefault="00ED4396">
            <w:pPr>
              <w:autoSpaceDE w:val="0"/>
              <w:autoSpaceDN w:val="0"/>
              <w:adjustRightInd w:val="0"/>
              <w:spacing w:line="360" w:lineRule="atLeast"/>
              <w:rPr>
                <w:del w:id="4511" w:author="Regina Casanova" w:date="2018-07-07T15:18:00Z"/>
                <w:rFonts w:cs="Times New Roman"/>
                <w:color w:val="000000"/>
                <w:lang w:val="es-PE"/>
              </w:rPr>
            </w:pPr>
            <w:del w:id="451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5F6836E" w14:textId="61DC9A4B" w:rsidR="00ED4396" w:rsidRPr="00BA156B" w:rsidDel="00BA63BC" w:rsidRDefault="00ED4396">
            <w:pPr>
              <w:autoSpaceDE w:val="0"/>
              <w:autoSpaceDN w:val="0"/>
              <w:adjustRightInd w:val="0"/>
              <w:spacing w:line="360" w:lineRule="atLeast"/>
              <w:rPr>
                <w:del w:id="4513" w:author="Regina Casanova" w:date="2018-07-07T15:18:00Z"/>
                <w:rFonts w:cs="Times New Roman"/>
                <w:color w:val="000000"/>
                <w:lang w:val="es-PE"/>
              </w:rPr>
            </w:pPr>
            <w:del w:id="4514" w:author="Regina Casanova" w:date="2018-07-07T15:18:00Z">
              <w:r w:rsidRPr="00BA156B" w:rsidDel="00BA63BC">
                <w:rPr>
                  <w:rFonts w:cs="Times New Roman"/>
                  <w:color w:val="000000"/>
                  <w:lang w:val="es-PE"/>
                </w:rPr>
                <w:delText>Mostrar que mejoras se hicieron x reclamos presentados</w:delText>
              </w:r>
            </w:del>
          </w:p>
        </w:tc>
        <w:tc>
          <w:tcPr>
            <w:tcW w:w="5380" w:type="dxa"/>
            <w:tcBorders>
              <w:bottom w:val="single" w:sz="8" w:space="0" w:color="000000"/>
              <w:right w:val="single" w:sz="8" w:space="0" w:color="000000"/>
            </w:tcBorders>
            <w:vAlign w:val="bottom"/>
          </w:tcPr>
          <w:p w14:paraId="7D1CEAEC" w14:textId="0E0CDEAC" w:rsidR="00ED4396" w:rsidRPr="00BA156B" w:rsidDel="00BA63BC" w:rsidRDefault="00D00DDC">
            <w:pPr>
              <w:autoSpaceDE w:val="0"/>
              <w:autoSpaceDN w:val="0"/>
              <w:adjustRightInd w:val="0"/>
              <w:spacing w:line="360" w:lineRule="atLeast"/>
              <w:rPr>
                <w:del w:id="4515" w:author="Regina Casanova" w:date="2018-07-07T15:18:00Z"/>
                <w:rFonts w:cs="Times New Roman"/>
                <w:color w:val="000000"/>
                <w:lang w:val="es-PE"/>
              </w:rPr>
            </w:pPr>
            <w:del w:id="451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17" w:author="Regina Casanova" w:date="2018-06-18T17:53:00Z">
              <w:r w:rsidR="00ED4396" w:rsidRPr="00BA156B" w:rsidDel="00E94926">
                <w:rPr>
                  <w:rFonts w:cs="Times New Roman"/>
                  <w:color w:val="000000"/>
                  <w:lang w:val="es-PE"/>
                </w:rPr>
                <w:delText xml:space="preserve">sistema </w:delText>
              </w:r>
            </w:del>
            <w:del w:id="4518" w:author="Regina Casanova" w:date="2018-07-07T15:18:00Z">
              <w:r w:rsidR="00ED4396" w:rsidRPr="00BA156B" w:rsidDel="00BA63BC">
                <w:rPr>
                  <w:rFonts w:cs="Times New Roman"/>
                  <w:color w:val="000000"/>
                  <w:lang w:val="es-PE"/>
                </w:rPr>
                <w:delText>quiero ver que mejoras se han implementado en la IPRESS para poder verificar la correcta inversión de recursos económicos</w:delText>
              </w:r>
            </w:del>
          </w:p>
        </w:tc>
        <w:tc>
          <w:tcPr>
            <w:tcW w:w="2341" w:type="dxa"/>
            <w:tcBorders>
              <w:bottom w:val="single" w:sz="8" w:space="0" w:color="000000"/>
              <w:right w:val="single" w:sz="8" w:space="0" w:color="000000"/>
            </w:tcBorders>
            <w:vAlign w:val="bottom"/>
          </w:tcPr>
          <w:p w14:paraId="596D6960" w14:textId="5AA5D512" w:rsidR="00ED4396" w:rsidRPr="00BA156B" w:rsidDel="00BA63BC" w:rsidRDefault="00ED4396">
            <w:pPr>
              <w:autoSpaceDE w:val="0"/>
              <w:autoSpaceDN w:val="0"/>
              <w:adjustRightInd w:val="0"/>
              <w:spacing w:line="360" w:lineRule="atLeast"/>
              <w:rPr>
                <w:del w:id="4519" w:author="Regina Casanova" w:date="2018-07-07T15:18:00Z"/>
                <w:rFonts w:cs="Times New Roman"/>
                <w:color w:val="000000"/>
                <w:lang w:val="es-PE"/>
              </w:rPr>
            </w:pPr>
            <w:del w:id="4520" w:author="Regina Casanova" w:date="2018-07-07T15:18:00Z">
              <w:r w:rsidRPr="00BA156B" w:rsidDel="00BA63BC">
                <w:rPr>
                  <w:rFonts w:cs="Times New Roman"/>
                  <w:color w:val="000000"/>
                  <w:lang w:val="es-PE"/>
                </w:rPr>
                <w:delText>Parte que enseñe las mejoras que se hicieron por diversos reclamos</w:delText>
              </w:r>
            </w:del>
          </w:p>
        </w:tc>
        <w:tc>
          <w:tcPr>
            <w:tcW w:w="1559" w:type="dxa"/>
            <w:tcBorders>
              <w:bottom w:val="single" w:sz="8" w:space="0" w:color="000000"/>
              <w:right w:val="single" w:sz="8" w:space="0" w:color="000000"/>
            </w:tcBorders>
            <w:vAlign w:val="bottom"/>
          </w:tcPr>
          <w:p w14:paraId="55707BA3" w14:textId="26EBEA88" w:rsidR="00ED4396" w:rsidRPr="00BA156B" w:rsidDel="00BA63BC" w:rsidRDefault="00ED4396">
            <w:pPr>
              <w:autoSpaceDE w:val="0"/>
              <w:autoSpaceDN w:val="0"/>
              <w:adjustRightInd w:val="0"/>
              <w:spacing w:line="360" w:lineRule="atLeast"/>
              <w:rPr>
                <w:del w:id="4521" w:author="Regina Casanova" w:date="2018-07-07T15:18:00Z"/>
                <w:rFonts w:cs="Times New Roman"/>
                <w:color w:val="000000"/>
                <w:lang w:val="es-PE"/>
              </w:rPr>
            </w:pPr>
            <w:del w:id="4522" w:author="Regina Casanova" w:date="2018-07-07T15:18:00Z">
              <w:r w:rsidRPr="00BA156B" w:rsidDel="00BA63BC">
                <w:rPr>
                  <w:rFonts w:cs="Times New Roman"/>
                  <w:color w:val="000000"/>
                  <w:lang w:val="es-PE"/>
                </w:rPr>
                <w:delText>Medio - 2</w:delText>
              </w:r>
            </w:del>
          </w:p>
        </w:tc>
      </w:tr>
      <w:tr w:rsidR="00ED4396" w:rsidRPr="00BA156B" w:rsidDel="00BA63BC" w14:paraId="0B583691" w14:textId="2C40B65B" w:rsidTr="00ED4396">
        <w:tblPrEx>
          <w:tblBorders>
            <w:top w:val="none" w:sz="0" w:space="0" w:color="auto"/>
          </w:tblBorders>
        </w:tblPrEx>
        <w:trPr>
          <w:del w:id="452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68E97EBA" w14:textId="353DD331" w:rsidR="00ED4396" w:rsidRPr="00BA156B" w:rsidDel="00BA63BC" w:rsidRDefault="00ED4396">
            <w:pPr>
              <w:autoSpaceDE w:val="0"/>
              <w:autoSpaceDN w:val="0"/>
              <w:adjustRightInd w:val="0"/>
              <w:spacing w:line="360" w:lineRule="atLeast"/>
              <w:jc w:val="right"/>
              <w:rPr>
                <w:del w:id="4524" w:author="Regina Casanova" w:date="2018-07-07T15:18:00Z"/>
                <w:rFonts w:cs="Times New Roman"/>
                <w:color w:val="000000"/>
                <w:lang w:val="es-PE"/>
              </w:rPr>
            </w:pPr>
            <w:del w:id="4525" w:author="Regina Casanova" w:date="2018-07-07T15:18:00Z">
              <w:r w:rsidRPr="00BA156B" w:rsidDel="00BA63BC">
                <w:rPr>
                  <w:rFonts w:cs="Times New Roman"/>
                  <w:color w:val="000000"/>
                  <w:lang w:val="es-PE"/>
                </w:rPr>
                <w:delText>28</w:delText>
              </w:r>
            </w:del>
          </w:p>
        </w:tc>
        <w:tc>
          <w:tcPr>
            <w:tcW w:w="1715" w:type="dxa"/>
            <w:tcBorders>
              <w:bottom w:val="single" w:sz="8" w:space="0" w:color="000000"/>
              <w:right w:val="single" w:sz="8" w:space="0" w:color="000000"/>
            </w:tcBorders>
            <w:shd w:val="clear" w:color="auto" w:fill="E1E0E0"/>
            <w:vAlign w:val="bottom"/>
          </w:tcPr>
          <w:p w14:paraId="60AF8254" w14:textId="1FDBBECB" w:rsidR="00ED4396" w:rsidRPr="00BA156B" w:rsidDel="00BA63BC" w:rsidRDefault="00ED4396">
            <w:pPr>
              <w:autoSpaceDE w:val="0"/>
              <w:autoSpaceDN w:val="0"/>
              <w:adjustRightInd w:val="0"/>
              <w:spacing w:line="360" w:lineRule="atLeast"/>
              <w:rPr>
                <w:del w:id="4526" w:author="Regina Casanova" w:date="2018-07-07T15:18:00Z"/>
                <w:rFonts w:cs="Times New Roman"/>
                <w:color w:val="000000"/>
                <w:lang w:val="es-PE"/>
              </w:rPr>
            </w:pPr>
            <w:del w:id="4527"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4827CBC6" w14:textId="4C3329DE" w:rsidR="00ED4396" w:rsidRPr="00BA156B" w:rsidDel="00BA63BC" w:rsidRDefault="00ED4396">
            <w:pPr>
              <w:autoSpaceDE w:val="0"/>
              <w:autoSpaceDN w:val="0"/>
              <w:adjustRightInd w:val="0"/>
              <w:spacing w:line="360" w:lineRule="atLeast"/>
              <w:rPr>
                <w:del w:id="4528" w:author="Regina Casanova" w:date="2018-07-07T15:18:00Z"/>
                <w:rFonts w:cs="Times New Roman"/>
                <w:color w:val="000000"/>
                <w:lang w:val="es-PE"/>
              </w:rPr>
            </w:pPr>
            <w:del w:id="4529" w:author="Regina Casanova" w:date="2018-07-07T15:18:00Z">
              <w:r w:rsidRPr="00BA156B" w:rsidDel="00BA63BC">
                <w:rPr>
                  <w:rFonts w:cs="Times New Roman"/>
                  <w:color w:val="000000"/>
                  <w:lang w:val="es-PE"/>
                </w:rPr>
                <w:delText>Que directivos se enteren de lo que ocurre en la IPRESS</w:delText>
              </w:r>
            </w:del>
          </w:p>
        </w:tc>
        <w:tc>
          <w:tcPr>
            <w:tcW w:w="5380" w:type="dxa"/>
            <w:tcBorders>
              <w:bottom w:val="single" w:sz="8" w:space="0" w:color="000000"/>
              <w:right w:val="single" w:sz="8" w:space="0" w:color="000000"/>
            </w:tcBorders>
            <w:shd w:val="clear" w:color="auto" w:fill="E1E0E0"/>
            <w:vAlign w:val="bottom"/>
          </w:tcPr>
          <w:p w14:paraId="39C13D0D" w14:textId="3CB66442" w:rsidR="00ED4396" w:rsidRPr="00BA156B" w:rsidDel="00BA63BC" w:rsidRDefault="00D00DDC">
            <w:pPr>
              <w:autoSpaceDE w:val="0"/>
              <w:autoSpaceDN w:val="0"/>
              <w:adjustRightInd w:val="0"/>
              <w:spacing w:line="360" w:lineRule="atLeast"/>
              <w:rPr>
                <w:del w:id="4530" w:author="Regina Casanova" w:date="2018-07-07T15:18:00Z"/>
                <w:rFonts w:cs="Times New Roman"/>
                <w:color w:val="000000"/>
                <w:lang w:val="es-PE"/>
              </w:rPr>
            </w:pPr>
            <w:del w:id="453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32" w:author="Regina Casanova" w:date="2018-06-18T17:53:00Z">
              <w:r w:rsidR="00ED4396" w:rsidRPr="00BA156B" w:rsidDel="00E94926">
                <w:rPr>
                  <w:rFonts w:cs="Times New Roman"/>
                  <w:color w:val="000000"/>
                  <w:lang w:val="es-PE"/>
                </w:rPr>
                <w:delText xml:space="preserve">sistema </w:delText>
              </w:r>
            </w:del>
            <w:del w:id="4533" w:author="Regina Casanova" w:date="2018-07-07T15:18:00Z">
              <w:r w:rsidR="00ED4396" w:rsidRPr="00BA156B" w:rsidDel="00BA63BC">
                <w:rPr>
                  <w:rFonts w:cs="Times New Roman"/>
                  <w:color w:val="000000"/>
                  <w:lang w:val="es-PE"/>
                </w:rPr>
                <w:delText>quiero que los gestores de IPRESS se enteren de todo lo que ocurre dentro para poder ver las mejoras que propongan a estos problemas</w:delText>
              </w:r>
            </w:del>
          </w:p>
        </w:tc>
        <w:tc>
          <w:tcPr>
            <w:tcW w:w="2341" w:type="dxa"/>
            <w:tcBorders>
              <w:bottom w:val="single" w:sz="8" w:space="0" w:color="000000"/>
              <w:right w:val="single" w:sz="8" w:space="0" w:color="000000"/>
            </w:tcBorders>
            <w:shd w:val="clear" w:color="auto" w:fill="E1E0E0"/>
            <w:vAlign w:val="bottom"/>
          </w:tcPr>
          <w:p w14:paraId="454FF88F" w14:textId="3C311D35" w:rsidR="00ED4396" w:rsidRPr="00BA156B" w:rsidDel="00BA63BC" w:rsidRDefault="00ED4396">
            <w:pPr>
              <w:autoSpaceDE w:val="0"/>
              <w:autoSpaceDN w:val="0"/>
              <w:adjustRightInd w:val="0"/>
              <w:spacing w:line="360" w:lineRule="atLeast"/>
              <w:rPr>
                <w:del w:id="4534" w:author="Regina Casanova" w:date="2018-07-07T15:18:00Z"/>
                <w:rFonts w:cs="Times New Roman"/>
                <w:color w:val="000000"/>
                <w:lang w:val="es-PE"/>
              </w:rPr>
            </w:pPr>
            <w:del w:id="4535" w:author="Regina Casanova" w:date="2018-07-07T15:18:00Z">
              <w:r w:rsidRPr="00BA156B" w:rsidDel="00BA63BC">
                <w:rPr>
                  <w:rFonts w:cs="Times New Roman"/>
                  <w:color w:val="000000"/>
                  <w:lang w:val="es-PE"/>
                </w:rPr>
                <w:delText>Función de visto por ciertos gestores en parte de reclamos</w:delText>
              </w:r>
            </w:del>
          </w:p>
        </w:tc>
        <w:tc>
          <w:tcPr>
            <w:tcW w:w="1559" w:type="dxa"/>
            <w:tcBorders>
              <w:bottom w:val="single" w:sz="8" w:space="0" w:color="000000"/>
              <w:right w:val="single" w:sz="8" w:space="0" w:color="000000"/>
            </w:tcBorders>
            <w:shd w:val="clear" w:color="auto" w:fill="E1E0E0"/>
            <w:vAlign w:val="bottom"/>
          </w:tcPr>
          <w:p w14:paraId="27FF61D0" w14:textId="433A3CF1" w:rsidR="00ED4396" w:rsidRPr="00BA156B" w:rsidDel="00BA63BC" w:rsidRDefault="00ED4396">
            <w:pPr>
              <w:autoSpaceDE w:val="0"/>
              <w:autoSpaceDN w:val="0"/>
              <w:adjustRightInd w:val="0"/>
              <w:spacing w:line="360" w:lineRule="atLeast"/>
              <w:rPr>
                <w:del w:id="4536" w:author="Regina Casanova" w:date="2018-07-07T15:18:00Z"/>
                <w:rFonts w:cs="Times New Roman"/>
                <w:color w:val="000000"/>
                <w:lang w:val="es-PE"/>
              </w:rPr>
            </w:pPr>
            <w:del w:id="4537" w:author="Regina Casanova" w:date="2018-07-07T15:18:00Z">
              <w:r w:rsidRPr="00BA156B" w:rsidDel="00BA63BC">
                <w:rPr>
                  <w:rFonts w:cs="Times New Roman"/>
                  <w:color w:val="000000"/>
                  <w:lang w:val="es-PE"/>
                </w:rPr>
                <w:delText>Medio - 2</w:delText>
              </w:r>
            </w:del>
          </w:p>
        </w:tc>
      </w:tr>
      <w:tr w:rsidR="00ED4396" w:rsidRPr="00BA156B" w:rsidDel="00BA63BC" w14:paraId="637EAF01" w14:textId="6B47C6E5" w:rsidTr="00ED4396">
        <w:tblPrEx>
          <w:tblBorders>
            <w:top w:val="none" w:sz="0" w:space="0" w:color="auto"/>
          </w:tblBorders>
        </w:tblPrEx>
        <w:trPr>
          <w:del w:id="4538" w:author="Regina Casanova" w:date="2018-07-07T15:18:00Z"/>
        </w:trPr>
        <w:tc>
          <w:tcPr>
            <w:tcW w:w="504" w:type="dxa"/>
            <w:tcBorders>
              <w:left w:val="single" w:sz="8" w:space="0" w:color="000000"/>
              <w:bottom w:val="single" w:sz="8" w:space="0" w:color="000000"/>
              <w:right w:val="single" w:sz="8" w:space="0" w:color="000000"/>
            </w:tcBorders>
            <w:vAlign w:val="bottom"/>
          </w:tcPr>
          <w:p w14:paraId="52320F86" w14:textId="49A07B81" w:rsidR="00ED4396" w:rsidRPr="00BA156B" w:rsidDel="00BA63BC" w:rsidRDefault="00ED4396">
            <w:pPr>
              <w:autoSpaceDE w:val="0"/>
              <w:autoSpaceDN w:val="0"/>
              <w:adjustRightInd w:val="0"/>
              <w:spacing w:line="360" w:lineRule="atLeast"/>
              <w:jc w:val="right"/>
              <w:rPr>
                <w:del w:id="4539" w:author="Regina Casanova" w:date="2018-07-07T15:18:00Z"/>
                <w:rFonts w:cs="Times New Roman"/>
                <w:color w:val="000000"/>
                <w:lang w:val="es-PE"/>
              </w:rPr>
            </w:pPr>
            <w:del w:id="4540" w:author="Regina Casanova" w:date="2018-07-07T15:18:00Z">
              <w:r w:rsidRPr="00BA156B" w:rsidDel="00BA63BC">
                <w:rPr>
                  <w:rFonts w:cs="Times New Roman"/>
                  <w:color w:val="000000"/>
                  <w:lang w:val="es-PE"/>
                </w:rPr>
                <w:delText>29</w:delText>
              </w:r>
            </w:del>
          </w:p>
        </w:tc>
        <w:tc>
          <w:tcPr>
            <w:tcW w:w="1715" w:type="dxa"/>
            <w:tcBorders>
              <w:bottom w:val="single" w:sz="8" w:space="0" w:color="000000"/>
              <w:right w:val="single" w:sz="8" w:space="0" w:color="000000"/>
            </w:tcBorders>
            <w:vAlign w:val="bottom"/>
          </w:tcPr>
          <w:p w14:paraId="658A6005" w14:textId="2CAED16A" w:rsidR="00ED4396" w:rsidRPr="00BA156B" w:rsidDel="00BA63BC" w:rsidRDefault="00ED4396">
            <w:pPr>
              <w:autoSpaceDE w:val="0"/>
              <w:autoSpaceDN w:val="0"/>
              <w:adjustRightInd w:val="0"/>
              <w:spacing w:line="360" w:lineRule="atLeast"/>
              <w:rPr>
                <w:del w:id="4541" w:author="Regina Casanova" w:date="2018-07-07T15:18:00Z"/>
                <w:rFonts w:cs="Times New Roman"/>
                <w:color w:val="000000"/>
                <w:lang w:val="es-PE"/>
              </w:rPr>
            </w:pPr>
            <w:del w:id="454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08927F94" w14:textId="49A4A946" w:rsidR="00ED4396" w:rsidRPr="00BA156B" w:rsidDel="00BA63BC" w:rsidRDefault="00ED4396">
            <w:pPr>
              <w:autoSpaceDE w:val="0"/>
              <w:autoSpaceDN w:val="0"/>
              <w:adjustRightInd w:val="0"/>
              <w:spacing w:line="360" w:lineRule="atLeast"/>
              <w:rPr>
                <w:del w:id="4543" w:author="Regina Casanova" w:date="2018-07-07T15:18:00Z"/>
                <w:rFonts w:cs="Times New Roman"/>
                <w:color w:val="000000"/>
                <w:lang w:val="es-PE"/>
              </w:rPr>
            </w:pPr>
            <w:del w:id="4544" w:author="Regina Casanova" w:date="2018-07-07T15:18:00Z">
              <w:r w:rsidRPr="00BA156B" w:rsidDel="00BA63BC">
                <w:rPr>
                  <w:rFonts w:cs="Times New Roman"/>
                  <w:color w:val="000000"/>
                  <w:lang w:val="es-PE"/>
                </w:rPr>
                <w:delText>Juntar reclamos para mostrar cuantos tienen el problema y posibles soluciones</w:delText>
              </w:r>
            </w:del>
          </w:p>
        </w:tc>
        <w:tc>
          <w:tcPr>
            <w:tcW w:w="5380" w:type="dxa"/>
            <w:tcBorders>
              <w:bottom w:val="single" w:sz="8" w:space="0" w:color="000000"/>
              <w:right w:val="single" w:sz="8" w:space="0" w:color="000000"/>
            </w:tcBorders>
            <w:vAlign w:val="bottom"/>
          </w:tcPr>
          <w:p w14:paraId="7735097C" w14:textId="3C10779A" w:rsidR="00ED4396" w:rsidRPr="00BA156B" w:rsidDel="00BA63BC" w:rsidRDefault="00D00DDC">
            <w:pPr>
              <w:autoSpaceDE w:val="0"/>
              <w:autoSpaceDN w:val="0"/>
              <w:adjustRightInd w:val="0"/>
              <w:spacing w:line="360" w:lineRule="atLeast"/>
              <w:rPr>
                <w:del w:id="4545" w:author="Regina Casanova" w:date="2018-07-07T15:18:00Z"/>
                <w:rFonts w:cs="Times New Roman"/>
                <w:color w:val="000000"/>
                <w:lang w:val="es-PE"/>
              </w:rPr>
            </w:pPr>
            <w:del w:id="454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47" w:author="Regina Casanova" w:date="2018-06-18T17:53:00Z">
              <w:r w:rsidR="00ED4396" w:rsidRPr="00BA156B" w:rsidDel="00E94926">
                <w:rPr>
                  <w:rFonts w:cs="Times New Roman"/>
                  <w:color w:val="000000"/>
                  <w:lang w:val="es-PE"/>
                </w:rPr>
                <w:delText xml:space="preserve">sistema </w:delText>
              </w:r>
            </w:del>
            <w:del w:id="4548" w:author="Regina Casanova" w:date="2018-07-07T15:18:00Z">
              <w:r w:rsidR="00ED4396" w:rsidRPr="00BA156B" w:rsidDel="00BA63BC">
                <w:rPr>
                  <w:rFonts w:cs="Times New Roman"/>
                  <w:color w:val="000000"/>
                  <w:lang w:val="es-PE"/>
                </w:rPr>
                <w:delText xml:space="preserve">quiero agrupar reclamos para poder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tan recurrente es dicho reclamo</w:delText>
              </w:r>
            </w:del>
          </w:p>
        </w:tc>
        <w:tc>
          <w:tcPr>
            <w:tcW w:w="2341" w:type="dxa"/>
            <w:tcBorders>
              <w:bottom w:val="single" w:sz="8" w:space="0" w:color="000000"/>
              <w:right w:val="single" w:sz="8" w:space="0" w:color="000000"/>
            </w:tcBorders>
            <w:vAlign w:val="bottom"/>
          </w:tcPr>
          <w:p w14:paraId="48B9C724" w14:textId="5EC910A8" w:rsidR="00ED4396" w:rsidRPr="00BA156B" w:rsidDel="00BA63BC" w:rsidRDefault="00ED4396">
            <w:pPr>
              <w:autoSpaceDE w:val="0"/>
              <w:autoSpaceDN w:val="0"/>
              <w:adjustRightInd w:val="0"/>
              <w:spacing w:line="360" w:lineRule="atLeast"/>
              <w:rPr>
                <w:del w:id="4549" w:author="Regina Casanova" w:date="2018-07-07T15:18:00Z"/>
                <w:rFonts w:cs="Times New Roman"/>
                <w:color w:val="000000"/>
                <w:lang w:val="es-PE"/>
              </w:rPr>
            </w:pPr>
            <w:del w:id="4550" w:author="Regina Casanova" w:date="2018-07-07T15:18:00Z">
              <w:r w:rsidRPr="00BA156B" w:rsidDel="00BA63BC">
                <w:rPr>
                  <w:rFonts w:cs="Times New Roman"/>
                  <w:color w:val="000000"/>
                  <w:lang w:val="es-PE"/>
                </w:rPr>
                <w:delText>Agrupación de reclamos por tipo. Filtro</w:delText>
              </w:r>
            </w:del>
          </w:p>
        </w:tc>
        <w:tc>
          <w:tcPr>
            <w:tcW w:w="1559" w:type="dxa"/>
            <w:tcBorders>
              <w:bottom w:val="single" w:sz="8" w:space="0" w:color="000000"/>
              <w:right w:val="single" w:sz="8" w:space="0" w:color="000000"/>
            </w:tcBorders>
            <w:vAlign w:val="bottom"/>
          </w:tcPr>
          <w:p w14:paraId="1A199BE7" w14:textId="6290E255" w:rsidR="00ED4396" w:rsidRPr="00BA156B" w:rsidDel="00BA63BC" w:rsidRDefault="00ED4396">
            <w:pPr>
              <w:autoSpaceDE w:val="0"/>
              <w:autoSpaceDN w:val="0"/>
              <w:adjustRightInd w:val="0"/>
              <w:spacing w:line="360" w:lineRule="atLeast"/>
              <w:rPr>
                <w:del w:id="4551" w:author="Regina Casanova" w:date="2018-07-07T15:18:00Z"/>
                <w:rFonts w:cs="Times New Roman"/>
                <w:color w:val="000000"/>
                <w:lang w:val="es-PE"/>
              </w:rPr>
            </w:pPr>
            <w:del w:id="4552" w:author="Regina Casanova" w:date="2018-07-07T15:18:00Z">
              <w:r w:rsidRPr="00BA156B" w:rsidDel="00BA63BC">
                <w:rPr>
                  <w:rFonts w:cs="Times New Roman"/>
                  <w:color w:val="000000"/>
                  <w:lang w:val="es-PE"/>
                </w:rPr>
                <w:delText>Alto - 3</w:delText>
              </w:r>
            </w:del>
          </w:p>
        </w:tc>
      </w:tr>
      <w:tr w:rsidR="00ED4396" w:rsidRPr="00BA156B" w:rsidDel="00BA63BC" w14:paraId="234338B3" w14:textId="0E564DFB" w:rsidTr="00ED4396">
        <w:tblPrEx>
          <w:tblBorders>
            <w:top w:val="none" w:sz="0" w:space="0" w:color="auto"/>
          </w:tblBorders>
        </w:tblPrEx>
        <w:trPr>
          <w:del w:id="455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E0C9B26" w14:textId="3BA62E3C" w:rsidR="00ED4396" w:rsidRPr="00BA156B" w:rsidDel="00BA63BC" w:rsidRDefault="00ED4396">
            <w:pPr>
              <w:autoSpaceDE w:val="0"/>
              <w:autoSpaceDN w:val="0"/>
              <w:adjustRightInd w:val="0"/>
              <w:spacing w:line="360" w:lineRule="atLeast"/>
              <w:jc w:val="right"/>
              <w:rPr>
                <w:del w:id="4554" w:author="Regina Casanova" w:date="2018-07-07T15:18:00Z"/>
                <w:rFonts w:cs="Times New Roman"/>
                <w:color w:val="000000"/>
                <w:lang w:val="es-PE"/>
              </w:rPr>
            </w:pPr>
            <w:del w:id="4555" w:author="Regina Casanova" w:date="2018-07-07T15:18:00Z">
              <w:r w:rsidRPr="00BA156B" w:rsidDel="00BA63BC">
                <w:rPr>
                  <w:rFonts w:cs="Times New Roman"/>
                  <w:color w:val="000000"/>
                  <w:lang w:val="es-PE"/>
                </w:rPr>
                <w:delText>30</w:delText>
              </w:r>
            </w:del>
          </w:p>
        </w:tc>
        <w:tc>
          <w:tcPr>
            <w:tcW w:w="1715" w:type="dxa"/>
            <w:tcBorders>
              <w:bottom w:val="single" w:sz="8" w:space="0" w:color="000000"/>
              <w:right w:val="single" w:sz="8" w:space="0" w:color="000000"/>
            </w:tcBorders>
            <w:shd w:val="clear" w:color="auto" w:fill="E1E0E0"/>
            <w:vAlign w:val="bottom"/>
          </w:tcPr>
          <w:p w14:paraId="14A8B5DB" w14:textId="71489520" w:rsidR="00ED4396" w:rsidRPr="00BA156B" w:rsidDel="00BA63BC" w:rsidRDefault="00ED4396">
            <w:pPr>
              <w:autoSpaceDE w:val="0"/>
              <w:autoSpaceDN w:val="0"/>
              <w:adjustRightInd w:val="0"/>
              <w:spacing w:line="360" w:lineRule="atLeast"/>
              <w:rPr>
                <w:del w:id="4556" w:author="Regina Casanova" w:date="2018-07-07T15:18:00Z"/>
                <w:rFonts w:cs="Times New Roman"/>
                <w:color w:val="000000"/>
                <w:lang w:val="es-PE"/>
              </w:rPr>
            </w:pPr>
            <w:del w:id="4557"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27555D1D" w14:textId="088DEAF5" w:rsidR="00ED4396" w:rsidRPr="00BA156B" w:rsidDel="00BA63BC" w:rsidRDefault="00ED4396">
            <w:pPr>
              <w:autoSpaceDE w:val="0"/>
              <w:autoSpaceDN w:val="0"/>
              <w:adjustRightInd w:val="0"/>
              <w:spacing w:line="360" w:lineRule="atLeast"/>
              <w:rPr>
                <w:del w:id="4558" w:author="Regina Casanova" w:date="2018-07-07T15:18:00Z"/>
                <w:rFonts w:cs="Times New Roman"/>
                <w:color w:val="000000"/>
                <w:lang w:val="es-PE"/>
              </w:rPr>
            </w:pPr>
            <w:del w:id="4559" w:author="Regina Casanova" w:date="2018-07-07T15:18:00Z">
              <w:r w:rsidRPr="00BA156B" w:rsidDel="00BA63BC">
                <w:rPr>
                  <w:rFonts w:cs="Times New Roman"/>
                  <w:color w:val="000000"/>
                  <w:lang w:val="es-PE"/>
                </w:rPr>
                <w:delText>Que el ciudadano pueda participar</w:delText>
              </w:r>
            </w:del>
          </w:p>
        </w:tc>
        <w:tc>
          <w:tcPr>
            <w:tcW w:w="5380" w:type="dxa"/>
            <w:tcBorders>
              <w:bottom w:val="single" w:sz="8" w:space="0" w:color="000000"/>
              <w:right w:val="single" w:sz="8" w:space="0" w:color="000000"/>
            </w:tcBorders>
            <w:shd w:val="clear" w:color="auto" w:fill="E1E0E0"/>
            <w:vAlign w:val="bottom"/>
          </w:tcPr>
          <w:p w14:paraId="10E1F11D" w14:textId="3426E88B" w:rsidR="00ED4396" w:rsidRPr="00BA156B" w:rsidDel="00BA63BC" w:rsidRDefault="00D00DDC">
            <w:pPr>
              <w:autoSpaceDE w:val="0"/>
              <w:autoSpaceDN w:val="0"/>
              <w:adjustRightInd w:val="0"/>
              <w:spacing w:line="360" w:lineRule="atLeast"/>
              <w:rPr>
                <w:del w:id="4560" w:author="Regina Casanova" w:date="2018-07-07T15:18:00Z"/>
                <w:rFonts w:cs="Times New Roman"/>
                <w:color w:val="000000"/>
                <w:lang w:val="es-PE"/>
              </w:rPr>
            </w:pPr>
            <w:del w:id="456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62" w:author="Regina Casanova" w:date="2018-06-18T17:53:00Z">
              <w:r w:rsidR="00ED4396" w:rsidRPr="00BA156B" w:rsidDel="00E94926">
                <w:rPr>
                  <w:rFonts w:cs="Times New Roman"/>
                  <w:color w:val="000000"/>
                  <w:lang w:val="es-PE"/>
                </w:rPr>
                <w:delText xml:space="preserve">sistema </w:delText>
              </w:r>
            </w:del>
            <w:del w:id="4563" w:author="Regina Casanova" w:date="2018-07-07T15:18:00Z">
              <w:r w:rsidR="00ED4396" w:rsidRPr="00BA156B" w:rsidDel="00BA63BC">
                <w:rPr>
                  <w:rFonts w:cs="Times New Roman"/>
                  <w:color w:val="000000"/>
                  <w:lang w:val="es-PE"/>
                </w:rPr>
                <w:delText xml:space="preserve">quiero poder ser </w:delText>
              </w:r>
              <w:r w:rsidR="00BA156B" w:rsidRPr="00BA156B" w:rsidDel="00BA63BC">
                <w:rPr>
                  <w:rFonts w:cs="Times New Roman"/>
                  <w:color w:val="000000"/>
                  <w:lang w:val="es-PE"/>
                </w:rPr>
                <w:delText>partícipe</w:delText>
              </w:r>
              <w:r w:rsidR="00ED4396" w:rsidRPr="00BA156B" w:rsidDel="00BA63BC">
                <w:rPr>
                  <w:rFonts w:cs="Times New Roman"/>
                  <w:color w:val="000000"/>
                  <w:lang w:val="es-PE"/>
                </w:rPr>
                <w:delText xml:space="preserve"> de las mejoras de mi centro de salud para poder dar mi opinión sobre los cambios hechos</w:delText>
              </w:r>
            </w:del>
          </w:p>
        </w:tc>
        <w:tc>
          <w:tcPr>
            <w:tcW w:w="2341" w:type="dxa"/>
            <w:tcBorders>
              <w:bottom w:val="single" w:sz="8" w:space="0" w:color="000000"/>
              <w:right w:val="single" w:sz="8" w:space="0" w:color="000000"/>
            </w:tcBorders>
            <w:shd w:val="clear" w:color="auto" w:fill="E1E0E0"/>
            <w:vAlign w:val="bottom"/>
          </w:tcPr>
          <w:p w14:paraId="46EB9544" w14:textId="53B3FC1B" w:rsidR="00ED4396" w:rsidRPr="00BA156B" w:rsidDel="00BA63BC" w:rsidRDefault="00ED4396">
            <w:pPr>
              <w:autoSpaceDE w:val="0"/>
              <w:autoSpaceDN w:val="0"/>
              <w:adjustRightInd w:val="0"/>
              <w:spacing w:line="360" w:lineRule="atLeast"/>
              <w:rPr>
                <w:del w:id="4564" w:author="Regina Casanova" w:date="2018-07-07T15:18:00Z"/>
                <w:rFonts w:cs="Times New Roman"/>
                <w:color w:val="000000"/>
                <w:lang w:val="es-PE"/>
              </w:rPr>
            </w:pPr>
            <w:del w:id="4565" w:author="Regina Casanova" w:date="2018-07-07T15:18:00Z">
              <w:r w:rsidRPr="00BA156B" w:rsidDel="00BA63BC">
                <w:rPr>
                  <w:rFonts w:cs="Times New Roman"/>
                  <w:color w:val="000000"/>
                  <w:lang w:val="es-PE"/>
                </w:rPr>
                <w:delText>Recabar no solo reclamos sino también opiniones o ideas de mejora para el centro de salud</w:delText>
              </w:r>
            </w:del>
          </w:p>
        </w:tc>
        <w:tc>
          <w:tcPr>
            <w:tcW w:w="1559" w:type="dxa"/>
            <w:tcBorders>
              <w:bottom w:val="single" w:sz="8" w:space="0" w:color="000000"/>
              <w:right w:val="single" w:sz="8" w:space="0" w:color="000000"/>
            </w:tcBorders>
            <w:shd w:val="clear" w:color="auto" w:fill="E1E0E0"/>
            <w:vAlign w:val="bottom"/>
          </w:tcPr>
          <w:p w14:paraId="56CA203A" w14:textId="3ADB68F5" w:rsidR="00ED4396" w:rsidRPr="00BA156B" w:rsidDel="00BA63BC" w:rsidRDefault="00ED4396">
            <w:pPr>
              <w:autoSpaceDE w:val="0"/>
              <w:autoSpaceDN w:val="0"/>
              <w:adjustRightInd w:val="0"/>
              <w:spacing w:line="360" w:lineRule="atLeast"/>
              <w:rPr>
                <w:del w:id="4566" w:author="Regina Casanova" w:date="2018-07-07T15:18:00Z"/>
                <w:rFonts w:cs="Times New Roman"/>
                <w:color w:val="000000"/>
                <w:lang w:val="es-PE"/>
              </w:rPr>
            </w:pPr>
            <w:del w:id="4567" w:author="Regina Casanova" w:date="2018-07-07T15:18:00Z">
              <w:r w:rsidRPr="00BA156B" w:rsidDel="00BA63BC">
                <w:rPr>
                  <w:rFonts w:cs="Times New Roman"/>
                  <w:color w:val="000000"/>
                  <w:lang w:val="es-PE"/>
                </w:rPr>
                <w:delText>Medio - 2</w:delText>
              </w:r>
            </w:del>
          </w:p>
        </w:tc>
      </w:tr>
      <w:tr w:rsidR="00ED4396" w:rsidRPr="00BA156B" w:rsidDel="00BA63BC" w14:paraId="3174E35F" w14:textId="0ABAA64F" w:rsidTr="00ED4396">
        <w:trPr>
          <w:del w:id="4568" w:author="Regina Casanova" w:date="2018-07-07T15:18:00Z"/>
        </w:trPr>
        <w:tc>
          <w:tcPr>
            <w:tcW w:w="504" w:type="dxa"/>
            <w:tcBorders>
              <w:left w:val="single" w:sz="8" w:space="0" w:color="000000"/>
              <w:bottom w:val="single" w:sz="8" w:space="0" w:color="000000"/>
              <w:right w:val="single" w:sz="8" w:space="0" w:color="000000"/>
            </w:tcBorders>
            <w:vAlign w:val="bottom"/>
          </w:tcPr>
          <w:p w14:paraId="64E2E685" w14:textId="1FFA5AE5" w:rsidR="00ED4396" w:rsidRPr="00BA156B" w:rsidDel="00BA63BC" w:rsidRDefault="00ED4396">
            <w:pPr>
              <w:autoSpaceDE w:val="0"/>
              <w:autoSpaceDN w:val="0"/>
              <w:adjustRightInd w:val="0"/>
              <w:spacing w:line="360" w:lineRule="atLeast"/>
              <w:jc w:val="right"/>
              <w:rPr>
                <w:del w:id="4569" w:author="Regina Casanova" w:date="2018-07-07T15:18:00Z"/>
                <w:rFonts w:cs="Times New Roman"/>
                <w:color w:val="000000"/>
                <w:lang w:val="es-PE"/>
              </w:rPr>
            </w:pPr>
            <w:del w:id="4570" w:author="Regina Casanova" w:date="2018-07-07T15:18:00Z">
              <w:r w:rsidRPr="00BA156B" w:rsidDel="00BA63BC">
                <w:rPr>
                  <w:rFonts w:cs="Times New Roman"/>
                  <w:color w:val="000000"/>
                  <w:lang w:val="es-PE"/>
                </w:rPr>
                <w:delText>31</w:delText>
              </w:r>
            </w:del>
          </w:p>
        </w:tc>
        <w:tc>
          <w:tcPr>
            <w:tcW w:w="1715" w:type="dxa"/>
            <w:tcBorders>
              <w:bottom w:val="single" w:sz="8" w:space="0" w:color="000000"/>
              <w:right w:val="single" w:sz="8" w:space="0" w:color="000000"/>
            </w:tcBorders>
            <w:vAlign w:val="bottom"/>
          </w:tcPr>
          <w:p w14:paraId="6FB25EB2" w14:textId="627DCC52" w:rsidR="00ED4396" w:rsidRPr="00BA156B" w:rsidDel="00BA63BC" w:rsidRDefault="00ED4396">
            <w:pPr>
              <w:autoSpaceDE w:val="0"/>
              <w:autoSpaceDN w:val="0"/>
              <w:adjustRightInd w:val="0"/>
              <w:spacing w:line="360" w:lineRule="atLeast"/>
              <w:rPr>
                <w:del w:id="4571" w:author="Regina Casanova" w:date="2018-07-07T15:18:00Z"/>
                <w:rFonts w:cs="Times New Roman"/>
                <w:color w:val="000000"/>
                <w:lang w:val="es-PE"/>
              </w:rPr>
            </w:pPr>
            <w:del w:id="457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8E7BF76" w14:textId="0F144A6C" w:rsidR="00ED4396" w:rsidRPr="00BA156B" w:rsidDel="00BA63BC" w:rsidRDefault="00ED4396">
            <w:pPr>
              <w:autoSpaceDE w:val="0"/>
              <w:autoSpaceDN w:val="0"/>
              <w:adjustRightInd w:val="0"/>
              <w:spacing w:line="360" w:lineRule="atLeast"/>
              <w:rPr>
                <w:del w:id="4573" w:author="Regina Casanova" w:date="2018-07-07T15:18:00Z"/>
                <w:rFonts w:cs="Times New Roman"/>
                <w:color w:val="000000"/>
                <w:lang w:val="es-PE"/>
              </w:rPr>
            </w:pPr>
            <w:del w:id="4574" w:author="Regina Casanova" w:date="2018-07-07T15:18:00Z">
              <w:r w:rsidRPr="00BA156B" w:rsidDel="00BA63BC">
                <w:rPr>
                  <w:rFonts w:cs="Times New Roman"/>
                  <w:color w:val="000000"/>
                  <w:lang w:val="es-PE"/>
                </w:rPr>
                <w:delText>Mejorar comunicación con IPRESS</w:delText>
              </w:r>
            </w:del>
          </w:p>
        </w:tc>
        <w:tc>
          <w:tcPr>
            <w:tcW w:w="5380" w:type="dxa"/>
            <w:tcBorders>
              <w:bottom w:val="single" w:sz="8" w:space="0" w:color="000000"/>
              <w:right w:val="single" w:sz="8" w:space="0" w:color="000000"/>
            </w:tcBorders>
            <w:vAlign w:val="bottom"/>
          </w:tcPr>
          <w:p w14:paraId="5DA8E1D0" w14:textId="0BC8BB96" w:rsidR="00ED4396" w:rsidRPr="00BA156B" w:rsidDel="00BA63BC" w:rsidRDefault="00D00DDC">
            <w:pPr>
              <w:autoSpaceDE w:val="0"/>
              <w:autoSpaceDN w:val="0"/>
              <w:adjustRightInd w:val="0"/>
              <w:spacing w:line="360" w:lineRule="atLeast"/>
              <w:rPr>
                <w:del w:id="4575" w:author="Regina Casanova" w:date="2018-07-07T15:18:00Z"/>
                <w:rFonts w:cs="Times New Roman"/>
                <w:color w:val="000000"/>
                <w:lang w:val="es-PE"/>
              </w:rPr>
            </w:pPr>
            <w:del w:id="457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77" w:author="Regina Casanova" w:date="2018-06-18T17:53:00Z">
              <w:r w:rsidR="00ED4396" w:rsidRPr="00BA156B" w:rsidDel="00E94926">
                <w:rPr>
                  <w:rFonts w:cs="Times New Roman"/>
                  <w:color w:val="000000"/>
                  <w:lang w:val="es-PE"/>
                </w:rPr>
                <w:delText xml:space="preserve">sistema </w:delText>
              </w:r>
            </w:del>
            <w:del w:id="4578" w:author="Regina Casanova" w:date="2018-07-07T15:18:00Z">
              <w:r w:rsidR="00ED4396" w:rsidRPr="00BA156B" w:rsidDel="00BA63BC">
                <w:rPr>
                  <w:rFonts w:cs="Times New Roman"/>
                  <w:color w:val="000000"/>
                  <w:lang w:val="es-PE"/>
                </w:rPr>
                <w:delText>quiero poder comunicarme de forma más fácil con mi centro de salud para poder expresar mis insatisfacciones</w:delText>
              </w:r>
            </w:del>
          </w:p>
        </w:tc>
        <w:tc>
          <w:tcPr>
            <w:tcW w:w="2341" w:type="dxa"/>
            <w:tcBorders>
              <w:bottom w:val="single" w:sz="8" w:space="0" w:color="000000"/>
              <w:right w:val="single" w:sz="8" w:space="0" w:color="000000"/>
            </w:tcBorders>
            <w:vAlign w:val="bottom"/>
          </w:tcPr>
          <w:p w14:paraId="32EBE17F" w14:textId="0A1702C0" w:rsidR="00ED4396" w:rsidRPr="00BA156B" w:rsidDel="00BA63BC" w:rsidRDefault="00ED4396">
            <w:pPr>
              <w:autoSpaceDE w:val="0"/>
              <w:autoSpaceDN w:val="0"/>
              <w:adjustRightInd w:val="0"/>
              <w:spacing w:line="360" w:lineRule="atLeast"/>
              <w:rPr>
                <w:del w:id="4579" w:author="Regina Casanova" w:date="2018-07-07T15:18:00Z"/>
                <w:rFonts w:cs="Times New Roman"/>
                <w:color w:val="000000"/>
                <w:lang w:val="es-PE"/>
              </w:rPr>
            </w:pPr>
            <w:del w:id="4580" w:author="Regina Casanova" w:date="2018-07-07T15:18:00Z">
              <w:r w:rsidRPr="00BA156B" w:rsidDel="00BA63BC">
                <w:rPr>
                  <w:rFonts w:cs="Times New Roman"/>
                  <w:color w:val="000000"/>
                  <w:lang w:val="es-PE"/>
                </w:rPr>
                <w:delText xml:space="preserve">Hacer el </w:delText>
              </w:r>
            </w:del>
            <w:del w:id="4581" w:author="Regina Casanova" w:date="2018-06-18T17:53:00Z">
              <w:r w:rsidRPr="00BA156B" w:rsidDel="00E94926">
                <w:rPr>
                  <w:rFonts w:cs="Times New Roman"/>
                  <w:color w:val="000000"/>
                  <w:lang w:val="es-PE"/>
                </w:rPr>
                <w:delText xml:space="preserve">sistema </w:delText>
              </w:r>
            </w:del>
            <w:del w:id="4582" w:author="Regina Casanova" w:date="2018-07-07T15:18:00Z">
              <w:r w:rsidRPr="00BA156B" w:rsidDel="00BA63BC">
                <w:rPr>
                  <w:rFonts w:cs="Times New Roman"/>
                  <w:color w:val="000000"/>
                  <w:lang w:val="es-PE"/>
                </w:rPr>
                <w:delText>de gestión de reclamos</w:delText>
              </w:r>
            </w:del>
          </w:p>
        </w:tc>
        <w:tc>
          <w:tcPr>
            <w:tcW w:w="1559" w:type="dxa"/>
            <w:tcBorders>
              <w:bottom w:val="single" w:sz="8" w:space="0" w:color="000000"/>
              <w:right w:val="single" w:sz="8" w:space="0" w:color="000000"/>
            </w:tcBorders>
            <w:vAlign w:val="bottom"/>
          </w:tcPr>
          <w:p w14:paraId="1E36A56C" w14:textId="2FD147C2" w:rsidR="00ED4396" w:rsidRPr="00BA156B" w:rsidDel="00BA63BC" w:rsidRDefault="00ED4396">
            <w:pPr>
              <w:autoSpaceDE w:val="0"/>
              <w:autoSpaceDN w:val="0"/>
              <w:adjustRightInd w:val="0"/>
              <w:spacing w:line="360" w:lineRule="atLeast"/>
              <w:rPr>
                <w:del w:id="4583" w:author="Regina Casanova" w:date="2018-07-07T15:18:00Z"/>
                <w:rFonts w:cs="Times New Roman"/>
                <w:color w:val="000000"/>
                <w:lang w:val="es-PE"/>
              </w:rPr>
            </w:pPr>
            <w:del w:id="4584" w:author="Regina Casanova" w:date="2018-07-07T15:18:00Z">
              <w:r w:rsidRPr="00BA156B" w:rsidDel="00BA63BC">
                <w:rPr>
                  <w:rFonts w:cs="Times New Roman"/>
                  <w:color w:val="000000"/>
                  <w:lang w:val="es-PE"/>
                </w:rPr>
                <w:delText>Alto - 3</w:delText>
              </w:r>
            </w:del>
          </w:p>
        </w:tc>
      </w:tr>
    </w:tbl>
    <w:p w14:paraId="6C4383C2" w14:textId="358AED75" w:rsidR="00ED4396" w:rsidRPr="00BA156B" w:rsidDel="00BA63BC" w:rsidRDefault="00ED4396" w:rsidP="000E179A">
      <w:pPr>
        <w:spacing w:line="360" w:lineRule="auto"/>
        <w:jc w:val="both"/>
        <w:rPr>
          <w:del w:id="4585" w:author="Regina Casanova" w:date="2018-07-07T15:18:00Z"/>
          <w:rFonts w:cs="Times New Roman"/>
          <w:lang w:val="es-PE"/>
        </w:rPr>
        <w:sectPr w:rsidR="00ED4396" w:rsidRPr="00BA156B" w:rsidDel="00BA63BC" w:rsidSect="005C14ED">
          <w:pgSz w:w="11900" w:h="16840" w:orient="portrait"/>
          <w:pgMar w:top="2268" w:right="1701" w:bottom="1418" w:left="1701" w:header="709" w:footer="709" w:gutter="0"/>
          <w:cols w:space="708"/>
          <w:titlePg/>
          <w:docGrid w:linePitch="360"/>
          <w:sectPrChange w:id="4586" w:author="Regina Casanova" w:date="2018-07-29T13:29:00Z">
            <w:sectPr w:rsidR="00ED4396" w:rsidRPr="00BA156B" w:rsidDel="00BA63BC" w:rsidSect="005C14ED">
              <w:pgSz w:w="16840" w:h="11900" w:orient="landscape"/>
              <w:pgMar w:top="1701" w:right="1418" w:bottom="1701" w:left="2268" w:header="709" w:footer="709" w:gutter="0"/>
            </w:sectPr>
          </w:sectPrChange>
        </w:sectPr>
      </w:pPr>
    </w:p>
    <w:p w14:paraId="752297EB" w14:textId="2B68026A" w:rsidR="00A04522" w:rsidRPr="008D23C7" w:rsidDel="00AB78DE" w:rsidRDefault="00A04522" w:rsidP="008D23C7">
      <w:pPr>
        <w:pStyle w:val="Ttulo3"/>
        <w:rPr>
          <w:del w:id="4587" w:author="Regina Casanova" w:date="2018-07-29T13:12:00Z"/>
        </w:rPr>
      </w:pPr>
      <w:del w:id="4588" w:author="Regina Casanova" w:date="2018-07-29T13:12:00Z">
        <w:r w:rsidRPr="008D23C7" w:rsidDel="00AB78DE">
          <w:delText xml:space="preserve">Reclasificación de la Tabla de Clasificación de </w:delText>
        </w:r>
        <w:commentRangeStart w:id="4589"/>
        <w:r w:rsidRPr="008D23C7" w:rsidDel="00AB78DE">
          <w:delText>Reclamos</w:delText>
        </w:r>
        <w:commentRangeEnd w:id="4589"/>
        <w:r w:rsidR="00B224AF" w:rsidDel="00AB78DE">
          <w:rPr>
            <w:rStyle w:val="Refdecomentario"/>
            <w:rFonts w:eastAsiaTheme="minorHAnsi" w:cstheme="minorBidi"/>
            <w:color w:val="auto"/>
            <w:lang w:val="es-ES_tradnl"/>
          </w:rPr>
          <w:commentReference w:id="4589"/>
        </w:r>
      </w:del>
    </w:p>
    <w:p w14:paraId="1F16A6BA" w14:textId="0B789FE7" w:rsidR="008245D8" w:rsidRPr="008D23C7" w:rsidDel="00AB78DE" w:rsidRDefault="00A04522" w:rsidP="008D23C7">
      <w:pPr>
        <w:pStyle w:val="Texto"/>
        <w:rPr>
          <w:del w:id="4590" w:author="Regina Casanova" w:date="2018-07-29T13:12:00Z"/>
        </w:rPr>
      </w:pPr>
      <w:commentRangeStart w:id="4591"/>
      <w:del w:id="4592" w:author="Regina Casanova" w:date="2018-07-29T13:07:00Z">
        <w:r w:rsidRPr="00BA156B" w:rsidDel="00AB78DE">
          <w:delText xml:space="preserve">Para realizar la reclasificación de la tabla de clasificación de reclamos, </w:delText>
        </w:r>
        <w:r w:rsidR="00B36961" w:rsidRPr="00BA156B" w:rsidDel="00AB78DE">
          <w:delText xml:space="preserve">se </w:delText>
        </w:r>
        <w:r w:rsidR="00ED4396" w:rsidRPr="00BA156B" w:rsidDel="00AB78DE">
          <w:delText>revisó</w:delText>
        </w:r>
        <w:r w:rsidR="00F6143B" w:rsidRPr="00BA156B" w:rsidDel="00AB78DE">
          <w:delText xml:space="preserve"> la </w:delText>
        </w:r>
        <w:commentRangeEnd w:id="4591"/>
        <w:r w:rsidR="006B071F" w:rsidDel="00AB78DE">
          <w:rPr>
            <w:rStyle w:val="Refdecomentario"/>
            <w:rFonts w:cstheme="minorBidi"/>
            <w:lang w:val="es-ES_tradnl"/>
          </w:rPr>
          <w:commentReference w:id="4591"/>
        </w:r>
        <w:r w:rsidR="00F6143B" w:rsidRPr="00BA156B" w:rsidDel="00AB78DE">
          <w:delText xml:space="preserve">tabla de clasificación actual </w:delText>
        </w:r>
        <w:r w:rsidR="00F95012" w:rsidRPr="00BA156B" w:rsidDel="00AB78DE">
          <w:delText>y se encontraron var</w:delText>
        </w:r>
        <w:r w:rsidR="00AB571D" w:rsidRPr="00BA156B" w:rsidDel="00AB78DE">
          <w:delText xml:space="preserve">ios tipos de reclamos </w:delText>
        </w:r>
        <w:r w:rsidR="00B36961" w:rsidRPr="00BA156B" w:rsidDel="00AB78DE">
          <w:delText>repetidos</w:delText>
        </w:r>
        <w:r w:rsidR="00AB571D" w:rsidRPr="00BA156B" w:rsidDel="00AB78DE">
          <w:delText xml:space="preserve"> o que podían ser contenidos dentro de otros</w:delText>
        </w:r>
        <w:r w:rsidR="00EA6649" w:rsidRPr="00BA156B" w:rsidDel="00AB78DE">
          <w:delText xml:space="preserve">. </w:delText>
        </w:r>
        <w:r w:rsidR="006612B4" w:rsidRPr="00BA156B" w:rsidDel="00AB78DE">
          <w:delText xml:space="preserve">Como este trabajo de investigación </w:delText>
        </w:r>
        <w:r w:rsidR="00BD17E8" w:rsidRPr="00BA156B" w:rsidDel="00AB78DE">
          <w:delText>está</w:delText>
        </w:r>
        <w:r w:rsidR="006612B4" w:rsidRPr="00BA156B" w:rsidDel="00AB78DE">
          <w:delText xml:space="preserve"> enfocado en reclamos presentados en IPRES</w:delText>
        </w:r>
        <w:r w:rsidR="00A246A7" w:rsidRPr="00BA156B" w:rsidDel="00AB78DE">
          <w:delText>S se hizo una depuración</w:delText>
        </w:r>
        <w:r w:rsidR="006612B4" w:rsidRPr="00BA156B" w:rsidDel="00AB78DE">
          <w:delText xml:space="preserve"> </w:delText>
        </w:r>
        <w:r w:rsidR="002E1E27" w:rsidRPr="00BA156B" w:rsidDel="00AB78DE">
          <w:delText>con el enfoque</w:delText>
        </w:r>
        <w:r w:rsidR="006612B4" w:rsidRPr="00BA156B" w:rsidDel="00AB78DE">
          <w:delText xml:space="preserve"> solo en este tipo de reclamos</w:delText>
        </w:r>
        <w:r w:rsidR="00EA6649" w:rsidRPr="00BA156B" w:rsidDel="00AB78DE">
          <w:delText xml:space="preserve"> y se obtuvieron </w:delText>
        </w:r>
        <w:r w:rsidR="00BD17E8" w:rsidRPr="00BA156B" w:rsidDel="00AB78DE">
          <w:delText>en total 45</w:delText>
        </w:r>
        <w:r w:rsidR="00441AF6" w:rsidRPr="00BA156B" w:rsidDel="00AB78DE">
          <w:delText xml:space="preserve"> tipos de reclamos.</w:delText>
        </w:r>
      </w:del>
      <w:del w:id="4593" w:author="Regina Casanova" w:date="2018-07-29T12:52:00Z">
        <w:r w:rsidR="00441AF6" w:rsidRPr="00BA156B" w:rsidDel="00DD3059">
          <w:delText xml:space="preserve"> </w:delText>
        </w:r>
        <w:r w:rsidR="00A246A7" w:rsidRPr="00BA156B" w:rsidDel="00DD3059">
          <w:delText>C</w:delText>
        </w:r>
        <w:r w:rsidR="009C17A7" w:rsidRPr="00BA156B" w:rsidDel="00DD3059">
          <w:delText>on la</w:delText>
        </w:r>
        <w:r w:rsidR="00FD0F65" w:rsidRPr="00BA156B" w:rsidDel="00DD3059">
          <w:delText>s</w:delText>
        </w:r>
        <w:r w:rsidR="009C17A7" w:rsidRPr="00BA156B" w:rsidDel="00DD3059">
          <w:delText xml:space="preserve"> 4</w:delText>
        </w:r>
        <w:r w:rsidR="00D00DDC" w:rsidDel="00DD3059">
          <w:delText>5 tarjetas entregadas identificó</w:delText>
        </w:r>
        <w:r w:rsidR="009C17A7" w:rsidRPr="00BA156B" w:rsidDel="00DD3059">
          <w:delText xml:space="preserve"> una tarjeta que se había escrito de manera muy general y la desglos</w:delText>
        </w:r>
        <w:r w:rsidR="00D00DDC" w:rsidDel="00DD3059">
          <w:delText>ó</w:delText>
        </w:r>
        <w:r w:rsidR="009C17A7" w:rsidRPr="00BA156B" w:rsidDel="00DD3059">
          <w:delText xml:space="preserve"> en 3 tarjetas diferentes. Posteriormente </w:delText>
        </w:r>
        <w:r w:rsidR="00D00DDC" w:rsidDel="00DD3059">
          <w:delText>agregó</w:delText>
        </w:r>
        <w:r w:rsidR="001318C5" w:rsidRPr="00BA156B" w:rsidDel="00DD3059">
          <w:delText xml:space="preserve"> 6</w:delText>
        </w:r>
        <w:r w:rsidR="009C17A7" w:rsidRPr="00BA156B" w:rsidDel="00DD3059">
          <w:delText xml:space="preserve"> nuevos tipos de reclamos que consideraba que faltaban </w:delText>
        </w:r>
        <w:r w:rsidR="001318C5" w:rsidRPr="00BA156B" w:rsidDel="00DD3059">
          <w:delText>y retiro 7 tarjetas de tipos</w:delText>
        </w:r>
        <w:r w:rsidR="00A246A7" w:rsidRPr="00BA156B" w:rsidDel="00DD3059">
          <w:delText xml:space="preserve"> de reclamos que consideraba</w:delText>
        </w:r>
        <w:r w:rsidR="001318C5" w:rsidRPr="00BA156B" w:rsidDel="00DD3059">
          <w:delText xml:space="preserve"> podían ser agrupados en </w:delText>
        </w:r>
        <w:r w:rsidR="00A246A7" w:rsidRPr="00BA156B" w:rsidDel="00DD3059">
          <w:delText>otros</w:delText>
        </w:r>
        <w:r w:rsidR="001318C5" w:rsidRPr="00BA156B" w:rsidDel="00DD3059">
          <w:delText xml:space="preserve"> ya especificados</w:delText>
        </w:r>
        <w:r w:rsidR="00513B68" w:rsidRPr="00BA156B" w:rsidDel="00DD3059">
          <w:delText>, para esto detallo má</w:delText>
        </w:r>
        <w:r w:rsidR="00AC529C" w:rsidRPr="00BA156B" w:rsidDel="00DD3059">
          <w:delText>s la descripción de algunos tipos de reclamos</w:delText>
        </w:r>
        <w:r w:rsidR="001318C5" w:rsidRPr="00BA156B" w:rsidDel="00DD3059">
          <w:delText>. P</w:delText>
        </w:r>
        <w:r w:rsidR="00513B68" w:rsidRPr="00BA156B" w:rsidDel="00DD3059">
          <w:delText xml:space="preserve">or </w:delText>
        </w:r>
        <w:r w:rsidR="00AC529C" w:rsidRPr="00BA156B" w:rsidDel="00DD3059">
          <w:delText>último</w:delText>
        </w:r>
        <w:r w:rsidR="00D00DDC" w:rsidDel="00DD3059">
          <w:delText>, revisó</w:delText>
        </w:r>
        <w:r w:rsidR="00F935C7" w:rsidRPr="00BA156B" w:rsidDel="00DD3059">
          <w:delText xml:space="preserve"> nuevamente</w:delText>
        </w:r>
        <w:r w:rsidR="00513B68" w:rsidRPr="00BA156B" w:rsidDel="00DD3059">
          <w:delText xml:space="preserve"> los tipos de reclamo</w:delText>
        </w:r>
        <w:r w:rsidR="001318C5" w:rsidRPr="00BA156B" w:rsidDel="00DD3059">
          <w:delText xml:space="preserve"> para cerciorarse que el lenguaje utilizado </w:delText>
        </w:r>
        <w:r w:rsidR="00513B68" w:rsidRPr="00BA156B" w:rsidDel="00DD3059">
          <w:delText xml:space="preserve">fuera correcto y simple. </w:delText>
        </w:r>
      </w:del>
      <w:del w:id="4594" w:author="Regina Casanova" w:date="2018-07-29T13:07:00Z">
        <w:r w:rsidR="00F935C7" w:rsidRPr="00BA156B" w:rsidDel="00AB78DE">
          <w:delText xml:space="preserve">Al finalizar esta dinámica, se </w:delText>
        </w:r>
        <w:r w:rsidR="00526C7F" w:rsidRPr="00BA156B" w:rsidDel="00AB78DE">
          <w:delText xml:space="preserve">obtuvo </w:delText>
        </w:r>
        <w:r w:rsidR="00F935C7" w:rsidRPr="00BA156B" w:rsidDel="00AB78DE">
          <w:delText>en total 10 categorías diferentes que contenían un total de 46 tarjetas.  Esta organización planteada por la primera persona experta en reclamos posibles en IPRESS fue mostrada a</w:delText>
        </w:r>
        <w:r w:rsidR="003E111A" w:rsidRPr="00BA156B" w:rsidDel="00AB78DE">
          <w:delText>l siguientes entrevistado</w:delText>
        </w:r>
        <w:r w:rsidR="00F935C7" w:rsidRPr="00BA156B" w:rsidDel="00AB78DE">
          <w:delText xml:space="preserve"> que cumplieran con el rol de </w:delText>
        </w:r>
        <w:r w:rsidR="003E111A" w:rsidRPr="00BA156B" w:rsidDel="00AB78DE">
          <w:delText xml:space="preserve">Gestores </w:delText>
        </w:r>
        <w:r w:rsidR="00F935C7" w:rsidRPr="00BA156B" w:rsidDel="00AB78DE">
          <w:delText>de IPRESS y Personal de S</w:delText>
        </w:r>
        <w:r w:rsidR="00D00DDC" w:rsidDel="00AB78DE">
          <w:delText>USALUD, cada entrevistado revisó</w:delText>
        </w:r>
        <w:r w:rsidR="00F935C7" w:rsidRPr="00BA156B" w:rsidDel="00AB78DE">
          <w:delText xml:space="preserve"> la organización planteada y se le dio l</w:delText>
        </w:r>
        <w:r w:rsidR="003E111A" w:rsidRPr="00BA156B" w:rsidDel="00AB78DE">
          <w:delText>a posibilidad de hacer cambios,</w:delText>
        </w:r>
        <w:r w:rsidR="00F935C7" w:rsidRPr="00BA156B" w:rsidDel="00AB78DE">
          <w:delText xml:space="preserve"> agregar</w:delText>
        </w:r>
        <w:r w:rsidR="003E111A" w:rsidRPr="00BA156B" w:rsidDel="00AB78DE">
          <w:delText xml:space="preserve"> y eliminar</w:delText>
        </w:r>
        <w:r w:rsidR="00F935C7" w:rsidRPr="00BA156B" w:rsidDel="00AB78DE">
          <w:delText xml:space="preserve"> tipos de reclamos en ella para que se tuviera una versión mejorada de la clasificación de reclamos</w:delText>
        </w:r>
        <w:r w:rsidR="003E111A" w:rsidRPr="00BA156B" w:rsidDel="00AB78DE">
          <w:delText>. L</w:delText>
        </w:r>
        <w:r w:rsidR="00515F83" w:rsidRPr="00BA156B" w:rsidDel="00AB78DE">
          <w:delText>uego esta versión mejorada se le dio al siguiente entrevistado que cumpliera alguno de los roles antes especificados para que lo mejorará y así sucesivamente</w:delText>
        </w:r>
        <w:r w:rsidR="003E111A" w:rsidRPr="00BA156B" w:rsidDel="00AB78DE">
          <w:delText xml:space="preserve"> hasta llegar a la versión final</w:delText>
        </w:r>
        <w:r w:rsidR="00515F83" w:rsidRPr="00BA156B" w:rsidDel="00AB78DE">
          <w:delText>.</w:delText>
        </w:r>
        <w:r w:rsidR="008245D8" w:rsidRPr="00BA156B" w:rsidDel="00AB78DE">
          <w:delText xml:space="preserve"> </w:delText>
        </w:r>
      </w:del>
      <w:del w:id="4595" w:author="Regina Casanova" w:date="2018-07-29T13:12:00Z">
        <w:r w:rsidR="008245D8" w:rsidRPr="00BA156B" w:rsidDel="00AB78DE">
          <w:delText>La versión final de esta tabla se presenta a continuación.</w:delText>
        </w:r>
      </w:del>
    </w:p>
    <w:p w14:paraId="7B2DACEE" w14:textId="32DD07AE" w:rsidR="00BD5BF4" w:rsidRPr="00BA156B" w:rsidDel="00AB78DE" w:rsidRDefault="00BD5BF4" w:rsidP="00A04522">
      <w:pPr>
        <w:spacing w:line="360" w:lineRule="auto"/>
        <w:jc w:val="both"/>
        <w:rPr>
          <w:del w:id="4596" w:author="Regina Casanova" w:date="2018-07-29T13:12:00Z"/>
          <w:rFonts w:cs="Times New Roman"/>
          <w:lang w:val="es-PE"/>
        </w:rPr>
        <w:sectPr w:rsidR="00BD5BF4" w:rsidRPr="00BA156B" w:rsidDel="00AB78DE" w:rsidSect="005C14ED">
          <w:pgSz w:w="11900" w:h="16840"/>
          <w:pgMar w:top="2268" w:right="1701" w:bottom="1418" w:left="1701" w:header="709" w:footer="709" w:gutter="0"/>
          <w:cols w:space="708"/>
          <w:titlePg/>
          <w:docGrid w:linePitch="360"/>
          <w:sectPrChange w:id="4597" w:author="Regina Casanova" w:date="2018-07-29T13:29:00Z">
            <w:sectPr w:rsidR="00BD5BF4" w:rsidRPr="00BA156B" w:rsidDel="00AB78DE" w:rsidSect="005C14ED">
              <w:pgMar w:top="1701" w:right="1701" w:bottom="1701" w:left="2268" w:header="708" w:footer="708" w:gutter="0"/>
            </w:sectPr>
          </w:sectPrChange>
        </w:sectPr>
      </w:pPr>
    </w:p>
    <w:p w14:paraId="22503161" w14:textId="4F511EC1" w:rsidR="008245D8" w:rsidRPr="00BA156B" w:rsidDel="00AB78DE" w:rsidRDefault="008245D8" w:rsidP="00BD5BF4">
      <w:pPr>
        <w:spacing w:line="360" w:lineRule="auto"/>
        <w:jc w:val="center"/>
        <w:rPr>
          <w:del w:id="4598" w:author="Regina Casanova" w:date="2018-07-29T13:12:00Z"/>
          <w:rFonts w:cs="Times New Roman"/>
          <w:b/>
          <w:lang w:val="es-PE"/>
        </w:rPr>
      </w:pPr>
      <w:del w:id="4599" w:author="Regina Casanova" w:date="2018-07-29T13:12:00Z">
        <w:r w:rsidRPr="00BA156B" w:rsidDel="00AB78DE">
          <w:rPr>
            <w:rFonts w:cs="Times New Roman"/>
            <w:b/>
            <w:lang w:val="es-PE"/>
          </w:rPr>
          <w:delText>Tabla</w:delText>
        </w:r>
        <w:r w:rsidR="00BD5BF4" w:rsidRPr="00BA156B" w:rsidDel="00AB78DE">
          <w:rPr>
            <w:rFonts w:cs="Times New Roman"/>
            <w:b/>
            <w:lang w:val="es-PE"/>
          </w:rPr>
          <w:delText xml:space="preserve"> Final</w:delText>
        </w:r>
        <w:r w:rsidRPr="00BA156B" w:rsidDel="00AB78DE">
          <w:rPr>
            <w:rFonts w:cs="Times New Roman"/>
            <w:b/>
            <w:lang w:val="es-PE"/>
          </w:rPr>
          <w:delText xml:space="preserve"> de Clasificación de Reclamos</w:delText>
        </w:r>
      </w:del>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8245D8" w:rsidRPr="00BA156B" w:rsidDel="00AB78DE" w14:paraId="2A3E6DD9" w14:textId="255A27EC" w:rsidTr="008245D8">
        <w:trPr>
          <w:del w:id="4600"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79832715" w14:textId="7615B970" w:rsidR="008245D8" w:rsidRPr="00BA156B" w:rsidDel="00AB78DE" w:rsidRDefault="008245D8">
            <w:pPr>
              <w:autoSpaceDE w:val="0"/>
              <w:autoSpaceDN w:val="0"/>
              <w:adjustRightInd w:val="0"/>
              <w:spacing w:line="380" w:lineRule="atLeast"/>
              <w:rPr>
                <w:del w:id="4601" w:author="Regina Casanova" w:date="2018-07-29T13:12:00Z"/>
                <w:rFonts w:cs="Times New Roman"/>
                <w:color w:val="000000"/>
                <w:lang w:val="es-PE"/>
              </w:rPr>
            </w:pPr>
            <w:del w:id="4602" w:author="Regina Casanova" w:date="2018-07-29T13:12:00Z">
              <w:r w:rsidRPr="00BA156B" w:rsidDel="00AB78DE">
                <w:rPr>
                  <w:rFonts w:cs="Times New Roman"/>
                  <w:color w:val="000000"/>
                  <w:lang w:val="es-PE"/>
                </w:rPr>
                <w:delText>Categoría</w:delText>
              </w:r>
            </w:del>
          </w:p>
        </w:tc>
        <w:tc>
          <w:tcPr>
            <w:tcW w:w="12452" w:type="dxa"/>
            <w:tcBorders>
              <w:top w:val="single" w:sz="8" w:space="0" w:color="000000"/>
              <w:bottom w:val="single" w:sz="8" w:space="0" w:color="000000"/>
              <w:right w:val="single" w:sz="8" w:space="0" w:color="000000"/>
            </w:tcBorders>
            <w:shd w:val="clear" w:color="auto" w:fill="A5B9E1"/>
            <w:vAlign w:val="bottom"/>
          </w:tcPr>
          <w:p w14:paraId="377F5075" w14:textId="3A77EA09" w:rsidR="008245D8" w:rsidRPr="00BA156B" w:rsidDel="00AB78DE" w:rsidRDefault="008245D8">
            <w:pPr>
              <w:autoSpaceDE w:val="0"/>
              <w:autoSpaceDN w:val="0"/>
              <w:adjustRightInd w:val="0"/>
              <w:spacing w:line="380" w:lineRule="atLeast"/>
              <w:rPr>
                <w:del w:id="4603" w:author="Regina Casanova" w:date="2018-07-29T13:12:00Z"/>
                <w:rFonts w:cs="Times New Roman"/>
                <w:color w:val="000000"/>
                <w:lang w:val="es-PE"/>
              </w:rPr>
            </w:pPr>
            <w:del w:id="4604" w:author="Regina Casanova" w:date="2018-07-29T13:12:00Z">
              <w:r w:rsidRPr="00BA156B" w:rsidDel="00AB78DE">
                <w:rPr>
                  <w:rFonts w:cs="Times New Roman"/>
                  <w:color w:val="000000"/>
                  <w:lang w:val="es-PE"/>
                </w:rPr>
                <w:delText>Problemas de Infraestructura y/o mobiliario</w:delText>
              </w:r>
            </w:del>
          </w:p>
        </w:tc>
      </w:tr>
      <w:tr w:rsidR="008245D8" w:rsidRPr="00BA156B" w:rsidDel="00AB78DE" w14:paraId="0B5F6B28" w14:textId="1F99B065" w:rsidTr="008245D8">
        <w:tblPrEx>
          <w:tblBorders>
            <w:top w:val="none" w:sz="0" w:space="0" w:color="auto"/>
          </w:tblBorders>
        </w:tblPrEx>
        <w:trPr>
          <w:del w:id="4605" w:author="Regina Casanova" w:date="2018-07-29T13:12:00Z"/>
        </w:trPr>
        <w:tc>
          <w:tcPr>
            <w:tcW w:w="1741" w:type="dxa"/>
            <w:tcBorders>
              <w:left w:val="single" w:sz="8" w:space="0" w:color="000000"/>
              <w:right w:val="single" w:sz="8" w:space="0" w:color="000000"/>
            </w:tcBorders>
            <w:vAlign w:val="bottom"/>
          </w:tcPr>
          <w:p w14:paraId="3808F367" w14:textId="5C0B0175" w:rsidR="008245D8" w:rsidRPr="00BA156B" w:rsidDel="00AB78DE" w:rsidRDefault="00BA156B">
            <w:pPr>
              <w:autoSpaceDE w:val="0"/>
              <w:autoSpaceDN w:val="0"/>
              <w:adjustRightInd w:val="0"/>
              <w:spacing w:line="380" w:lineRule="atLeast"/>
              <w:rPr>
                <w:del w:id="4606" w:author="Regina Casanova" w:date="2018-07-29T13:12:00Z"/>
                <w:rFonts w:cs="Times New Roman"/>
                <w:color w:val="000000"/>
                <w:lang w:val="es-PE"/>
              </w:rPr>
            </w:pPr>
            <w:del w:id="460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4A6E7A87" w14:textId="2D43DD9E" w:rsidR="008245D8" w:rsidRPr="00BA156B" w:rsidDel="00AB78DE" w:rsidRDefault="008245D8">
            <w:pPr>
              <w:autoSpaceDE w:val="0"/>
              <w:autoSpaceDN w:val="0"/>
              <w:adjustRightInd w:val="0"/>
              <w:spacing w:line="380" w:lineRule="atLeast"/>
              <w:rPr>
                <w:del w:id="4608" w:author="Regina Casanova" w:date="2018-07-29T13:12:00Z"/>
                <w:rFonts w:cs="Times New Roman"/>
                <w:color w:val="000000"/>
                <w:lang w:val="es-PE"/>
              </w:rPr>
            </w:pPr>
            <w:del w:id="4609" w:author="Regina Casanova" w:date="2018-07-29T13:12:00Z">
              <w:r w:rsidRPr="00BA156B" w:rsidDel="00AB78DE">
                <w:rPr>
                  <w:rFonts w:cs="Times New Roman"/>
                  <w:color w:val="000000"/>
                  <w:lang w:val="es-PE"/>
                </w:rPr>
                <w:delText>Deficiencias en el orden y limpieza de la infraestructura de la IPRESS</w:delText>
              </w:r>
            </w:del>
          </w:p>
        </w:tc>
      </w:tr>
      <w:tr w:rsidR="008245D8" w:rsidRPr="00BA156B" w:rsidDel="00AB78DE" w14:paraId="37AEA993" w14:textId="2CCA4FAD" w:rsidTr="008245D8">
        <w:tblPrEx>
          <w:tblBorders>
            <w:top w:val="none" w:sz="0" w:space="0" w:color="auto"/>
          </w:tblBorders>
        </w:tblPrEx>
        <w:trPr>
          <w:del w:id="461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9E9666" w14:textId="2FF34A3D" w:rsidR="008245D8" w:rsidRPr="00BA156B" w:rsidDel="00AB78DE" w:rsidRDefault="00BA156B">
            <w:pPr>
              <w:autoSpaceDE w:val="0"/>
              <w:autoSpaceDN w:val="0"/>
              <w:adjustRightInd w:val="0"/>
              <w:spacing w:line="380" w:lineRule="atLeast"/>
              <w:rPr>
                <w:del w:id="4611" w:author="Regina Casanova" w:date="2018-07-29T13:12:00Z"/>
                <w:rFonts w:cs="Times New Roman"/>
                <w:color w:val="000000"/>
                <w:lang w:val="es-PE"/>
              </w:rPr>
            </w:pPr>
            <w:del w:id="461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6CFCC216" w14:textId="2373CE9E" w:rsidR="008245D8" w:rsidRPr="00BA156B" w:rsidDel="00AB78DE" w:rsidRDefault="008245D8">
            <w:pPr>
              <w:autoSpaceDE w:val="0"/>
              <w:autoSpaceDN w:val="0"/>
              <w:adjustRightInd w:val="0"/>
              <w:spacing w:line="380" w:lineRule="atLeast"/>
              <w:rPr>
                <w:del w:id="4613" w:author="Regina Casanova" w:date="2018-07-29T13:12:00Z"/>
                <w:rFonts w:cs="Times New Roman"/>
                <w:color w:val="000000"/>
                <w:lang w:val="es-PE"/>
              </w:rPr>
            </w:pPr>
            <w:del w:id="4614" w:author="Regina Casanova" w:date="2018-07-29T13:12:00Z">
              <w:r w:rsidRPr="00BA156B" w:rsidDel="00AB78DE">
                <w:rPr>
                  <w:rFonts w:cs="Times New Roman"/>
                  <w:color w:val="000000"/>
                  <w:lang w:val="es-PE"/>
                </w:rPr>
                <w:delText>Deficiencia o falta de infraestructura y/o mobiliario</w:delText>
              </w:r>
            </w:del>
          </w:p>
        </w:tc>
      </w:tr>
      <w:tr w:rsidR="008245D8" w:rsidRPr="00BA156B" w:rsidDel="00AB78DE" w14:paraId="2D0AE703" w14:textId="2F4B0118" w:rsidTr="008245D8">
        <w:tblPrEx>
          <w:tblBorders>
            <w:top w:val="none" w:sz="0" w:space="0" w:color="auto"/>
          </w:tblBorders>
        </w:tblPrEx>
        <w:trPr>
          <w:del w:id="461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2AC2F50" w14:textId="685F763D" w:rsidR="008245D8" w:rsidRPr="00BA156B" w:rsidDel="00AB78DE" w:rsidRDefault="008245D8">
            <w:pPr>
              <w:autoSpaceDE w:val="0"/>
              <w:autoSpaceDN w:val="0"/>
              <w:adjustRightInd w:val="0"/>
              <w:spacing w:line="380" w:lineRule="atLeast"/>
              <w:rPr>
                <w:del w:id="4616" w:author="Regina Casanova" w:date="2018-07-29T13:12:00Z"/>
                <w:rFonts w:cs="Times New Roman"/>
                <w:color w:val="000000"/>
                <w:lang w:val="es-PE"/>
              </w:rPr>
            </w:pPr>
            <w:del w:id="461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29FF1C4" w14:textId="3147EC8F" w:rsidR="008245D8" w:rsidRPr="00BA156B" w:rsidDel="00AB78DE" w:rsidRDefault="008245D8">
            <w:pPr>
              <w:autoSpaceDE w:val="0"/>
              <w:autoSpaceDN w:val="0"/>
              <w:adjustRightInd w:val="0"/>
              <w:spacing w:line="380" w:lineRule="atLeast"/>
              <w:rPr>
                <w:del w:id="4618" w:author="Regina Casanova" w:date="2018-07-29T13:12:00Z"/>
                <w:rFonts w:cs="Times New Roman"/>
                <w:color w:val="000000"/>
                <w:lang w:val="es-PE"/>
              </w:rPr>
            </w:pPr>
            <w:del w:id="4619" w:author="Regina Casanova" w:date="2018-07-29T13:12:00Z">
              <w:r w:rsidRPr="00BA156B" w:rsidDel="00AB78DE">
                <w:rPr>
                  <w:rFonts w:cs="Times New Roman"/>
                  <w:color w:val="000000"/>
                  <w:lang w:val="es-PE"/>
                </w:rPr>
                <w:delText>Problemas del Seguro (SIS)</w:delText>
              </w:r>
            </w:del>
          </w:p>
        </w:tc>
      </w:tr>
      <w:tr w:rsidR="008245D8" w:rsidRPr="00BA156B" w:rsidDel="00AB78DE" w14:paraId="0C568B09" w14:textId="4ABD4333" w:rsidTr="008245D8">
        <w:tblPrEx>
          <w:tblBorders>
            <w:top w:val="none" w:sz="0" w:space="0" w:color="auto"/>
          </w:tblBorders>
        </w:tblPrEx>
        <w:trPr>
          <w:del w:id="4620" w:author="Regina Casanova" w:date="2018-07-29T13:12:00Z"/>
        </w:trPr>
        <w:tc>
          <w:tcPr>
            <w:tcW w:w="1741" w:type="dxa"/>
            <w:tcBorders>
              <w:left w:val="single" w:sz="8" w:space="0" w:color="000000"/>
              <w:right w:val="single" w:sz="8" w:space="0" w:color="000000"/>
            </w:tcBorders>
            <w:vAlign w:val="bottom"/>
          </w:tcPr>
          <w:p w14:paraId="164D2CC4" w14:textId="1D55C46A" w:rsidR="008245D8" w:rsidRPr="00BA156B" w:rsidDel="00AB78DE" w:rsidRDefault="00BA156B">
            <w:pPr>
              <w:autoSpaceDE w:val="0"/>
              <w:autoSpaceDN w:val="0"/>
              <w:adjustRightInd w:val="0"/>
              <w:spacing w:line="380" w:lineRule="atLeast"/>
              <w:rPr>
                <w:del w:id="4621" w:author="Regina Casanova" w:date="2018-07-29T13:12:00Z"/>
                <w:rFonts w:cs="Times New Roman"/>
                <w:color w:val="000000"/>
                <w:lang w:val="es-PE"/>
              </w:rPr>
            </w:pPr>
            <w:del w:id="462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BB2A67" w14:textId="7E5CD751" w:rsidR="008245D8" w:rsidRPr="00BA156B" w:rsidDel="00AB78DE" w:rsidRDefault="008245D8">
            <w:pPr>
              <w:autoSpaceDE w:val="0"/>
              <w:autoSpaceDN w:val="0"/>
              <w:adjustRightInd w:val="0"/>
              <w:spacing w:line="380" w:lineRule="atLeast"/>
              <w:rPr>
                <w:del w:id="4623" w:author="Regina Casanova" w:date="2018-07-29T13:12:00Z"/>
                <w:rFonts w:cs="Times New Roman"/>
                <w:color w:val="000000"/>
                <w:lang w:val="es-PE"/>
              </w:rPr>
            </w:pPr>
            <w:del w:id="4624" w:author="Regina Casanova" w:date="2018-07-29T13:12:00Z">
              <w:r w:rsidRPr="00BA156B" w:rsidDel="00AB78DE">
                <w:rPr>
                  <w:rFonts w:cs="Times New Roman"/>
                  <w:color w:val="000000"/>
                  <w:lang w:val="es-PE"/>
                </w:rPr>
                <w:delText>Cobros relacionados al seguro (copago, deducibles, reembolsos)</w:delText>
              </w:r>
            </w:del>
          </w:p>
        </w:tc>
      </w:tr>
      <w:tr w:rsidR="008245D8" w:rsidRPr="00BA156B" w:rsidDel="00AB78DE" w14:paraId="062A936F" w14:textId="3B591D59" w:rsidTr="008245D8">
        <w:tblPrEx>
          <w:tblBorders>
            <w:top w:val="none" w:sz="0" w:space="0" w:color="auto"/>
          </w:tblBorders>
        </w:tblPrEx>
        <w:trPr>
          <w:del w:id="4625" w:author="Regina Casanova" w:date="2018-07-29T13:12:00Z"/>
        </w:trPr>
        <w:tc>
          <w:tcPr>
            <w:tcW w:w="1741" w:type="dxa"/>
            <w:tcBorders>
              <w:left w:val="single" w:sz="8" w:space="0" w:color="000000"/>
              <w:right w:val="single" w:sz="8" w:space="0" w:color="000000"/>
            </w:tcBorders>
            <w:shd w:val="clear" w:color="auto" w:fill="E1E0E0"/>
            <w:vAlign w:val="bottom"/>
          </w:tcPr>
          <w:p w14:paraId="6F209509" w14:textId="18AF591E" w:rsidR="008245D8" w:rsidRPr="00BA156B" w:rsidDel="00AB78DE" w:rsidRDefault="00BA156B">
            <w:pPr>
              <w:autoSpaceDE w:val="0"/>
              <w:autoSpaceDN w:val="0"/>
              <w:adjustRightInd w:val="0"/>
              <w:spacing w:line="380" w:lineRule="atLeast"/>
              <w:rPr>
                <w:del w:id="4626" w:author="Regina Casanova" w:date="2018-07-29T13:12:00Z"/>
                <w:rFonts w:cs="Times New Roman"/>
                <w:color w:val="000000"/>
                <w:lang w:val="es-PE"/>
              </w:rPr>
            </w:pPr>
            <w:del w:id="462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0026006" w14:textId="19FA88A7" w:rsidR="008245D8" w:rsidRPr="00BA156B" w:rsidDel="00AB78DE" w:rsidRDefault="008245D8">
            <w:pPr>
              <w:autoSpaceDE w:val="0"/>
              <w:autoSpaceDN w:val="0"/>
              <w:adjustRightInd w:val="0"/>
              <w:spacing w:line="380" w:lineRule="atLeast"/>
              <w:rPr>
                <w:del w:id="4628" w:author="Regina Casanova" w:date="2018-07-29T13:12:00Z"/>
                <w:rFonts w:cs="Times New Roman"/>
                <w:color w:val="000000"/>
                <w:lang w:val="es-PE"/>
              </w:rPr>
            </w:pPr>
            <w:del w:id="4629" w:author="Regina Casanova" w:date="2018-07-29T13:12:00Z">
              <w:r w:rsidRPr="00BA156B" w:rsidDel="00AB78DE">
                <w:rPr>
                  <w:rFonts w:cs="Times New Roman"/>
                  <w:color w:val="000000"/>
                  <w:lang w:val="es-PE"/>
                </w:rPr>
                <w:delText>Problemas de la cobertura</w:delText>
              </w:r>
            </w:del>
          </w:p>
        </w:tc>
      </w:tr>
      <w:tr w:rsidR="008245D8" w:rsidRPr="00BA156B" w:rsidDel="00AB78DE" w14:paraId="3810A1A2" w14:textId="17C03A4B" w:rsidTr="008245D8">
        <w:tblPrEx>
          <w:tblBorders>
            <w:top w:val="none" w:sz="0" w:space="0" w:color="auto"/>
          </w:tblBorders>
        </w:tblPrEx>
        <w:trPr>
          <w:del w:id="4630" w:author="Regina Casanova" w:date="2018-07-29T13:12:00Z"/>
        </w:trPr>
        <w:tc>
          <w:tcPr>
            <w:tcW w:w="1741" w:type="dxa"/>
            <w:tcBorders>
              <w:left w:val="single" w:sz="8" w:space="0" w:color="000000"/>
              <w:bottom w:val="single" w:sz="8" w:space="0" w:color="000000"/>
              <w:right w:val="single" w:sz="8" w:space="0" w:color="000000"/>
            </w:tcBorders>
            <w:vAlign w:val="bottom"/>
          </w:tcPr>
          <w:p w14:paraId="2A66C737" w14:textId="5E0633EC" w:rsidR="008245D8" w:rsidRPr="00BA156B" w:rsidDel="00AB78DE" w:rsidRDefault="00BA156B">
            <w:pPr>
              <w:autoSpaceDE w:val="0"/>
              <w:autoSpaceDN w:val="0"/>
              <w:adjustRightInd w:val="0"/>
              <w:spacing w:line="380" w:lineRule="atLeast"/>
              <w:rPr>
                <w:del w:id="4631" w:author="Regina Casanova" w:date="2018-07-29T13:12:00Z"/>
                <w:rFonts w:cs="Times New Roman"/>
                <w:color w:val="000000"/>
                <w:lang w:val="es-PE"/>
              </w:rPr>
            </w:pPr>
            <w:del w:id="463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43F5642B" w14:textId="2F02C159" w:rsidR="008245D8" w:rsidRPr="00BA156B" w:rsidDel="00AB78DE" w:rsidRDefault="008245D8">
            <w:pPr>
              <w:autoSpaceDE w:val="0"/>
              <w:autoSpaceDN w:val="0"/>
              <w:adjustRightInd w:val="0"/>
              <w:spacing w:line="380" w:lineRule="atLeast"/>
              <w:rPr>
                <w:del w:id="4633" w:author="Regina Casanova" w:date="2018-07-29T13:12:00Z"/>
                <w:rFonts w:cs="Times New Roman"/>
                <w:color w:val="000000"/>
                <w:lang w:val="es-PE"/>
              </w:rPr>
            </w:pPr>
            <w:del w:id="4634" w:author="Regina Casanova" w:date="2018-07-29T13:12:00Z">
              <w:r w:rsidRPr="00BA156B" w:rsidDel="00AB78DE">
                <w:rPr>
                  <w:rFonts w:cs="Times New Roman"/>
                  <w:color w:val="000000"/>
                  <w:lang w:val="es-PE"/>
                </w:rPr>
                <w:delText>Problemas de Afiliación de Seguro</w:delText>
              </w:r>
            </w:del>
          </w:p>
        </w:tc>
      </w:tr>
      <w:tr w:rsidR="008245D8" w:rsidRPr="00BA156B" w:rsidDel="00AB78DE" w14:paraId="40FB9EEF" w14:textId="755E2A5C" w:rsidTr="008245D8">
        <w:tblPrEx>
          <w:tblBorders>
            <w:top w:val="none" w:sz="0" w:space="0" w:color="auto"/>
          </w:tblBorders>
        </w:tblPrEx>
        <w:trPr>
          <w:del w:id="463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71159FC9" w14:textId="4489033F" w:rsidR="008245D8" w:rsidRPr="00BA156B" w:rsidDel="00AB78DE" w:rsidRDefault="008245D8">
            <w:pPr>
              <w:autoSpaceDE w:val="0"/>
              <w:autoSpaceDN w:val="0"/>
              <w:adjustRightInd w:val="0"/>
              <w:spacing w:line="380" w:lineRule="atLeast"/>
              <w:rPr>
                <w:del w:id="4636" w:author="Regina Casanova" w:date="2018-07-29T13:12:00Z"/>
                <w:rFonts w:cs="Times New Roman"/>
                <w:color w:val="000000"/>
                <w:lang w:val="es-PE"/>
              </w:rPr>
            </w:pPr>
            <w:del w:id="463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59FDD59" w14:textId="574E63F9" w:rsidR="008245D8" w:rsidRPr="00BA156B" w:rsidDel="00AB78DE" w:rsidRDefault="008245D8">
            <w:pPr>
              <w:autoSpaceDE w:val="0"/>
              <w:autoSpaceDN w:val="0"/>
              <w:adjustRightInd w:val="0"/>
              <w:spacing w:line="380" w:lineRule="atLeast"/>
              <w:rPr>
                <w:del w:id="4638" w:author="Regina Casanova" w:date="2018-07-29T13:12:00Z"/>
                <w:rFonts w:cs="Times New Roman"/>
                <w:color w:val="000000"/>
                <w:lang w:val="es-PE"/>
              </w:rPr>
            </w:pPr>
            <w:del w:id="4639" w:author="Regina Casanova" w:date="2018-07-29T13:12:00Z">
              <w:r w:rsidRPr="00BA156B" w:rsidDel="00AB78DE">
                <w:rPr>
                  <w:rFonts w:cs="Times New Roman"/>
                  <w:color w:val="000000"/>
                  <w:lang w:val="es-PE"/>
                </w:rPr>
                <w:delText>Privacidad y Confidencialidad del Asegurado</w:delText>
              </w:r>
            </w:del>
          </w:p>
        </w:tc>
      </w:tr>
      <w:tr w:rsidR="008245D8" w:rsidRPr="00BA156B" w:rsidDel="00AB78DE" w14:paraId="7F42DFA6" w14:textId="515F476F" w:rsidTr="008245D8">
        <w:tblPrEx>
          <w:tblBorders>
            <w:top w:val="none" w:sz="0" w:space="0" w:color="auto"/>
          </w:tblBorders>
        </w:tblPrEx>
        <w:trPr>
          <w:del w:id="4640" w:author="Regina Casanova" w:date="2018-07-29T13:12:00Z"/>
        </w:trPr>
        <w:tc>
          <w:tcPr>
            <w:tcW w:w="1741" w:type="dxa"/>
            <w:tcBorders>
              <w:left w:val="single" w:sz="8" w:space="0" w:color="000000"/>
              <w:right w:val="single" w:sz="8" w:space="0" w:color="000000"/>
            </w:tcBorders>
            <w:vAlign w:val="bottom"/>
          </w:tcPr>
          <w:p w14:paraId="100D1D7B" w14:textId="6E4DDA63" w:rsidR="008245D8" w:rsidRPr="00BA156B" w:rsidDel="00AB78DE" w:rsidRDefault="00BA156B">
            <w:pPr>
              <w:autoSpaceDE w:val="0"/>
              <w:autoSpaceDN w:val="0"/>
              <w:adjustRightInd w:val="0"/>
              <w:spacing w:line="380" w:lineRule="atLeast"/>
              <w:rPr>
                <w:del w:id="4641" w:author="Regina Casanova" w:date="2018-07-29T13:12:00Z"/>
                <w:rFonts w:cs="Times New Roman"/>
                <w:color w:val="000000"/>
                <w:lang w:val="es-PE"/>
              </w:rPr>
            </w:pPr>
            <w:del w:id="46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230A550" w14:textId="3BC00A7E" w:rsidR="008245D8" w:rsidRPr="00BA156B" w:rsidDel="00AB78DE" w:rsidRDefault="008245D8">
            <w:pPr>
              <w:autoSpaceDE w:val="0"/>
              <w:autoSpaceDN w:val="0"/>
              <w:adjustRightInd w:val="0"/>
              <w:spacing w:line="380" w:lineRule="atLeast"/>
              <w:rPr>
                <w:del w:id="4643" w:author="Regina Casanova" w:date="2018-07-29T13:12:00Z"/>
                <w:rFonts w:cs="Times New Roman"/>
                <w:color w:val="000000"/>
                <w:lang w:val="es-PE"/>
              </w:rPr>
            </w:pPr>
            <w:del w:id="4644" w:author="Regina Casanova" w:date="2018-07-29T13:12:00Z">
              <w:r w:rsidRPr="00BA156B" w:rsidDel="00AB78DE">
                <w:rPr>
                  <w:rFonts w:cs="Times New Roman"/>
                  <w:color w:val="000000"/>
                  <w:lang w:val="es-PE"/>
                </w:rPr>
                <w:delText>Disconformidad relacionada al consentimiento informado</w:delText>
              </w:r>
            </w:del>
          </w:p>
        </w:tc>
      </w:tr>
      <w:tr w:rsidR="008245D8" w:rsidRPr="00BA156B" w:rsidDel="00AB78DE" w14:paraId="2B8ECB43" w14:textId="7E00E1A6" w:rsidTr="008245D8">
        <w:tblPrEx>
          <w:tblBorders>
            <w:top w:val="none" w:sz="0" w:space="0" w:color="auto"/>
          </w:tblBorders>
        </w:tblPrEx>
        <w:trPr>
          <w:del w:id="4645" w:author="Regina Casanova" w:date="2018-07-29T13:12:00Z"/>
        </w:trPr>
        <w:tc>
          <w:tcPr>
            <w:tcW w:w="1741" w:type="dxa"/>
            <w:tcBorders>
              <w:left w:val="single" w:sz="8" w:space="0" w:color="000000"/>
              <w:right w:val="single" w:sz="8" w:space="0" w:color="000000"/>
            </w:tcBorders>
            <w:shd w:val="clear" w:color="auto" w:fill="E1E0E0"/>
            <w:vAlign w:val="bottom"/>
          </w:tcPr>
          <w:p w14:paraId="438AF198" w14:textId="098A8683" w:rsidR="008245D8" w:rsidRPr="00BA156B" w:rsidDel="00AB78DE" w:rsidRDefault="00BA156B">
            <w:pPr>
              <w:autoSpaceDE w:val="0"/>
              <w:autoSpaceDN w:val="0"/>
              <w:adjustRightInd w:val="0"/>
              <w:spacing w:line="380" w:lineRule="atLeast"/>
              <w:rPr>
                <w:del w:id="4646" w:author="Regina Casanova" w:date="2018-07-29T13:12:00Z"/>
                <w:rFonts w:cs="Times New Roman"/>
                <w:color w:val="000000"/>
                <w:lang w:val="es-PE"/>
              </w:rPr>
            </w:pPr>
            <w:del w:id="464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44632BA9" w14:textId="2256FBA6" w:rsidR="008245D8" w:rsidRPr="00BA156B" w:rsidDel="00AB78DE" w:rsidRDefault="008245D8">
            <w:pPr>
              <w:autoSpaceDE w:val="0"/>
              <w:autoSpaceDN w:val="0"/>
              <w:adjustRightInd w:val="0"/>
              <w:spacing w:line="380" w:lineRule="atLeast"/>
              <w:rPr>
                <w:del w:id="4648" w:author="Regina Casanova" w:date="2018-07-29T13:12:00Z"/>
                <w:rFonts w:cs="Times New Roman"/>
                <w:color w:val="000000"/>
                <w:lang w:val="es-PE"/>
              </w:rPr>
            </w:pPr>
            <w:del w:id="4649" w:author="Regina Casanova" w:date="2018-07-29T13:12:00Z">
              <w:r w:rsidRPr="00BA156B" w:rsidDel="00AB78DE">
                <w:rPr>
                  <w:rFonts w:cs="Times New Roman"/>
                  <w:color w:val="000000"/>
                  <w:lang w:val="es-PE"/>
                </w:rPr>
                <w:delText>Atención de salud brindada en condiciones de exposición</w:delText>
              </w:r>
            </w:del>
          </w:p>
        </w:tc>
      </w:tr>
      <w:tr w:rsidR="008245D8" w:rsidRPr="00BA156B" w:rsidDel="00AB78DE" w14:paraId="3A1A0623" w14:textId="51B952C8" w:rsidTr="008245D8">
        <w:tblPrEx>
          <w:tblBorders>
            <w:top w:val="none" w:sz="0" w:space="0" w:color="auto"/>
          </w:tblBorders>
        </w:tblPrEx>
        <w:trPr>
          <w:del w:id="4650" w:author="Regina Casanova" w:date="2018-07-29T13:12:00Z"/>
        </w:trPr>
        <w:tc>
          <w:tcPr>
            <w:tcW w:w="1741" w:type="dxa"/>
            <w:tcBorders>
              <w:left w:val="single" w:sz="8" w:space="0" w:color="000000"/>
              <w:right w:val="single" w:sz="8" w:space="0" w:color="000000"/>
            </w:tcBorders>
            <w:vAlign w:val="bottom"/>
          </w:tcPr>
          <w:p w14:paraId="20188D27" w14:textId="08C58F03" w:rsidR="008245D8" w:rsidRPr="00BA156B" w:rsidDel="00AB78DE" w:rsidRDefault="00BA156B">
            <w:pPr>
              <w:autoSpaceDE w:val="0"/>
              <w:autoSpaceDN w:val="0"/>
              <w:adjustRightInd w:val="0"/>
              <w:spacing w:line="380" w:lineRule="atLeast"/>
              <w:rPr>
                <w:del w:id="4651" w:author="Regina Casanova" w:date="2018-07-29T13:12:00Z"/>
                <w:rFonts w:cs="Times New Roman"/>
                <w:color w:val="000000"/>
                <w:lang w:val="es-PE"/>
              </w:rPr>
            </w:pPr>
            <w:del w:id="465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68EBD367" w14:textId="1E0C1CCB" w:rsidR="008245D8" w:rsidRPr="00BA156B" w:rsidDel="00AB78DE" w:rsidRDefault="008245D8">
            <w:pPr>
              <w:autoSpaceDE w:val="0"/>
              <w:autoSpaceDN w:val="0"/>
              <w:adjustRightInd w:val="0"/>
              <w:spacing w:line="380" w:lineRule="atLeast"/>
              <w:rPr>
                <w:del w:id="4653" w:author="Regina Casanova" w:date="2018-07-29T13:12:00Z"/>
                <w:rFonts w:cs="Times New Roman"/>
                <w:color w:val="000000"/>
                <w:lang w:val="es-PE"/>
              </w:rPr>
            </w:pPr>
            <w:del w:id="4654" w:author="Regina Casanova" w:date="2018-07-29T13:12:00Z">
              <w:r w:rsidRPr="00BA156B" w:rsidDel="00AB78DE">
                <w:rPr>
                  <w:rFonts w:cs="Times New Roman"/>
                  <w:color w:val="000000"/>
                  <w:lang w:val="es-PE"/>
                </w:rPr>
                <w:delText>Presencia de personal no autorizado por el usuario en la evaluación médica</w:delText>
              </w:r>
            </w:del>
          </w:p>
        </w:tc>
      </w:tr>
      <w:tr w:rsidR="008245D8" w:rsidRPr="00BA156B" w:rsidDel="00AB78DE" w14:paraId="1DD3F819" w14:textId="1765D9BD" w:rsidTr="008245D8">
        <w:tblPrEx>
          <w:tblBorders>
            <w:top w:val="none" w:sz="0" w:space="0" w:color="auto"/>
          </w:tblBorders>
        </w:tblPrEx>
        <w:trPr>
          <w:del w:id="465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136A3FE3" w14:textId="7D60074B" w:rsidR="008245D8" w:rsidRPr="00BA156B" w:rsidDel="00AB78DE" w:rsidRDefault="00BA156B">
            <w:pPr>
              <w:autoSpaceDE w:val="0"/>
              <w:autoSpaceDN w:val="0"/>
              <w:adjustRightInd w:val="0"/>
              <w:spacing w:line="380" w:lineRule="atLeast"/>
              <w:rPr>
                <w:del w:id="4656" w:author="Regina Casanova" w:date="2018-07-29T13:12:00Z"/>
                <w:rFonts w:cs="Times New Roman"/>
                <w:color w:val="000000"/>
                <w:lang w:val="es-PE"/>
              </w:rPr>
            </w:pPr>
            <w:del w:id="465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bottom w:val="single" w:sz="8" w:space="0" w:color="000000"/>
              <w:right w:val="single" w:sz="8" w:space="0" w:color="000000"/>
            </w:tcBorders>
            <w:shd w:val="clear" w:color="auto" w:fill="E1E0E0"/>
            <w:vAlign w:val="bottom"/>
          </w:tcPr>
          <w:p w14:paraId="6E21B2C4" w14:textId="6804B377" w:rsidR="008245D8" w:rsidRPr="00BA156B" w:rsidDel="00AB78DE" w:rsidRDefault="008245D8">
            <w:pPr>
              <w:autoSpaceDE w:val="0"/>
              <w:autoSpaceDN w:val="0"/>
              <w:adjustRightInd w:val="0"/>
              <w:spacing w:line="380" w:lineRule="atLeast"/>
              <w:rPr>
                <w:del w:id="4658" w:author="Regina Casanova" w:date="2018-07-29T13:12:00Z"/>
                <w:rFonts w:cs="Times New Roman"/>
                <w:color w:val="000000"/>
                <w:lang w:val="es-PE"/>
              </w:rPr>
            </w:pPr>
            <w:del w:id="4659" w:author="Regina Casanova" w:date="2018-07-29T13:12:00Z">
              <w:r w:rsidRPr="00BA156B" w:rsidDel="00AB78DE">
                <w:rPr>
                  <w:rFonts w:cs="Times New Roman"/>
                  <w:color w:val="000000"/>
                  <w:lang w:val="es-PE"/>
                </w:rPr>
                <w:delText>Falta y/o violación de la confidencialidad del asegurado (Refiriéndose a datos, diagnóstico y/o material multimedia)</w:delText>
              </w:r>
            </w:del>
          </w:p>
        </w:tc>
      </w:tr>
      <w:tr w:rsidR="008245D8" w:rsidRPr="00BA156B" w:rsidDel="00AB78DE" w14:paraId="39864BCB" w14:textId="4C22FA78" w:rsidTr="008245D8">
        <w:tblPrEx>
          <w:tblBorders>
            <w:top w:val="none" w:sz="0" w:space="0" w:color="auto"/>
          </w:tblBorders>
        </w:tblPrEx>
        <w:trPr>
          <w:del w:id="466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7E1AA53" w14:textId="395EE4A7" w:rsidR="008245D8" w:rsidRPr="00BA156B" w:rsidDel="00AB78DE" w:rsidRDefault="008245D8">
            <w:pPr>
              <w:autoSpaceDE w:val="0"/>
              <w:autoSpaceDN w:val="0"/>
              <w:adjustRightInd w:val="0"/>
              <w:spacing w:line="380" w:lineRule="atLeast"/>
              <w:rPr>
                <w:del w:id="4661" w:author="Regina Casanova" w:date="2018-07-29T13:12:00Z"/>
                <w:rFonts w:cs="Times New Roman"/>
                <w:color w:val="000000"/>
                <w:lang w:val="es-PE"/>
              </w:rPr>
            </w:pPr>
            <w:del w:id="466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57502AC9" w14:textId="0876AEF7" w:rsidR="008245D8" w:rsidRPr="00BA156B" w:rsidDel="00AB78DE" w:rsidRDefault="008245D8">
            <w:pPr>
              <w:autoSpaceDE w:val="0"/>
              <w:autoSpaceDN w:val="0"/>
              <w:adjustRightInd w:val="0"/>
              <w:spacing w:line="380" w:lineRule="atLeast"/>
              <w:rPr>
                <w:del w:id="4663" w:author="Regina Casanova" w:date="2018-07-29T13:12:00Z"/>
                <w:rFonts w:cs="Times New Roman"/>
                <w:color w:val="000000"/>
                <w:lang w:val="es-PE"/>
              </w:rPr>
            </w:pPr>
            <w:del w:id="4664" w:author="Regina Casanova" w:date="2018-07-29T13:12:00Z">
              <w:r w:rsidRPr="00BA156B" w:rsidDel="00AB78DE">
                <w:rPr>
                  <w:rFonts w:cs="Times New Roman"/>
                  <w:color w:val="000000"/>
                  <w:lang w:val="es-PE"/>
                </w:rPr>
                <w:delText>Problemas en Información</w:delText>
              </w:r>
            </w:del>
          </w:p>
        </w:tc>
      </w:tr>
      <w:tr w:rsidR="008245D8" w:rsidRPr="00BA156B" w:rsidDel="00AB78DE" w14:paraId="107B0FCD" w14:textId="1A2B914C" w:rsidTr="008245D8">
        <w:tblPrEx>
          <w:tblBorders>
            <w:top w:val="none" w:sz="0" w:space="0" w:color="auto"/>
          </w:tblBorders>
        </w:tblPrEx>
        <w:trPr>
          <w:del w:id="4665" w:author="Regina Casanova" w:date="2018-07-29T13:12:00Z"/>
        </w:trPr>
        <w:tc>
          <w:tcPr>
            <w:tcW w:w="1741" w:type="dxa"/>
            <w:tcBorders>
              <w:left w:val="single" w:sz="8" w:space="0" w:color="000000"/>
              <w:right w:val="single" w:sz="8" w:space="0" w:color="000000"/>
            </w:tcBorders>
            <w:vAlign w:val="bottom"/>
          </w:tcPr>
          <w:p w14:paraId="70167E5D" w14:textId="289B2323" w:rsidR="008245D8" w:rsidRPr="00BA156B" w:rsidDel="00AB78DE" w:rsidRDefault="00BA156B">
            <w:pPr>
              <w:autoSpaceDE w:val="0"/>
              <w:autoSpaceDN w:val="0"/>
              <w:adjustRightInd w:val="0"/>
              <w:spacing w:line="380" w:lineRule="atLeast"/>
              <w:rPr>
                <w:del w:id="4666" w:author="Regina Casanova" w:date="2018-07-29T13:12:00Z"/>
                <w:rFonts w:cs="Times New Roman"/>
                <w:color w:val="000000"/>
                <w:lang w:val="es-PE"/>
              </w:rPr>
            </w:pPr>
            <w:del w:id="466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FAAAE6" w14:textId="24A2F206" w:rsidR="008245D8" w:rsidRPr="00BA156B" w:rsidDel="00AB78DE" w:rsidRDefault="008245D8">
            <w:pPr>
              <w:autoSpaceDE w:val="0"/>
              <w:autoSpaceDN w:val="0"/>
              <w:adjustRightInd w:val="0"/>
              <w:spacing w:line="380" w:lineRule="atLeast"/>
              <w:rPr>
                <w:del w:id="4668" w:author="Regina Casanova" w:date="2018-07-29T13:12:00Z"/>
                <w:rFonts w:cs="Times New Roman"/>
                <w:color w:val="000000"/>
                <w:lang w:val="es-PE"/>
              </w:rPr>
            </w:pPr>
            <w:del w:id="4669" w:author="Regina Casanova" w:date="2018-07-29T13:12:00Z">
              <w:r w:rsidRPr="00BA156B" w:rsidDel="00AB78DE">
                <w:rPr>
                  <w:rFonts w:cs="Times New Roman"/>
                  <w:color w:val="000000"/>
                  <w:lang w:val="es-PE"/>
                </w:rPr>
                <w:delText>Información errada, insuficiente, no comprensible u omitida sobre procedimientos, diagnósticos y/o tratamiento médico</w:delText>
              </w:r>
            </w:del>
          </w:p>
        </w:tc>
      </w:tr>
      <w:tr w:rsidR="008245D8" w:rsidRPr="00BA156B" w:rsidDel="00AB78DE" w14:paraId="69AB7AD6" w14:textId="3F2C8003" w:rsidTr="008245D8">
        <w:tblPrEx>
          <w:tblBorders>
            <w:top w:val="none" w:sz="0" w:space="0" w:color="auto"/>
          </w:tblBorders>
        </w:tblPrEx>
        <w:trPr>
          <w:del w:id="4670" w:author="Regina Casanova" w:date="2018-07-29T13:12:00Z"/>
        </w:trPr>
        <w:tc>
          <w:tcPr>
            <w:tcW w:w="1741" w:type="dxa"/>
            <w:tcBorders>
              <w:left w:val="single" w:sz="8" w:space="0" w:color="000000"/>
              <w:right w:val="single" w:sz="8" w:space="0" w:color="000000"/>
            </w:tcBorders>
            <w:shd w:val="clear" w:color="auto" w:fill="E1E0E0"/>
            <w:vAlign w:val="bottom"/>
          </w:tcPr>
          <w:p w14:paraId="5C19E192" w14:textId="6A993BE1" w:rsidR="008245D8" w:rsidRPr="00BA156B" w:rsidDel="00AB78DE" w:rsidRDefault="00BA156B">
            <w:pPr>
              <w:autoSpaceDE w:val="0"/>
              <w:autoSpaceDN w:val="0"/>
              <w:adjustRightInd w:val="0"/>
              <w:spacing w:line="380" w:lineRule="atLeast"/>
              <w:rPr>
                <w:del w:id="4671" w:author="Regina Casanova" w:date="2018-07-29T13:12:00Z"/>
                <w:rFonts w:cs="Times New Roman"/>
                <w:color w:val="000000"/>
                <w:lang w:val="es-PE"/>
              </w:rPr>
            </w:pPr>
            <w:del w:id="46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67EF7D6C" w14:textId="139B12CA" w:rsidR="008245D8" w:rsidRPr="00BA156B" w:rsidDel="00AB78DE" w:rsidRDefault="008245D8">
            <w:pPr>
              <w:autoSpaceDE w:val="0"/>
              <w:autoSpaceDN w:val="0"/>
              <w:adjustRightInd w:val="0"/>
              <w:spacing w:line="380" w:lineRule="atLeast"/>
              <w:rPr>
                <w:del w:id="4673" w:author="Regina Casanova" w:date="2018-07-29T13:12:00Z"/>
                <w:rFonts w:cs="Times New Roman"/>
                <w:color w:val="000000"/>
                <w:lang w:val="es-PE"/>
              </w:rPr>
            </w:pPr>
            <w:del w:id="4674" w:author="Regina Casanova" w:date="2018-07-29T13:12:00Z">
              <w:r w:rsidRPr="00BA156B" w:rsidDel="00AB78DE">
                <w:rPr>
                  <w:rFonts w:cs="Times New Roman"/>
                  <w:color w:val="000000"/>
                  <w:lang w:val="es-PE"/>
                </w:rPr>
                <w:delText>Información errada, insuficiente, no comprensible u omitida sobre el personal asistencial</w:delText>
              </w:r>
            </w:del>
          </w:p>
        </w:tc>
      </w:tr>
      <w:tr w:rsidR="008245D8" w:rsidRPr="00BA156B" w:rsidDel="00AB78DE" w14:paraId="432EF5D8" w14:textId="1804BC3C" w:rsidTr="008245D8">
        <w:tblPrEx>
          <w:tblBorders>
            <w:top w:val="none" w:sz="0" w:space="0" w:color="auto"/>
          </w:tblBorders>
        </w:tblPrEx>
        <w:trPr>
          <w:del w:id="4675" w:author="Regina Casanova" w:date="2018-07-29T13:12:00Z"/>
        </w:trPr>
        <w:tc>
          <w:tcPr>
            <w:tcW w:w="1741" w:type="dxa"/>
            <w:tcBorders>
              <w:left w:val="single" w:sz="8" w:space="0" w:color="000000"/>
              <w:right w:val="single" w:sz="8" w:space="0" w:color="000000"/>
            </w:tcBorders>
            <w:vAlign w:val="bottom"/>
          </w:tcPr>
          <w:p w14:paraId="72946571" w14:textId="5C13FFC3" w:rsidR="008245D8" w:rsidRPr="00BA156B" w:rsidDel="00AB78DE" w:rsidRDefault="00BA156B">
            <w:pPr>
              <w:autoSpaceDE w:val="0"/>
              <w:autoSpaceDN w:val="0"/>
              <w:adjustRightInd w:val="0"/>
              <w:spacing w:line="380" w:lineRule="atLeast"/>
              <w:rPr>
                <w:del w:id="4676" w:author="Regina Casanova" w:date="2018-07-29T13:12:00Z"/>
                <w:rFonts w:cs="Times New Roman"/>
                <w:color w:val="000000"/>
                <w:lang w:val="es-PE"/>
              </w:rPr>
            </w:pPr>
            <w:del w:id="467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42048A00" w14:textId="09F1B04A" w:rsidR="008245D8" w:rsidRPr="00BA156B" w:rsidDel="00AB78DE" w:rsidRDefault="008245D8">
            <w:pPr>
              <w:autoSpaceDE w:val="0"/>
              <w:autoSpaceDN w:val="0"/>
              <w:adjustRightInd w:val="0"/>
              <w:spacing w:line="380" w:lineRule="atLeast"/>
              <w:rPr>
                <w:del w:id="4678" w:author="Regina Casanova" w:date="2018-07-29T13:12:00Z"/>
                <w:rFonts w:cs="Times New Roman"/>
                <w:color w:val="000000"/>
                <w:lang w:val="es-PE"/>
              </w:rPr>
            </w:pPr>
            <w:del w:id="4679" w:author="Regina Casanova" w:date="2018-07-29T13:12:00Z">
              <w:r w:rsidRPr="00BA156B" w:rsidDel="00AB78DE">
                <w:rPr>
                  <w:rFonts w:cs="Times New Roman"/>
                  <w:color w:val="000000"/>
                  <w:lang w:val="es-PE"/>
                </w:rPr>
                <w:delText>Deficiencia de información en PAUS</w:delText>
              </w:r>
            </w:del>
          </w:p>
        </w:tc>
      </w:tr>
      <w:tr w:rsidR="008245D8" w:rsidRPr="00BA156B" w:rsidDel="00AB78DE" w14:paraId="79340EA6" w14:textId="62608008" w:rsidTr="008245D8">
        <w:tblPrEx>
          <w:tblBorders>
            <w:top w:val="none" w:sz="0" w:space="0" w:color="auto"/>
          </w:tblBorders>
        </w:tblPrEx>
        <w:trPr>
          <w:del w:id="4680" w:author="Regina Casanova" w:date="2018-07-29T13:12:00Z"/>
        </w:trPr>
        <w:tc>
          <w:tcPr>
            <w:tcW w:w="1741" w:type="dxa"/>
            <w:tcBorders>
              <w:left w:val="single" w:sz="8" w:space="0" w:color="000000"/>
              <w:right w:val="single" w:sz="8" w:space="0" w:color="000000"/>
            </w:tcBorders>
            <w:shd w:val="clear" w:color="auto" w:fill="E1E0E0"/>
            <w:vAlign w:val="bottom"/>
          </w:tcPr>
          <w:p w14:paraId="7B9A431F" w14:textId="4AA52260" w:rsidR="008245D8" w:rsidRPr="00BA156B" w:rsidDel="00AB78DE" w:rsidRDefault="00BA156B">
            <w:pPr>
              <w:autoSpaceDE w:val="0"/>
              <w:autoSpaceDN w:val="0"/>
              <w:adjustRightInd w:val="0"/>
              <w:spacing w:line="380" w:lineRule="atLeast"/>
              <w:rPr>
                <w:del w:id="4681" w:author="Regina Casanova" w:date="2018-07-29T13:12:00Z"/>
                <w:rFonts w:cs="Times New Roman"/>
                <w:color w:val="000000"/>
                <w:lang w:val="es-PE"/>
              </w:rPr>
            </w:pPr>
            <w:del w:id="468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680DEC6D" w14:textId="3C249477" w:rsidR="008245D8" w:rsidRPr="00BA156B" w:rsidDel="00AB78DE" w:rsidRDefault="008245D8">
            <w:pPr>
              <w:autoSpaceDE w:val="0"/>
              <w:autoSpaceDN w:val="0"/>
              <w:adjustRightInd w:val="0"/>
              <w:spacing w:line="380" w:lineRule="atLeast"/>
              <w:rPr>
                <w:del w:id="4683" w:author="Regina Casanova" w:date="2018-07-29T13:12:00Z"/>
                <w:rFonts w:cs="Times New Roman"/>
                <w:color w:val="000000"/>
                <w:lang w:val="es-PE"/>
              </w:rPr>
            </w:pPr>
            <w:del w:id="4684" w:author="Regina Casanova" w:date="2018-07-29T13:12:00Z">
              <w:r w:rsidRPr="00BA156B" w:rsidDel="00AB78DE">
                <w:rPr>
                  <w:rFonts w:cs="Times New Roman"/>
                  <w:color w:val="000000"/>
                  <w:lang w:val="es-PE"/>
                </w:rPr>
                <w:delText>Información errada, insuficiente, no comprensible u omitida sobre los procedimientos administrativos</w:delText>
              </w:r>
            </w:del>
          </w:p>
        </w:tc>
      </w:tr>
      <w:tr w:rsidR="008245D8" w:rsidRPr="00BA156B" w:rsidDel="00AB78DE" w14:paraId="1F8B9417" w14:textId="7A7F0279" w:rsidTr="008245D8">
        <w:tblPrEx>
          <w:tblBorders>
            <w:top w:val="none" w:sz="0" w:space="0" w:color="auto"/>
          </w:tblBorders>
        </w:tblPrEx>
        <w:trPr>
          <w:del w:id="4685" w:author="Regina Casanova" w:date="2018-07-29T13:12:00Z"/>
        </w:trPr>
        <w:tc>
          <w:tcPr>
            <w:tcW w:w="1741" w:type="dxa"/>
            <w:tcBorders>
              <w:left w:val="single" w:sz="8" w:space="0" w:color="000000"/>
              <w:bottom w:val="single" w:sz="8" w:space="0" w:color="000000"/>
              <w:right w:val="single" w:sz="8" w:space="0" w:color="000000"/>
            </w:tcBorders>
            <w:vAlign w:val="bottom"/>
          </w:tcPr>
          <w:p w14:paraId="5D22FC93" w14:textId="0286BF18" w:rsidR="008245D8" w:rsidRPr="00BA156B" w:rsidDel="00AB78DE" w:rsidRDefault="00BA156B">
            <w:pPr>
              <w:autoSpaceDE w:val="0"/>
              <w:autoSpaceDN w:val="0"/>
              <w:adjustRightInd w:val="0"/>
              <w:spacing w:line="380" w:lineRule="atLeast"/>
              <w:rPr>
                <w:del w:id="4686" w:author="Regina Casanova" w:date="2018-07-29T13:12:00Z"/>
                <w:rFonts w:cs="Times New Roman"/>
                <w:color w:val="000000"/>
                <w:lang w:val="es-PE"/>
              </w:rPr>
            </w:pPr>
            <w:del w:id="468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bottom w:val="single" w:sz="8" w:space="0" w:color="000000"/>
              <w:right w:val="single" w:sz="8" w:space="0" w:color="000000"/>
            </w:tcBorders>
            <w:vAlign w:val="bottom"/>
          </w:tcPr>
          <w:p w14:paraId="2240806D" w14:textId="5550093B" w:rsidR="008245D8" w:rsidRPr="00BA156B" w:rsidDel="00AB78DE" w:rsidRDefault="008245D8">
            <w:pPr>
              <w:autoSpaceDE w:val="0"/>
              <w:autoSpaceDN w:val="0"/>
              <w:adjustRightInd w:val="0"/>
              <w:spacing w:line="380" w:lineRule="atLeast"/>
              <w:rPr>
                <w:del w:id="4688" w:author="Regina Casanova" w:date="2018-07-29T13:12:00Z"/>
                <w:rFonts w:cs="Times New Roman"/>
                <w:color w:val="000000"/>
                <w:lang w:val="es-PE"/>
              </w:rPr>
            </w:pPr>
            <w:del w:id="4689" w:author="Regina Casanova" w:date="2018-07-29T13:12:00Z">
              <w:r w:rsidRPr="00BA156B" w:rsidDel="00AB78DE">
                <w:rPr>
                  <w:rFonts w:cs="Times New Roman"/>
                  <w:color w:val="000000"/>
                  <w:lang w:val="es-PE"/>
                </w:rPr>
                <w:delText>Información errada, insuficiente, no comprensible u omitida sobre procedimientos asistenciales no médicos (exámenes de laboratorio, etc.)</w:delText>
              </w:r>
            </w:del>
          </w:p>
        </w:tc>
      </w:tr>
      <w:tr w:rsidR="008245D8" w:rsidRPr="00BA156B" w:rsidDel="00AB78DE" w14:paraId="3A78CEC7" w14:textId="4E96BA3B" w:rsidTr="008245D8">
        <w:tblPrEx>
          <w:tblBorders>
            <w:top w:val="none" w:sz="0" w:space="0" w:color="auto"/>
          </w:tblBorders>
        </w:tblPrEx>
        <w:trPr>
          <w:del w:id="469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8BCFC90" w14:textId="758EDC02" w:rsidR="008245D8" w:rsidRPr="00BA156B" w:rsidDel="00AB78DE" w:rsidRDefault="008245D8">
            <w:pPr>
              <w:autoSpaceDE w:val="0"/>
              <w:autoSpaceDN w:val="0"/>
              <w:adjustRightInd w:val="0"/>
              <w:spacing w:line="380" w:lineRule="atLeast"/>
              <w:rPr>
                <w:del w:id="4691" w:author="Regina Casanova" w:date="2018-07-29T13:12:00Z"/>
                <w:rFonts w:cs="Times New Roman"/>
                <w:color w:val="000000"/>
                <w:lang w:val="es-PE"/>
              </w:rPr>
            </w:pPr>
            <w:del w:id="469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153201B9" w14:textId="049B22E7" w:rsidR="008245D8" w:rsidRPr="00BA156B" w:rsidDel="00AB78DE" w:rsidRDefault="008245D8">
            <w:pPr>
              <w:autoSpaceDE w:val="0"/>
              <w:autoSpaceDN w:val="0"/>
              <w:adjustRightInd w:val="0"/>
              <w:spacing w:line="380" w:lineRule="atLeast"/>
              <w:rPr>
                <w:del w:id="4693" w:author="Regina Casanova" w:date="2018-07-29T13:12:00Z"/>
                <w:rFonts w:cs="Times New Roman"/>
                <w:color w:val="000000"/>
                <w:lang w:val="es-PE"/>
              </w:rPr>
            </w:pPr>
            <w:del w:id="4694" w:author="Regina Casanova" w:date="2018-07-29T13:12:00Z">
              <w:r w:rsidRPr="00BA156B" w:rsidDel="00AB78DE">
                <w:rPr>
                  <w:rFonts w:cs="Times New Roman"/>
                  <w:color w:val="000000"/>
                  <w:lang w:val="es-PE"/>
                </w:rPr>
                <w:delText>Historia Clínica</w:delText>
              </w:r>
            </w:del>
          </w:p>
        </w:tc>
      </w:tr>
      <w:tr w:rsidR="008245D8" w:rsidRPr="00BA156B" w:rsidDel="00AB78DE" w14:paraId="279C31CF" w14:textId="67748CFB" w:rsidTr="008245D8">
        <w:tblPrEx>
          <w:tblBorders>
            <w:top w:val="none" w:sz="0" w:space="0" w:color="auto"/>
          </w:tblBorders>
        </w:tblPrEx>
        <w:trPr>
          <w:del w:id="4695" w:author="Regina Casanova" w:date="2018-07-29T13:12:00Z"/>
        </w:trPr>
        <w:tc>
          <w:tcPr>
            <w:tcW w:w="1741" w:type="dxa"/>
            <w:tcBorders>
              <w:left w:val="single" w:sz="8" w:space="0" w:color="000000"/>
              <w:right w:val="single" w:sz="8" w:space="0" w:color="000000"/>
            </w:tcBorders>
            <w:vAlign w:val="bottom"/>
          </w:tcPr>
          <w:p w14:paraId="47A18774" w14:textId="6A7B9686" w:rsidR="008245D8" w:rsidRPr="00BA156B" w:rsidDel="00AB78DE" w:rsidRDefault="00BA156B">
            <w:pPr>
              <w:autoSpaceDE w:val="0"/>
              <w:autoSpaceDN w:val="0"/>
              <w:adjustRightInd w:val="0"/>
              <w:spacing w:line="380" w:lineRule="atLeast"/>
              <w:rPr>
                <w:del w:id="4696" w:author="Regina Casanova" w:date="2018-07-29T13:12:00Z"/>
                <w:rFonts w:cs="Times New Roman"/>
                <w:color w:val="000000"/>
                <w:lang w:val="es-PE"/>
              </w:rPr>
            </w:pPr>
            <w:del w:id="469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1AD63AD8" w14:textId="1FD27238" w:rsidR="008245D8" w:rsidRPr="00BA156B" w:rsidDel="00AB78DE" w:rsidRDefault="00D00DDC">
            <w:pPr>
              <w:autoSpaceDE w:val="0"/>
              <w:autoSpaceDN w:val="0"/>
              <w:adjustRightInd w:val="0"/>
              <w:spacing w:line="380" w:lineRule="atLeast"/>
              <w:rPr>
                <w:del w:id="4698" w:author="Regina Casanova" w:date="2018-07-29T13:12:00Z"/>
                <w:rFonts w:cs="Times New Roman"/>
                <w:color w:val="000000"/>
                <w:lang w:val="es-PE"/>
              </w:rPr>
            </w:pPr>
            <w:del w:id="4699" w:author="Regina Casanova" w:date="2018-07-29T13:12:00Z">
              <w:r w:rsidDel="00AB78DE">
                <w:rPr>
                  <w:rFonts w:cs="Times New Roman"/>
                  <w:color w:val="000000"/>
                  <w:lang w:val="es-PE"/>
                </w:rPr>
                <w:delText>Pé</w:delText>
              </w:r>
              <w:r w:rsidR="008245D8" w:rsidRPr="00BA156B" w:rsidDel="00AB78DE">
                <w:rPr>
                  <w:rFonts w:cs="Times New Roman"/>
                  <w:color w:val="000000"/>
                  <w:lang w:val="es-PE"/>
                </w:rPr>
                <w:delText>rdida de Historia Clínica</w:delText>
              </w:r>
            </w:del>
          </w:p>
        </w:tc>
      </w:tr>
      <w:tr w:rsidR="008245D8" w:rsidRPr="00BA156B" w:rsidDel="00AB78DE" w14:paraId="72EAF4D6" w14:textId="2590E2DE" w:rsidTr="008245D8">
        <w:tblPrEx>
          <w:tblBorders>
            <w:top w:val="none" w:sz="0" w:space="0" w:color="auto"/>
          </w:tblBorders>
        </w:tblPrEx>
        <w:trPr>
          <w:del w:id="4700" w:author="Regina Casanova" w:date="2018-07-29T13:12:00Z"/>
        </w:trPr>
        <w:tc>
          <w:tcPr>
            <w:tcW w:w="1741" w:type="dxa"/>
            <w:tcBorders>
              <w:left w:val="single" w:sz="8" w:space="0" w:color="000000"/>
              <w:right w:val="single" w:sz="8" w:space="0" w:color="000000"/>
            </w:tcBorders>
            <w:shd w:val="clear" w:color="auto" w:fill="E1E0E0"/>
            <w:vAlign w:val="bottom"/>
          </w:tcPr>
          <w:p w14:paraId="2E2F94A9" w14:textId="38D02677" w:rsidR="008245D8" w:rsidRPr="00BA156B" w:rsidDel="00AB78DE" w:rsidRDefault="00BA156B">
            <w:pPr>
              <w:autoSpaceDE w:val="0"/>
              <w:autoSpaceDN w:val="0"/>
              <w:adjustRightInd w:val="0"/>
              <w:spacing w:line="380" w:lineRule="atLeast"/>
              <w:rPr>
                <w:del w:id="4701" w:author="Regina Casanova" w:date="2018-07-29T13:12:00Z"/>
                <w:rFonts w:cs="Times New Roman"/>
                <w:color w:val="000000"/>
                <w:lang w:val="es-PE"/>
              </w:rPr>
            </w:pPr>
            <w:del w:id="470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7266F5A7" w14:textId="24608311" w:rsidR="008245D8" w:rsidRPr="00BA156B" w:rsidDel="00AB78DE" w:rsidRDefault="008245D8">
            <w:pPr>
              <w:autoSpaceDE w:val="0"/>
              <w:autoSpaceDN w:val="0"/>
              <w:adjustRightInd w:val="0"/>
              <w:spacing w:line="380" w:lineRule="atLeast"/>
              <w:rPr>
                <w:del w:id="4703" w:author="Regina Casanova" w:date="2018-07-29T13:12:00Z"/>
                <w:rFonts w:cs="Times New Roman"/>
                <w:color w:val="000000"/>
                <w:lang w:val="es-PE"/>
              </w:rPr>
            </w:pPr>
            <w:del w:id="4704" w:author="Regina Casanova" w:date="2018-07-29T13:12:00Z">
              <w:r w:rsidRPr="00BA156B" w:rsidDel="00AB78DE">
                <w:rPr>
                  <w:rFonts w:cs="Times New Roman"/>
                  <w:color w:val="000000"/>
                  <w:lang w:val="es-PE"/>
                </w:rPr>
                <w:delText>Duplicidad de Historia Clínica</w:delText>
              </w:r>
            </w:del>
          </w:p>
        </w:tc>
      </w:tr>
      <w:tr w:rsidR="008245D8" w:rsidRPr="00BA156B" w:rsidDel="00AB78DE" w14:paraId="4C495137" w14:textId="7C5907BA" w:rsidTr="008245D8">
        <w:tblPrEx>
          <w:tblBorders>
            <w:top w:val="none" w:sz="0" w:space="0" w:color="auto"/>
          </w:tblBorders>
        </w:tblPrEx>
        <w:trPr>
          <w:del w:id="4705" w:author="Regina Casanova" w:date="2018-07-29T13:12:00Z"/>
        </w:trPr>
        <w:tc>
          <w:tcPr>
            <w:tcW w:w="1741" w:type="dxa"/>
            <w:tcBorders>
              <w:left w:val="single" w:sz="8" w:space="0" w:color="000000"/>
              <w:bottom w:val="single" w:sz="8" w:space="0" w:color="000000"/>
              <w:right w:val="single" w:sz="8" w:space="0" w:color="000000"/>
            </w:tcBorders>
            <w:vAlign w:val="bottom"/>
          </w:tcPr>
          <w:p w14:paraId="3ABFA89C" w14:textId="6374CD2C" w:rsidR="008245D8" w:rsidRPr="00BA156B" w:rsidDel="00AB78DE" w:rsidRDefault="00BA156B">
            <w:pPr>
              <w:autoSpaceDE w:val="0"/>
              <w:autoSpaceDN w:val="0"/>
              <w:adjustRightInd w:val="0"/>
              <w:spacing w:line="380" w:lineRule="atLeast"/>
              <w:rPr>
                <w:del w:id="4706" w:author="Regina Casanova" w:date="2018-07-29T13:12:00Z"/>
                <w:rFonts w:cs="Times New Roman"/>
                <w:color w:val="000000"/>
                <w:lang w:val="es-PE"/>
              </w:rPr>
            </w:pPr>
            <w:del w:id="470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65B42DAE" w14:textId="67B3EB5C" w:rsidR="008245D8" w:rsidRPr="00BA156B" w:rsidDel="00AB78DE" w:rsidRDefault="008245D8">
            <w:pPr>
              <w:autoSpaceDE w:val="0"/>
              <w:autoSpaceDN w:val="0"/>
              <w:adjustRightInd w:val="0"/>
              <w:spacing w:line="380" w:lineRule="atLeast"/>
              <w:rPr>
                <w:del w:id="4708" w:author="Regina Casanova" w:date="2018-07-29T13:12:00Z"/>
                <w:rFonts w:cs="Times New Roman"/>
                <w:color w:val="000000"/>
                <w:lang w:val="es-PE"/>
              </w:rPr>
            </w:pPr>
            <w:del w:id="4709" w:author="Regina Casanova" w:date="2018-07-29T13:12:00Z">
              <w:r w:rsidRPr="00BA156B" w:rsidDel="00AB78DE">
                <w:rPr>
                  <w:rFonts w:cs="Times New Roman"/>
                  <w:color w:val="000000"/>
                  <w:lang w:val="es-PE"/>
                </w:rPr>
                <w:delText>Mal manejo de His</w:delText>
              </w:r>
              <w:r w:rsidR="00BA156B" w:rsidRPr="00BA156B" w:rsidDel="00AB78DE">
                <w:rPr>
                  <w:rFonts w:cs="Times New Roman"/>
                  <w:color w:val="000000"/>
                  <w:lang w:val="es-PE"/>
                </w:rPr>
                <w:delText>toria Clínica (maltrato, mala compaginación</w:delText>
              </w:r>
              <w:r w:rsidRPr="00BA156B" w:rsidDel="00AB78DE">
                <w:rPr>
                  <w:rFonts w:cs="Times New Roman"/>
                  <w:color w:val="000000"/>
                  <w:lang w:val="es-PE"/>
                </w:rPr>
                <w:delText>, ilegibilidad, etc.)</w:delText>
              </w:r>
            </w:del>
          </w:p>
        </w:tc>
      </w:tr>
      <w:tr w:rsidR="008245D8" w:rsidRPr="00BA156B" w:rsidDel="00AB78DE" w14:paraId="56777011" w14:textId="78EED018" w:rsidTr="008245D8">
        <w:tblPrEx>
          <w:tblBorders>
            <w:top w:val="none" w:sz="0" w:space="0" w:color="auto"/>
          </w:tblBorders>
        </w:tblPrEx>
        <w:trPr>
          <w:del w:id="471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3BD7F20" w14:textId="7E8A6C91" w:rsidR="008245D8" w:rsidRPr="00BA156B" w:rsidDel="00AB78DE" w:rsidRDefault="008245D8">
            <w:pPr>
              <w:autoSpaceDE w:val="0"/>
              <w:autoSpaceDN w:val="0"/>
              <w:adjustRightInd w:val="0"/>
              <w:spacing w:line="380" w:lineRule="atLeast"/>
              <w:rPr>
                <w:del w:id="4711" w:author="Regina Casanova" w:date="2018-07-29T13:12:00Z"/>
                <w:rFonts w:cs="Times New Roman"/>
                <w:color w:val="000000"/>
                <w:lang w:val="es-PE"/>
              </w:rPr>
            </w:pPr>
            <w:del w:id="471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7C2C7CB" w14:textId="3FAD5DA8" w:rsidR="008245D8" w:rsidRPr="00BA156B" w:rsidDel="00AB78DE" w:rsidRDefault="008245D8">
            <w:pPr>
              <w:autoSpaceDE w:val="0"/>
              <w:autoSpaceDN w:val="0"/>
              <w:adjustRightInd w:val="0"/>
              <w:spacing w:line="380" w:lineRule="atLeast"/>
              <w:rPr>
                <w:del w:id="4713" w:author="Regina Casanova" w:date="2018-07-29T13:12:00Z"/>
                <w:rFonts w:cs="Times New Roman"/>
                <w:color w:val="000000"/>
                <w:lang w:val="es-PE"/>
              </w:rPr>
            </w:pPr>
            <w:del w:id="4714" w:author="Regina Casanova" w:date="2018-07-29T13:12:00Z">
              <w:r w:rsidRPr="00BA156B" w:rsidDel="00AB78DE">
                <w:rPr>
                  <w:rFonts w:cs="Times New Roman"/>
                  <w:color w:val="000000"/>
                  <w:lang w:val="es-PE"/>
                </w:rPr>
                <w:delText>Problemas con Medicamentos, Insumos y/o reactivos</w:delText>
              </w:r>
            </w:del>
          </w:p>
        </w:tc>
      </w:tr>
      <w:tr w:rsidR="008245D8" w:rsidRPr="00BA156B" w:rsidDel="00AB78DE" w14:paraId="0BBA4688" w14:textId="467A8CA0" w:rsidTr="008245D8">
        <w:tblPrEx>
          <w:tblBorders>
            <w:top w:val="none" w:sz="0" w:space="0" w:color="auto"/>
          </w:tblBorders>
        </w:tblPrEx>
        <w:trPr>
          <w:del w:id="4715" w:author="Regina Casanova" w:date="2018-07-29T13:12:00Z"/>
        </w:trPr>
        <w:tc>
          <w:tcPr>
            <w:tcW w:w="1741" w:type="dxa"/>
            <w:tcBorders>
              <w:left w:val="single" w:sz="8" w:space="0" w:color="000000"/>
              <w:right w:val="single" w:sz="8" w:space="0" w:color="000000"/>
            </w:tcBorders>
            <w:vAlign w:val="bottom"/>
          </w:tcPr>
          <w:p w14:paraId="3F13144B" w14:textId="5601A3B6" w:rsidR="008245D8" w:rsidRPr="00BA156B" w:rsidDel="00AB78DE" w:rsidRDefault="00BA156B">
            <w:pPr>
              <w:autoSpaceDE w:val="0"/>
              <w:autoSpaceDN w:val="0"/>
              <w:adjustRightInd w:val="0"/>
              <w:spacing w:line="380" w:lineRule="atLeast"/>
              <w:rPr>
                <w:del w:id="4716" w:author="Regina Casanova" w:date="2018-07-29T13:12:00Z"/>
                <w:rFonts w:cs="Times New Roman"/>
                <w:color w:val="000000"/>
                <w:lang w:val="es-PE"/>
              </w:rPr>
            </w:pPr>
            <w:del w:id="471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9FE4C19" w14:textId="17F25383" w:rsidR="008245D8" w:rsidRPr="00BA156B" w:rsidDel="00AB78DE" w:rsidRDefault="008245D8">
            <w:pPr>
              <w:autoSpaceDE w:val="0"/>
              <w:autoSpaceDN w:val="0"/>
              <w:adjustRightInd w:val="0"/>
              <w:spacing w:line="380" w:lineRule="atLeast"/>
              <w:rPr>
                <w:del w:id="4718" w:author="Regina Casanova" w:date="2018-07-29T13:12:00Z"/>
                <w:rFonts w:cs="Times New Roman"/>
                <w:color w:val="000000"/>
                <w:lang w:val="es-PE"/>
              </w:rPr>
            </w:pPr>
            <w:del w:id="4719" w:author="Regina Casanova" w:date="2018-07-29T13:12:00Z">
              <w:r w:rsidRPr="00BA156B" w:rsidDel="00AB78DE">
                <w:rPr>
                  <w:rFonts w:cs="Times New Roman"/>
                  <w:color w:val="000000"/>
                  <w:lang w:val="es-PE"/>
                </w:rPr>
                <w:delText>Medicamentos excluidos del petitorio</w:delText>
              </w:r>
            </w:del>
          </w:p>
        </w:tc>
      </w:tr>
      <w:tr w:rsidR="008245D8" w:rsidRPr="00BA156B" w:rsidDel="00AB78DE" w14:paraId="3FBA43DC" w14:textId="4DB85C20" w:rsidTr="008245D8">
        <w:tblPrEx>
          <w:tblBorders>
            <w:top w:val="none" w:sz="0" w:space="0" w:color="auto"/>
          </w:tblBorders>
        </w:tblPrEx>
        <w:trPr>
          <w:del w:id="4720" w:author="Regina Casanova" w:date="2018-07-29T13:12:00Z"/>
        </w:trPr>
        <w:tc>
          <w:tcPr>
            <w:tcW w:w="1741" w:type="dxa"/>
            <w:tcBorders>
              <w:left w:val="single" w:sz="8" w:space="0" w:color="000000"/>
              <w:right w:val="single" w:sz="8" w:space="0" w:color="000000"/>
            </w:tcBorders>
            <w:shd w:val="clear" w:color="auto" w:fill="E1E0E0"/>
            <w:vAlign w:val="bottom"/>
          </w:tcPr>
          <w:p w14:paraId="04309505" w14:textId="3210ED0F" w:rsidR="008245D8" w:rsidRPr="00BA156B" w:rsidDel="00AB78DE" w:rsidRDefault="00BA156B">
            <w:pPr>
              <w:autoSpaceDE w:val="0"/>
              <w:autoSpaceDN w:val="0"/>
              <w:adjustRightInd w:val="0"/>
              <w:spacing w:line="380" w:lineRule="atLeast"/>
              <w:rPr>
                <w:del w:id="4721" w:author="Regina Casanova" w:date="2018-07-29T13:12:00Z"/>
                <w:rFonts w:cs="Times New Roman"/>
                <w:color w:val="000000"/>
                <w:lang w:val="es-PE"/>
              </w:rPr>
            </w:pPr>
            <w:del w:id="472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6D18A7A" w14:textId="4E632CBE" w:rsidR="008245D8" w:rsidRPr="00BA156B" w:rsidDel="00AB78DE" w:rsidRDefault="008245D8">
            <w:pPr>
              <w:autoSpaceDE w:val="0"/>
              <w:autoSpaceDN w:val="0"/>
              <w:adjustRightInd w:val="0"/>
              <w:spacing w:line="380" w:lineRule="atLeast"/>
              <w:rPr>
                <w:del w:id="4723" w:author="Regina Casanova" w:date="2018-07-29T13:12:00Z"/>
                <w:rFonts w:cs="Times New Roman"/>
                <w:color w:val="000000"/>
                <w:lang w:val="es-PE"/>
              </w:rPr>
            </w:pPr>
            <w:del w:id="4724" w:author="Regina Casanova" w:date="2018-07-29T13:12:00Z">
              <w:r w:rsidRPr="00BA156B" w:rsidDel="00AB78DE">
                <w:rPr>
                  <w:rFonts w:cs="Times New Roman"/>
                  <w:color w:val="000000"/>
                  <w:lang w:val="es-PE"/>
                </w:rPr>
                <w:delText>Falta de medicamentos, insumos y/o reactivos en las IPRESS</w:delText>
              </w:r>
            </w:del>
          </w:p>
        </w:tc>
      </w:tr>
      <w:tr w:rsidR="008245D8" w:rsidRPr="00BA156B" w:rsidDel="00AB78DE" w14:paraId="26AA5797" w14:textId="52DC846F" w:rsidTr="008245D8">
        <w:tblPrEx>
          <w:tblBorders>
            <w:top w:val="none" w:sz="0" w:space="0" w:color="auto"/>
          </w:tblBorders>
        </w:tblPrEx>
        <w:trPr>
          <w:del w:id="4725" w:author="Regina Casanova" w:date="2018-07-29T13:12:00Z"/>
        </w:trPr>
        <w:tc>
          <w:tcPr>
            <w:tcW w:w="1741" w:type="dxa"/>
            <w:tcBorders>
              <w:left w:val="single" w:sz="8" w:space="0" w:color="000000"/>
              <w:bottom w:val="single" w:sz="8" w:space="0" w:color="000000"/>
              <w:right w:val="single" w:sz="8" w:space="0" w:color="000000"/>
            </w:tcBorders>
            <w:vAlign w:val="bottom"/>
          </w:tcPr>
          <w:p w14:paraId="67CA2B15" w14:textId="5455D80A" w:rsidR="008245D8" w:rsidRPr="00BA156B" w:rsidDel="00AB78DE" w:rsidRDefault="00BA156B">
            <w:pPr>
              <w:autoSpaceDE w:val="0"/>
              <w:autoSpaceDN w:val="0"/>
              <w:adjustRightInd w:val="0"/>
              <w:spacing w:line="380" w:lineRule="atLeast"/>
              <w:rPr>
                <w:del w:id="4726" w:author="Regina Casanova" w:date="2018-07-29T13:12:00Z"/>
                <w:rFonts w:cs="Times New Roman"/>
                <w:color w:val="000000"/>
                <w:lang w:val="es-PE"/>
              </w:rPr>
            </w:pPr>
            <w:del w:id="472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51E3AE80" w14:textId="7C4DE1CE" w:rsidR="008245D8" w:rsidRPr="00BA156B" w:rsidDel="00AB78DE" w:rsidRDefault="008245D8">
            <w:pPr>
              <w:autoSpaceDE w:val="0"/>
              <w:autoSpaceDN w:val="0"/>
              <w:adjustRightInd w:val="0"/>
              <w:spacing w:line="380" w:lineRule="atLeast"/>
              <w:rPr>
                <w:del w:id="4728" w:author="Regina Casanova" w:date="2018-07-29T13:12:00Z"/>
                <w:rFonts w:cs="Times New Roman"/>
                <w:color w:val="000000"/>
                <w:lang w:val="es-PE"/>
              </w:rPr>
            </w:pPr>
            <w:del w:id="4729" w:author="Regina Casanova" w:date="2018-07-29T13:12:00Z">
              <w:r w:rsidRPr="00BA156B" w:rsidDel="00AB78DE">
                <w:rPr>
                  <w:rFonts w:cs="Times New Roman"/>
                  <w:color w:val="000000"/>
                  <w:lang w:val="es-PE"/>
                </w:rPr>
                <w:delText>Deficiencia en la entrega de medicamentos, reactivos e/o insumos</w:delText>
              </w:r>
            </w:del>
          </w:p>
        </w:tc>
      </w:tr>
      <w:tr w:rsidR="008245D8" w:rsidRPr="00BA156B" w:rsidDel="00AB78DE" w14:paraId="655EFFC8" w14:textId="53BB6813" w:rsidTr="008245D8">
        <w:tblPrEx>
          <w:tblBorders>
            <w:top w:val="none" w:sz="0" w:space="0" w:color="auto"/>
          </w:tblBorders>
        </w:tblPrEx>
        <w:trPr>
          <w:del w:id="473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FEF15B1" w14:textId="70D1860A" w:rsidR="008245D8" w:rsidRPr="00BA156B" w:rsidDel="00AB78DE" w:rsidRDefault="008245D8">
            <w:pPr>
              <w:autoSpaceDE w:val="0"/>
              <w:autoSpaceDN w:val="0"/>
              <w:adjustRightInd w:val="0"/>
              <w:spacing w:line="380" w:lineRule="atLeast"/>
              <w:rPr>
                <w:del w:id="4731" w:author="Regina Casanova" w:date="2018-07-29T13:12:00Z"/>
                <w:rFonts w:cs="Times New Roman"/>
                <w:color w:val="000000"/>
                <w:lang w:val="es-PE"/>
              </w:rPr>
            </w:pPr>
            <w:del w:id="473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42201F56" w14:textId="3110272B" w:rsidR="008245D8" w:rsidRPr="00BA156B" w:rsidDel="00AB78DE" w:rsidRDefault="008245D8">
            <w:pPr>
              <w:autoSpaceDE w:val="0"/>
              <w:autoSpaceDN w:val="0"/>
              <w:adjustRightInd w:val="0"/>
              <w:spacing w:line="380" w:lineRule="atLeast"/>
              <w:rPr>
                <w:del w:id="4733" w:author="Regina Casanova" w:date="2018-07-29T13:12:00Z"/>
                <w:rFonts w:cs="Times New Roman"/>
                <w:color w:val="000000"/>
                <w:lang w:val="es-PE"/>
              </w:rPr>
            </w:pPr>
            <w:del w:id="4734" w:author="Regina Casanova" w:date="2018-07-29T13:12:00Z">
              <w:r w:rsidRPr="00BA156B" w:rsidDel="00AB78DE">
                <w:rPr>
                  <w:rFonts w:cs="Times New Roman"/>
                  <w:color w:val="000000"/>
                  <w:lang w:val="es-PE"/>
                </w:rPr>
                <w:delText>Problemas con el trato al asegurado</w:delText>
              </w:r>
            </w:del>
          </w:p>
        </w:tc>
      </w:tr>
      <w:tr w:rsidR="008245D8" w:rsidRPr="00BA156B" w:rsidDel="00AB78DE" w14:paraId="09366334" w14:textId="3A691A36" w:rsidTr="008245D8">
        <w:tblPrEx>
          <w:tblBorders>
            <w:top w:val="none" w:sz="0" w:space="0" w:color="auto"/>
          </w:tblBorders>
        </w:tblPrEx>
        <w:trPr>
          <w:del w:id="4735" w:author="Regina Casanova" w:date="2018-07-29T13:12:00Z"/>
        </w:trPr>
        <w:tc>
          <w:tcPr>
            <w:tcW w:w="1741" w:type="dxa"/>
            <w:tcBorders>
              <w:left w:val="single" w:sz="8" w:space="0" w:color="000000"/>
              <w:right w:val="single" w:sz="8" w:space="0" w:color="000000"/>
            </w:tcBorders>
            <w:vAlign w:val="bottom"/>
          </w:tcPr>
          <w:p w14:paraId="088777D2" w14:textId="75B44283" w:rsidR="008245D8" w:rsidRPr="00BA156B" w:rsidDel="00AB78DE" w:rsidRDefault="00BA156B">
            <w:pPr>
              <w:autoSpaceDE w:val="0"/>
              <w:autoSpaceDN w:val="0"/>
              <w:adjustRightInd w:val="0"/>
              <w:spacing w:line="380" w:lineRule="atLeast"/>
              <w:rPr>
                <w:del w:id="4736" w:author="Regina Casanova" w:date="2018-07-29T13:12:00Z"/>
                <w:rFonts w:cs="Times New Roman"/>
                <w:color w:val="000000"/>
                <w:lang w:val="es-PE"/>
              </w:rPr>
            </w:pPr>
            <w:del w:id="473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00C76CC" w14:textId="0A27F831" w:rsidR="008245D8" w:rsidRPr="00BA156B" w:rsidDel="00AB78DE" w:rsidRDefault="008245D8">
            <w:pPr>
              <w:autoSpaceDE w:val="0"/>
              <w:autoSpaceDN w:val="0"/>
              <w:adjustRightInd w:val="0"/>
              <w:spacing w:line="380" w:lineRule="atLeast"/>
              <w:rPr>
                <w:del w:id="4738" w:author="Regina Casanova" w:date="2018-07-29T13:12:00Z"/>
                <w:rFonts w:cs="Times New Roman"/>
                <w:color w:val="000000"/>
                <w:lang w:val="es-PE"/>
              </w:rPr>
            </w:pPr>
            <w:del w:id="4739" w:author="Regina Casanova" w:date="2018-07-29T13:12:00Z">
              <w:r w:rsidRPr="00BA156B" w:rsidDel="00AB78DE">
                <w:rPr>
                  <w:rFonts w:cs="Times New Roman"/>
                  <w:color w:val="000000"/>
                  <w:lang w:val="es-PE"/>
                </w:rPr>
                <w:delText>Descortesía del personal no médico</w:delText>
              </w:r>
            </w:del>
          </w:p>
        </w:tc>
      </w:tr>
      <w:tr w:rsidR="008245D8" w:rsidRPr="00BA156B" w:rsidDel="00AB78DE" w14:paraId="1CC119AE" w14:textId="2FB5E104" w:rsidTr="008245D8">
        <w:tblPrEx>
          <w:tblBorders>
            <w:top w:val="none" w:sz="0" w:space="0" w:color="auto"/>
          </w:tblBorders>
        </w:tblPrEx>
        <w:trPr>
          <w:del w:id="4740" w:author="Regina Casanova" w:date="2018-07-29T13:12:00Z"/>
        </w:trPr>
        <w:tc>
          <w:tcPr>
            <w:tcW w:w="1741" w:type="dxa"/>
            <w:tcBorders>
              <w:left w:val="single" w:sz="8" w:space="0" w:color="000000"/>
              <w:right w:val="single" w:sz="8" w:space="0" w:color="000000"/>
            </w:tcBorders>
            <w:shd w:val="clear" w:color="auto" w:fill="E1E0E0"/>
            <w:vAlign w:val="bottom"/>
          </w:tcPr>
          <w:p w14:paraId="0688755F" w14:textId="671D9DD9" w:rsidR="008245D8" w:rsidRPr="00BA156B" w:rsidDel="00AB78DE" w:rsidRDefault="00BA156B">
            <w:pPr>
              <w:autoSpaceDE w:val="0"/>
              <w:autoSpaceDN w:val="0"/>
              <w:adjustRightInd w:val="0"/>
              <w:spacing w:line="380" w:lineRule="atLeast"/>
              <w:rPr>
                <w:del w:id="4741" w:author="Regina Casanova" w:date="2018-07-29T13:12:00Z"/>
                <w:rFonts w:cs="Times New Roman"/>
                <w:color w:val="000000"/>
                <w:lang w:val="es-PE"/>
              </w:rPr>
            </w:pPr>
            <w:del w:id="47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3C0B68D2" w14:textId="763D7B73" w:rsidR="008245D8" w:rsidRPr="00BA156B" w:rsidDel="00AB78DE" w:rsidRDefault="008245D8">
            <w:pPr>
              <w:autoSpaceDE w:val="0"/>
              <w:autoSpaceDN w:val="0"/>
              <w:adjustRightInd w:val="0"/>
              <w:spacing w:line="380" w:lineRule="atLeast"/>
              <w:rPr>
                <w:del w:id="4743" w:author="Regina Casanova" w:date="2018-07-29T13:12:00Z"/>
                <w:rFonts w:cs="Times New Roman"/>
                <w:color w:val="000000"/>
                <w:lang w:val="es-PE"/>
              </w:rPr>
            </w:pPr>
            <w:del w:id="4744" w:author="Regina Casanova" w:date="2018-07-29T13:12:00Z">
              <w:r w:rsidRPr="00BA156B" w:rsidDel="00AB78DE">
                <w:rPr>
                  <w:rFonts w:cs="Times New Roman"/>
                  <w:color w:val="000000"/>
                  <w:lang w:val="es-PE"/>
                </w:rPr>
                <w:delText>Descortesía del personal médico</w:delText>
              </w:r>
            </w:del>
          </w:p>
        </w:tc>
      </w:tr>
      <w:tr w:rsidR="008245D8" w:rsidRPr="00BA156B" w:rsidDel="00AB78DE" w14:paraId="43C5A507" w14:textId="3F529EB0" w:rsidTr="008245D8">
        <w:tblPrEx>
          <w:tblBorders>
            <w:top w:val="none" w:sz="0" w:space="0" w:color="auto"/>
          </w:tblBorders>
        </w:tblPrEx>
        <w:trPr>
          <w:del w:id="4745" w:author="Regina Casanova" w:date="2018-07-29T13:12:00Z"/>
        </w:trPr>
        <w:tc>
          <w:tcPr>
            <w:tcW w:w="1741" w:type="dxa"/>
            <w:tcBorders>
              <w:left w:val="single" w:sz="8" w:space="0" w:color="000000"/>
              <w:right w:val="single" w:sz="8" w:space="0" w:color="000000"/>
            </w:tcBorders>
            <w:vAlign w:val="bottom"/>
          </w:tcPr>
          <w:p w14:paraId="3702F670" w14:textId="07DB173C" w:rsidR="008245D8" w:rsidRPr="00BA156B" w:rsidDel="00AB78DE" w:rsidRDefault="00BA156B">
            <w:pPr>
              <w:autoSpaceDE w:val="0"/>
              <w:autoSpaceDN w:val="0"/>
              <w:adjustRightInd w:val="0"/>
              <w:spacing w:line="380" w:lineRule="atLeast"/>
              <w:rPr>
                <w:del w:id="4746" w:author="Regina Casanova" w:date="2018-07-29T13:12:00Z"/>
                <w:rFonts w:cs="Times New Roman"/>
                <w:color w:val="000000"/>
                <w:lang w:val="es-PE"/>
              </w:rPr>
            </w:pPr>
            <w:del w:id="474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7B4F272" w14:textId="7B171376" w:rsidR="008245D8" w:rsidRPr="00BA156B" w:rsidDel="00AB78DE" w:rsidRDefault="008245D8">
            <w:pPr>
              <w:autoSpaceDE w:val="0"/>
              <w:autoSpaceDN w:val="0"/>
              <w:adjustRightInd w:val="0"/>
              <w:spacing w:line="380" w:lineRule="atLeast"/>
              <w:rPr>
                <w:del w:id="4748" w:author="Regina Casanova" w:date="2018-07-29T13:12:00Z"/>
                <w:rFonts w:cs="Times New Roman"/>
                <w:color w:val="000000"/>
                <w:lang w:val="es-PE"/>
              </w:rPr>
            </w:pPr>
            <w:del w:id="4749" w:author="Regina Casanova" w:date="2018-07-29T13:12:00Z">
              <w:r w:rsidRPr="00BA156B" w:rsidDel="00AB78DE">
                <w:rPr>
                  <w:rFonts w:cs="Times New Roman"/>
                  <w:color w:val="000000"/>
                  <w:lang w:val="es-PE"/>
                </w:rPr>
                <w:delText>Descortesía del personal administrativo</w:delText>
              </w:r>
            </w:del>
          </w:p>
        </w:tc>
      </w:tr>
      <w:tr w:rsidR="008245D8" w:rsidRPr="00BA156B" w:rsidDel="00AB78DE" w14:paraId="5C91E48A" w14:textId="093B713D" w:rsidTr="008245D8">
        <w:tblPrEx>
          <w:tblBorders>
            <w:top w:val="none" w:sz="0" w:space="0" w:color="auto"/>
          </w:tblBorders>
        </w:tblPrEx>
        <w:trPr>
          <w:del w:id="4750" w:author="Regina Casanova" w:date="2018-07-29T13:12:00Z"/>
        </w:trPr>
        <w:tc>
          <w:tcPr>
            <w:tcW w:w="1741" w:type="dxa"/>
            <w:tcBorders>
              <w:left w:val="single" w:sz="8" w:space="0" w:color="000000"/>
              <w:right w:val="single" w:sz="8" w:space="0" w:color="000000"/>
            </w:tcBorders>
            <w:shd w:val="clear" w:color="auto" w:fill="E1E0E0"/>
            <w:vAlign w:val="bottom"/>
          </w:tcPr>
          <w:p w14:paraId="1058DE6E" w14:textId="618CFC2C" w:rsidR="008245D8" w:rsidRPr="00BA156B" w:rsidDel="00AB78DE" w:rsidRDefault="00BA156B">
            <w:pPr>
              <w:autoSpaceDE w:val="0"/>
              <w:autoSpaceDN w:val="0"/>
              <w:adjustRightInd w:val="0"/>
              <w:spacing w:line="380" w:lineRule="atLeast"/>
              <w:rPr>
                <w:del w:id="4751" w:author="Regina Casanova" w:date="2018-07-29T13:12:00Z"/>
                <w:rFonts w:cs="Times New Roman"/>
                <w:color w:val="000000"/>
                <w:lang w:val="es-PE"/>
              </w:rPr>
            </w:pPr>
            <w:del w:id="475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3C59D01E" w14:textId="78B3150C" w:rsidR="008245D8" w:rsidRPr="00BA156B" w:rsidDel="00AB78DE" w:rsidRDefault="008245D8">
            <w:pPr>
              <w:autoSpaceDE w:val="0"/>
              <w:autoSpaceDN w:val="0"/>
              <w:adjustRightInd w:val="0"/>
              <w:spacing w:line="380" w:lineRule="atLeast"/>
              <w:rPr>
                <w:del w:id="4753" w:author="Regina Casanova" w:date="2018-07-29T13:12:00Z"/>
                <w:rFonts w:cs="Times New Roman"/>
                <w:color w:val="000000"/>
                <w:lang w:val="es-PE"/>
              </w:rPr>
            </w:pPr>
            <w:del w:id="4754" w:author="Regina Casanova" w:date="2018-07-29T13:12:00Z">
              <w:r w:rsidRPr="00BA156B" w:rsidDel="00AB78DE">
                <w:rPr>
                  <w:rFonts w:cs="Times New Roman"/>
                  <w:color w:val="000000"/>
                  <w:lang w:val="es-PE"/>
                </w:rPr>
                <w:delText>Discriminación en la IPRESS</w:delText>
              </w:r>
            </w:del>
          </w:p>
        </w:tc>
      </w:tr>
      <w:tr w:rsidR="008245D8" w:rsidRPr="00BA156B" w:rsidDel="00AB78DE" w14:paraId="19EFE3F0" w14:textId="51B6EA57" w:rsidTr="008245D8">
        <w:tblPrEx>
          <w:tblBorders>
            <w:top w:val="none" w:sz="0" w:space="0" w:color="auto"/>
          </w:tblBorders>
        </w:tblPrEx>
        <w:trPr>
          <w:del w:id="4755" w:author="Regina Casanova" w:date="2018-07-29T13:12:00Z"/>
        </w:trPr>
        <w:tc>
          <w:tcPr>
            <w:tcW w:w="1741" w:type="dxa"/>
            <w:tcBorders>
              <w:left w:val="single" w:sz="8" w:space="0" w:color="000000"/>
              <w:right w:val="single" w:sz="8" w:space="0" w:color="000000"/>
            </w:tcBorders>
            <w:vAlign w:val="bottom"/>
          </w:tcPr>
          <w:p w14:paraId="63F97393" w14:textId="1F4B2795" w:rsidR="008245D8" w:rsidRPr="00BA156B" w:rsidDel="00AB78DE" w:rsidRDefault="00BA156B">
            <w:pPr>
              <w:autoSpaceDE w:val="0"/>
              <w:autoSpaceDN w:val="0"/>
              <w:adjustRightInd w:val="0"/>
              <w:spacing w:line="380" w:lineRule="atLeast"/>
              <w:rPr>
                <w:del w:id="4756" w:author="Regina Casanova" w:date="2018-07-29T13:12:00Z"/>
                <w:rFonts w:cs="Times New Roman"/>
                <w:color w:val="000000"/>
                <w:lang w:val="es-PE"/>
              </w:rPr>
            </w:pPr>
            <w:del w:id="475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3D3A863" w14:textId="213A395A" w:rsidR="008245D8" w:rsidRPr="00BA156B" w:rsidDel="00AB78DE" w:rsidRDefault="008245D8">
            <w:pPr>
              <w:autoSpaceDE w:val="0"/>
              <w:autoSpaceDN w:val="0"/>
              <w:adjustRightInd w:val="0"/>
              <w:spacing w:line="380" w:lineRule="atLeast"/>
              <w:rPr>
                <w:del w:id="4758" w:author="Regina Casanova" w:date="2018-07-29T13:12:00Z"/>
                <w:rFonts w:cs="Times New Roman"/>
                <w:color w:val="000000"/>
                <w:lang w:val="es-PE"/>
              </w:rPr>
            </w:pPr>
            <w:del w:id="4759" w:author="Regina Casanova" w:date="2018-07-29T13:12:00Z">
              <w:r w:rsidRPr="00BA156B" w:rsidDel="00AB78DE">
                <w:rPr>
                  <w:rFonts w:cs="Times New Roman"/>
                  <w:color w:val="000000"/>
                  <w:lang w:val="es-PE"/>
                </w:rPr>
                <w:delText>Irrupción del ambiente de tranquilidad y descanso</w:delText>
              </w:r>
            </w:del>
          </w:p>
        </w:tc>
      </w:tr>
      <w:tr w:rsidR="008245D8" w:rsidRPr="00BA156B" w:rsidDel="00AB78DE" w14:paraId="5CD34A0D" w14:textId="11B9E7D3" w:rsidTr="008245D8">
        <w:tblPrEx>
          <w:tblBorders>
            <w:top w:val="none" w:sz="0" w:space="0" w:color="auto"/>
          </w:tblBorders>
        </w:tblPrEx>
        <w:trPr>
          <w:del w:id="476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3083F56" w14:textId="166E82E1" w:rsidR="008245D8" w:rsidRPr="00BA156B" w:rsidDel="00AB78DE" w:rsidRDefault="00BA156B">
            <w:pPr>
              <w:autoSpaceDE w:val="0"/>
              <w:autoSpaceDN w:val="0"/>
              <w:adjustRightInd w:val="0"/>
              <w:spacing w:line="380" w:lineRule="atLeast"/>
              <w:rPr>
                <w:del w:id="4761" w:author="Regina Casanova" w:date="2018-07-29T13:12:00Z"/>
                <w:rFonts w:cs="Times New Roman"/>
                <w:color w:val="000000"/>
                <w:lang w:val="es-PE"/>
              </w:rPr>
            </w:pPr>
            <w:del w:id="476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bottom w:val="single" w:sz="8" w:space="0" w:color="000000"/>
              <w:right w:val="single" w:sz="8" w:space="0" w:color="000000"/>
            </w:tcBorders>
            <w:shd w:val="clear" w:color="auto" w:fill="E1E0E0"/>
            <w:vAlign w:val="bottom"/>
          </w:tcPr>
          <w:p w14:paraId="0E729538" w14:textId="289FB39A" w:rsidR="008245D8" w:rsidRPr="00BA156B" w:rsidDel="00AB78DE" w:rsidRDefault="008245D8">
            <w:pPr>
              <w:autoSpaceDE w:val="0"/>
              <w:autoSpaceDN w:val="0"/>
              <w:adjustRightInd w:val="0"/>
              <w:spacing w:line="380" w:lineRule="atLeast"/>
              <w:rPr>
                <w:del w:id="4763" w:author="Regina Casanova" w:date="2018-07-29T13:12:00Z"/>
                <w:rFonts w:cs="Times New Roman"/>
                <w:color w:val="000000"/>
                <w:lang w:val="es-PE"/>
              </w:rPr>
            </w:pPr>
            <w:del w:id="4764" w:author="Regina Casanova" w:date="2018-07-29T13:12:00Z">
              <w:r w:rsidRPr="00BA156B" w:rsidDel="00AB78DE">
                <w:rPr>
                  <w:rFonts w:cs="Times New Roman"/>
                  <w:color w:val="000000"/>
                  <w:lang w:val="es-PE"/>
                </w:rPr>
                <w:delText>Maltrato al paciente</w:delText>
              </w:r>
            </w:del>
          </w:p>
        </w:tc>
      </w:tr>
      <w:tr w:rsidR="008245D8" w:rsidRPr="00BA156B" w:rsidDel="00AB78DE" w14:paraId="4E577656" w14:textId="45907AF6" w:rsidTr="008245D8">
        <w:tblPrEx>
          <w:tblBorders>
            <w:top w:val="none" w:sz="0" w:space="0" w:color="auto"/>
          </w:tblBorders>
        </w:tblPrEx>
        <w:trPr>
          <w:del w:id="476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0CCC438" w14:textId="23FF4B11" w:rsidR="008245D8" w:rsidRPr="00BA156B" w:rsidDel="00AB78DE" w:rsidRDefault="008245D8">
            <w:pPr>
              <w:autoSpaceDE w:val="0"/>
              <w:autoSpaceDN w:val="0"/>
              <w:adjustRightInd w:val="0"/>
              <w:spacing w:line="380" w:lineRule="atLeast"/>
              <w:rPr>
                <w:del w:id="4766" w:author="Regina Casanova" w:date="2018-07-29T13:12:00Z"/>
                <w:rFonts w:cs="Times New Roman"/>
                <w:color w:val="000000"/>
                <w:lang w:val="es-PE"/>
              </w:rPr>
            </w:pPr>
            <w:del w:id="476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3A90569C" w14:textId="6924D872" w:rsidR="008245D8" w:rsidRPr="00BA156B" w:rsidDel="00AB78DE" w:rsidRDefault="008245D8">
            <w:pPr>
              <w:autoSpaceDE w:val="0"/>
              <w:autoSpaceDN w:val="0"/>
              <w:adjustRightInd w:val="0"/>
              <w:spacing w:line="380" w:lineRule="atLeast"/>
              <w:rPr>
                <w:del w:id="4768" w:author="Regina Casanova" w:date="2018-07-29T13:12:00Z"/>
                <w:rFonts w:cs="Times New Roman"/>
                <w:color w:val="000000"/>
                <w:lang w:val="es-PE"/>
              </w:rPr>
            </w:pPr>
            <w:del w:id="4769" w:author="Regina Casanova" w:date="2018-07-29T13:12:00Z">
              <w:r w:rsidRPr="00BA156B" w:rsidDel="00AB78DE">
                <w:rPr>
                  <w:rFonts w:cs="Times New Roman"/>
                  <w:color w:val="000000"/>
                  <w:lang w:val="es-PE"/>
                </w:rPr>
                <w:delText>Problemas con las citas</w:delText>
              </w:r>
            </w:del>
          </w:p>
        </w:tc>
      </w:tr>
      <w:tr w:rsidR="008245D8" w:rsidRPr="00BA156B" w:rsidDel="00AB78DE" w14:paraId="4C5CD847" w14:textId="74A103CF" w:rsidTr="008245D8">
        <w:tblPrEx>
          <w:tblBorders>
            <w:top w:val="none" w:sz="0" w:space="0" w:color="auto"/>
          </w:tblBorders>
        </w:tblPrEx>
        <w:trPr>
          <w:del w:id="4770" w:author="Regina Casanova" w:date="2018-07-29T13:12:00Z"/>
        </w:trPr>
        <w:tc>
          <w:tcPr>
            <w:tcW w:w="1741" w:type="dxa"/>
            <w:tcBorders>
              <w:left w:val="single" w:sz="8" w:space="0" w:color="000000"/>
              <w:right w:val="single" w:sz="8" w:space="0" w:color="000000"/>
            </w:tcBorders>
            <w:vAlign w:val="bottom"/>
          </w:tcPr>
          <w:p w14:paraId="0C63AF04" w14:textId="29466528" w:rsidR="008245D8" w:rsidRPr="00BA156B" w:rsidDel="00AB78DE" w:rsidRDefault="00BA156B">
            <w:pPr>
              <w:autoSpaceDE w:val="0"/>
              <w:autoSpaceDN w:val="0"/>
              <w:adjustRightInd w:val="0"/>
              <w:spacing w:line="380" w:lineRule="atLeast"/>
              <w:rPr>
                <w:del w:id="4771" w:author="Regina Casanova" w:date="2018-07-29T13:12:00Z"/>
                <w:rFonts w:cs="Times New Roman"/>
                <w:color w:val="000000"/>
                <w:lang w:val="es-PE"/>
              </w:rPr>
            </w:pPr>
            <w:del w:id="47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73DE3E6" w14:textId="0CA36D33" w:rsidR="008245D8" w:rsidRPr="00BA156B" w:rsidDel="00AB78DE" w:rsidRDefault="008245D8">
            <w:pPr>
              <w:autoSpaceDE w:val="0"/>
              <w:autoSpaceDN w:val="0"/>
              <w:adjustRightInd w:val="0"/>
              <w:spacing w:line="380" w:lineRule="atLeast"/>
              <w:rPr>
                <w:del w:id="4773" w:author="Regina Casanova" w:date="2018-07-29T13:12:00Z"/>
                <w:rFonts w:cs="Times New Roman"/>
                <w:color w:val="000000"/>
                <w:lang w:val="es-PE"/>
              </w:rPr>
            </w:pPr>
            <w:del w:id="4774" w:author="Regina Casanova" w:date="2018-07-29T13:12:00Z">
              <w:r w:rsidRPr="00BA156B" w:rsidDel="00AB78DE">
                <w:rPr>
                  <w:rFonts w:cs="Times New Roman"/>
                  <w:color w:val="000000"/>
                  <w:lang w:val="es-PE"/>
                </w:rPr>
                <w:delText>Incumplimiento de citas</w:delText>
              </w:r>
            </w:del>
          </w:p>
        </w:tc>
      </w:tr>
      <w:tr w:rsidR="008245D8" w:rsidRPr="00BA156B" w:rsidDel="00AB78DE" w14:paraId="72FD788E" w14:textId="3F4A0B06" w:rsidTr="008245D8">
        <w:tblPrEx>
          <w:tblBorders>
            <w:top w:val="none" w:sz="0" w:space="0" w:color="auto"/>
          </w:tblBorders>
        </w:tblPrEx>
        <w:trPr>
          <w:del w:id="477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0E200F3" w14:textId="2DE8564B" w:rsidR="008245D8" w:rsidRPr="00BA156B" w:rsidDel="00AB78DE" w:rsidRDefault="00BA156B">
            <w:pPr>
              <w:autoSpaceDE w:val="0"/>
              <w:autoSpaceDN w:val="0"/>
              <w:adjustRightInd w:val="0"/>
              <w:spacing w:line="380" w:lineRule="atLeast"/>
              <w:rPr>
                <w:del w:id="4776" w:author="Regina Casanova" w:date="2018-07-29T13:12:00Z"/>
                <w:rFonts w:cs="Times New Roman"/>
                <w:color w:val="000000"/>
                <w:lang w:val="es-PE"/>
              </w:rPr>
            </w:pPr>
            <w:del w:id="477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194B25FF" w14:textId="45433B62" w:rsidR="008245D8" w:rsidRPr="00BA156B" w:rsidDel="00AB78DE" w:rsidRDefault="008245D8">
            <w:pPr>
              <w:autoSpaceDE w:val="0"/>
              <w:autoSpaceDN w:val="0"/>
              <w:adjustRightInd w:val="0"/>
              <w:spacing w:line="380" w:lineRule="atLeast"/>
              <w:rPr>
                <w:del w:id="4778" w:author="Regina Casanova" w:date="2018-07-29T13:12:00Z"/>
                <w:rFonts w:cs="Times New Roman"/>
                <w:color w:val="000000"/>
                <w:lang w:val="es-PE"/>
              </w:rPr>
            </w:pPr>
            <w:del w:id="4779" w:author="Regina Casanova" w:date="2018-07-29T13:12:00Z">
              <w:r w:rsidRPr="00BA156B" w:rsidDel="00AB78DE">
                <w:rPr>
                  <w:rFonts w:cs="Times New Roman"/>
                  <w:color w:val="000000"/>
                  <w:lang w:val="es-PE"/>
                </w:rPr>
                <w:delText>Falta de citas</w:delText>
              </w:r>
            </w:del>
          </w:p>
        </w:tc>
      </w:tr>
      <w:tr w:rsidR="008245D8" w:rsidRPr="00BA156B" w:rsidDel="00AB78DE" w14:paraId="095FAABB" w14:textId="1FC81018" w:rsidTr="008245D8">
        <w:tblPrEx>
          <w:tblBorders>
            <w:top w:val="none" w:sz="0" w:space="0" w:color="auto"/>
          </w:tblBorders>
        </w:tblPrEx>
        <w:trPr>
          <w:del w:id="478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06E663" w14:textId="1695B8A7" w:rsidR="008245D8" w:rsidRPr="00BA156B" w:rsidDel="00AB78DE" w:rsidRDefault="008245D8">
            <w:pPr>
              <w:autoSpaceDE w:val="0"/>
              <w:autoSpaceDN w:val="0"/>
              <w:adjustRightInd w:val="0"/>
              <w:spacing w:line="380" w:lineRule="atLeast"/>
              <w:rPr>
                <w:del w:id="4781" w:author="Regina Casanova" w:date="2018-07-29T13:12:00Z"/>
                <w:rFonts w:cs="Times New Roman"/>
                <w:color w:val="000000"/>
                <w:lang w:val="es-PE"/>
              </w:rPr>
            </w:pPr>
            <w:del w:id="478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0C10EC1" w14:textId="08D99F7C" w:rsidR="008245D8" w:rsidRPr="00BA156B" w:rsidDel="00AB78DE" w:rsidRDefault="008245D8">
            <w:pPr>
              <w:autoSpaceDE w:val="0"/>
              <w:autoSpaceDN w:val="0"/>
              <w:adjustRightInd w:val="0"/>
              <w:spacing w:line="380" w:lineRule="atLeast"/>
              <w:rPr>
                <w:del w:id="4783" w:author="Regina Casanova" w:date="2018-07-29T13:12:00Z"/>
                <w:rFonts w:cs="Times New Roman"/>
                <w:color w:val="000000"/>
                <w:lang w:val="es-PE"/>
              </w:rPr>
            </w:pPr>
            <w:del w:id="4784" w:author="Regina Casanova" w:date="2018-07-29T13:12:00Z">
              <w:r w:rsidRPr="00BA156B" w:rsidDel="00AB78DE">
                <w:rPr>
                  <w:rFonts w:cs="Times New Roman"/>
                  <w:color w:val="000000"/>
                  <w:lang w:val="es-PE"/>
                </w:rPr>
                <w:delText>Problemas en la atención al paciente</w:delText>
              </w:r>
            </w:del>
          </w:p>
        </w:tc>
      </w:tr>
      <w:tr w:rsidR="008245D8" w:rsidRPr="00BA156B" w:rsidDel="00AB78DE" w14:paraId="47EBB40B" w14:textId="675BF2AE" w:rsidTr="008245D8">
        <w:tblPrEx>
          <w:tblBorders>
            <w:top w:val="none" w:sz="0" w:space="0" w:color="auto"/>
          </w:tblBorders>
        </w:tblPrEx>
        <w:trPr>
          <w:del w:id="4785" w:author="Regina Casanova" w:date="2018-07-29T13:12:00Z"/>
        </w:trPr>
        <w:tc>
          <w:tcPr>
            <w:tcW w:w="1741" w:type="dxa"/>
            <w:tcBorders>
              <w:left w:val="single" w:sz="8" w:space="0" w:color="000000"/>
              <w:right w:val="single" w:sz="8" w:space="0" w:color="000000"/>
            </w:tcBorders>
            <w:vAlign w:val="bottom"/>
          </w:tcPr>
          <w:p w14:paraId="362571C8" w14:textId="7828C26A" w:rsidR="008245D8" w:rsidRPr="00BA156B" w:rsidDel="00AB78DE" w:rsidRDefault="00BA156B">
            <w:pPr>
              <w:autoSpaceDE w:val="0"/>
              <w:autoSpaceDN w:val="0"/>
              <w:adjustRightInd w:val="0"/>
              <w:spacing w:line="380" w:lineRule="atLeast"/>
              <w:rPr>
                <w:del w:id="4786" w:author="Regina Casanova" w:date="2018-07-29T13:12:00Z"/>
                <w:rFonts w:cs="Times New Roman"/>
                <w:color w:val="000000"/>
                <w:lang w:val="es-PE"/>
              </w:rPr>
            </w:pPr>
            <w:del w:id="478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58AC671" w14:textId="4EB74196" w:rsidR="008245D8" w:rsidRPr="00BA156B" w:rsidDel="00AB78DE" w:rsidRDefault="008245D8">
            <w:pPr>
              <w:autoSpaceDE w:val="0"/>
              <w:autoSpaceDN w:val="0"/>
              <w:adjustRightInd w:val="0"/>
              <w:spacing w:line="380" w:lineRule="atLeast"/>
              <w:rPr>
                <w:del w:id="4788" w:author="Regina Casanova" w:date="2018-07-29T13:12:00Z"/>
                <w:rFonts w:cs="Times New Roman"/>
                <w:color w:val="000000"/>
                <w:lang w:val="es-PE"/>
              </w:rPr>
            </w:pPr>
            <w:del w:id="4789" w:author="Regina Casanova" w:date="2018-07-29T13:12:00Z">
              <w:r w:rsidRPr="00BA156B" w:rsidDel="00AB78DE">
                <w:rPr>
                  <w:rFonts w:cs="Times New Roman"/>
                  <w:color w:val="000000"/>
                  <w:lang w:val="es-PE"/>
                </w:rPr>
                <w:delText>Disconformidad de la atención y/o tratamiento médico ambulatorio, domiciliario y/o emergencia</w:delText>
              </w:r>
            </w:del>
          </w:p>
        </w:tc>
      </w:tr>
      <w:tr w:rsidR="008245D8" w:rsidRPr="00BA156B" w:rsidDel="00AB78DE" w14:paraId="55420659" w14:textId="46AB8103" w:rsidTr="008245D8">
        <w:tblPrEx>
          <w:tblBorders>
            <w:top w:val="none" w:sz="0" w:space="0" w:color="auto"/>
          </w:tblBorders>
        </w:tblPrEx>
        <w:trPr>
          <w:del w:id="4790" w:author="Regina Casanova" w:date="2018-07-29T13:12:00Z"/>
        </w:trPr>
        <w:tc>
          <w:tcPr>
            <w:tcW w:w="1741" w:type="dxa"/>
            <w:tcBorders>
              <w:left w:val="single" w:sz="8" w:space="0" w:color="000000"/>
              <w:right w:val="single" w:sz="8" w:space="0" w:color="000000"/>
            </w:tcBorders>
            <w:shd w:val="clear" w:color="auto" w:fill="E1E0E0"/>
            <w:vAlign w:val="bottom"/>
          </w:tcPr>
          <w:p w14:paraId="3866DF6A" w14:textId="568F3BA5" w:rsidR="008245D8" w:rsidRPr="00BA156B" w:rsidDel="00AB78DE" w:rsidRDefault="00BA156B">
            <w:pPr>
              <w:autoSpaceDE w:val="0"/>
              <w:autoSpaceDN w:val="0"/>
              <w:adjustRightInd w:val="0"/>
              <w:spacing w:line="380" w:lineRule="atLeast"/>
              <w:rPr>
                <w:del w:id="4791" w:author="Regina Casanova" w:date="2018-07-29T13:12:00Z"/>
                <w:rFonts w:cs="Times New Roman"/>
                <w:color w:val="000000"/>
                <w:lang w:val="es-PE"/>
              </w:rPr>
            </w:pPr>
            <w:del w:id="479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D95C20B" w14:textId="44ECACBC" w:rsidR="008245D8" w:rsidRPr="00BA156B" w:rsidDel="00AB78DE" w:rsidRDefault="008245D8">
            <w:pPr>
              <w:autoSpaceDE w:val="0"/>
              <w:autoSpaceDN w:val="0"/>
              <w:adjustRightInd w:val="0"/>
              <w:spacing w:line="380" w:lineRule="atLeast"/>
              <w:rPr>
                <w:del w:id="4793" w:author="Regina Casanova" w:date="2018-07-29T13:12:00Z"/>
                <w:rFonts w:cs="Times New Roman"/>
                <w:color w:val="000000"/>
                <w:lang w:val="es-PE"/>
              </w:rPr>
            </w:pPr>
            <w:del w:id="4794" w:author="Regina Casanova" w:date="2018-07-29T13:12:00Z">
              <w:r w:rsidRPr="00BA156B" w:rsidDel="00AB78DE">
                <w:rPr>
                  <w:rFonts w:cs="Times New Roman"/>
                  <w:color w:val="000000"/>
                  <w:lang w:val="es-PE"/>
                </w:rPr>
                <w:delText>Disconformidad relacionada a la atención en hospitalización</w:delText>
              </w:r>
            </w:del>
          </w:p>
        </w:tc>
      </w:tr>
      <w:tr w:rsidR="008245D8" w:rsidRPr="00BA156B" w:rsidDel="00AB78DE" w14:paraId="25D09EA5" w14:textId="0E2903BE" w:rsidTr="008245D8">
        <w:tblPrEx>
          <w:tblBorders>
            <w:top w:val="none" w:sz="0" w:space="0" w:color="auto"/>
          </w:tblBorders>
        </w:tblPrEx>
        <w:trPr>
          <w:del w:id="4795" w:author="Regina Casanova" w:date="2018-07-29T13:12:00Z"/>
        </w:trPr>
        <w:tc>
          <w:tcPr>
            <w:tcW w:w="1741" w:type="dxa"/>
            <w:tcBorders>
              <w:left w:val="single" w:sz="8" w:space="0" w:color="000000"/>
              <w:right w:val="single" w:sz="8" w:space="0" w:color="000000"/>
            </w:tcBorders>
            <w:vAlign w:val="bottom"/>
          </w:tcPr>
          <w:p w14:paraId="60FA62D1" w14:textId="428E5CFF" w:rsidR="008245D8" w:rsidRPr="00BA156B" w:rsidDel="00AB78DE" w:rsidRDefault="00BA156B">
            <w:pPr>
              <w:autoSpaceDE w:val="0"/>
              <w:autoSpaceDN w:val="0"/>
              <w:adjustRightInd w:val="0"/>
              <w:spacing w:line="380" w:lineRule="atLeast"/>
              <w:rPr>
                <w:del w:id="4796" w:author="Regina Casanova" w:date="2018-07-29T13:12:00Z"/>
                <w:rFonts w:cs="Times New Roman"/>
                <w:color w:val="000000"/>
                <w:lang w:val="es-PE"/>
              </w:rPr>
            </w:pPr>
            <w:del w:id="479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0ADC7A4" w14:textId="6A926B3D" w:rsidR="008245D8" w:rsidRPr="00BA156B" w:rsidDel="00AB78DE" w:rsidRDefault="008245D8">
            <w:pPr>
              <w:autoSpaceDE w:val="0"/>
              <w:autoSpaceDN w:val="0"/>
              <w:adjustRightInd w:val="0"/>
              <w:spacing w:line="380" w:lineRule="atLeast"/>
              <w:rPr>
                <w:del w:id="4798" w:author="Regina Casanova" w:date="2018-07-29T13:12:00Z"/>
                <w:rFonts w:cs="Times New Roman"/>
                <w:color w:val="000000"/>
                <w:lang w:val="es-PE"/>
              </w:rPr>
            </w:pPr>
            <w:del w:id="4799" w:author="Regina Casanova" w:date="2018-07-29T13:12:00Z">
              <w:r w:rsidRPr="00BA156B" w:rsidDel="00AB78DE">
                <w:rPr>
                  <w:rFonts w:cs="Times New Roman"/>
                  <w:color w:val="000000"/>
                  <w:lang w:val="es-PE"/>
                </w:rPr>
                <w:delText>Mal diagnóstico o procedimiento que ponga en riesgo la vida del paciente (por parte del Personal Asistencial)</w:delText>
              </w:r>
            </w:del>
          </w:p>
        </w:tc>
      </w:tr>
      <w:tr w:rsidR="008245D8" w:rsidRPr="00BA156B" w:rsidDel="00AB78DE" w14:paraId="3AB2E420" w14:textId="236EAD78" w:rsidTr="008245D8">
        <w:tblPrEx>
          <w:tblBorders>
            <w:top w:val="none" w:sz="0" w:space="0" w:color="auto"/>
          </w:tblBorders>
        </w:tblPrEx>
        <w:trPr>
          <w:del w:id="4800" w:author="Regina Casanova" w:date="2018-07-29T13:12:00Z"/>
        </w:trPr>
        <w:tc>
          <w:tcPr>
            <w:tcW w:w="1741" w:type="dxa"/>
            <w:tcBorders>
              <w:left w:val="single" w:sz="8" w:space="0" w:color="000000"/>
              <w:right w:val="single" w:sz="8" w:space="0" w:color="000000"/>
            </w:tcBorders>
            <w:shd w:val="clear" w:color="auto" w:fill="E1E0E0"/>
            <w:vAlign w:val="bottom"/>
          </w:tcPr>
          <w:p w14:paraId="4F62DF08" w14:textId="3646EB59" w:rsidR="008245D8" w:rsidRPr="00BA156B" w:rsidDel="00AB78DE" w:rsidRDefault="00BA156B">
            <w:pPr>
              <w:autoSpaceDE w:val="0"/>
              <w:autoSpaceDN w:val="0"/>
              <w:adjustRightInd w:val="0"/>
              <w:spacing w:line="380" w:lineRule="atLeast"/>
              <w:rPr>
                <w:del w:id="4801" w:author="Regina Casanova" w:date="2018-07-29T13:12:00Z"/>
                <w:rFonts w:cs="Times New Roman"/>
                <w:color w:val="000000"/>
                <w:lang w:val="es-PE"/>
              </w:rPr>
            </w:pPr>
            <w:del w:id="480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1F131900" w14:textId="59BF856E" w:rsidR="008245D8" w:rsidRPr="00BA156B" w:rsidDel="00AB78DE" w:rsidRDefault="008245D8">
            <w:pPr>
              <w:autoSpaceDE w:val="0"/>
              <w:autoSpaceDN w:val="0"/>
              <w:adjustRightInd w:val="0"/>
              <w:spacing w:line="380" w:lineRule="atLeast"/>
              <w:rPr>
                <w:del w:id="4803" w:author="Regina Casanova" w:date="2018-07-29T13:12:00Z"/>
                <w:rFonts w:cs="Times New Roman"/>
                <w:color w:val="000000"/>
                <w:lang w:val="es-PE"/>
              </w:rPr>
            </w:pPr>
            <w:del w:id="4804" w:author="Regina Casanova" w:date="2018-07-29T13:12:00Z">
              <w:r w:rsidRPr="00BA156B" w:rsidDel="00AB78DE">
                <w:rPr>
                  <w:rFonts w:cs="Times New Roman"/>
                  <w:color w:val="000000"/>
                  <w:lang w:val="es-PE"/>
                </w:rPr>
                <w:delText>Disconformidad con los procedimientos asistenciales realizados</w:delText>
              </w:r>
            </w:del>
          </w:p>
        </w:tc>
      </w:tr>
      <w:tr w:rsidR="008245D8" w:rsidRPr="00BA156B" w:rsidDel="00AB78DE" w14:paraId="5DD810F4" w14:textId="052E2F78" w:rsidTr="008245D8">
        <w:tblPrEx>
          <w:tblBorders>
            <w:top w:val="none" w:sz="0" w:space="0" w:color="auto"/>
          </w:tblBorders>
        </w:tblPrEx>
        <w:trPr>
          <w:del w:id="4805" w:author="Regina Casanova" w:date="2018-07-29T13:12:00Z"/>
        </w:trPr>
        <w:tc>
          <w:tcPr>
            <w:tcW w:w="1741" w:type="dxa"/>
            <w:tcBorders>
              <w:left w:val="single" w:sz="8" w:space="0" w:color="000000"/>
              <w:right w:val="single" w:sz="8" w:space="0" w:color="000000"/>
            </w:tcBorders>
            <w:vAlign w:val="bottom"/>
          </w:tcPr>
          <w:p w14:paraId="7BE67244" w14:textId="2348AD1A" w:rsidR="008245D8" w:rsidRPr="00BA156B" w:rsidDel="00AB78DE" w:rsidRDefault="00BA156B">
            <w:pPr>
              <w:autoSpaceDE w:val="0"/>
              <w:autoSpaceDN w:val="0"/>
              <w:adjustRightInd w:val="0"/>
              <w:spacing w:line="380" w:lineRule="atLeast"/>
              <w:rPr>
                <w:del w:id="4806" w:author="Regina Casanova" w:date="2018-07-29T13:12:00Z"/>
                <w:rFonts w:cs="Times New Roman"/>
                <w:color w:val="000000"/>
                <w:lang w:val="es-PE"/>
              </w:rPr>
            </w:pPr>
            <w:del w:id="480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52BAA851" w14:textId="58D1D6E7" w:rsidR="008245D8" w:rsidRPr="00BA156B" w:rsidDel="00AB78DE" w:rsidRDefault="008245D8">
            <w:pPr>
              <w:autoSpaceDE w:val="0"/>
              <w:autoSpaceDN w:val="0"/>
              <w:adjustRightInd w:val="0"/>
              <w:spacing w:line="380" w:lineRule="atLeast"/>
              <w:rPr>
                <w:del w:id="4808" w:author="Regina Casanova" w:date="2018-07-29T13:12:00Z"/>
                <w:rFonts w:cs="Times New Roman"/>
                <w:color w:val="000000"/>
                <w:lang w:val="es-PE"/>
              </w:rPr>
            </w:pPr>
            <w:del w:id="4809" w:author="Regina Casanova" w:date="2018-07-29T13:12:00Z">
              <w:r w:rsidRPr="00BA156B" w:rsidDel="00AB78DE">
                <w:rPr>
                  <w:rFonts w:cs="Times New Roman"/>
                  <w:color w:val="000000"/>
                  <w:lang w:val="es-PE"/>
                </w:rPr>
                <w:delText>Cambio de médico tratante de forma arbitraria</w:delText>
              </w:r>
            </w:del>
          </w:p>
        </w:tc>
      </w:tr>
      <w:tr w:rsidR="008245D8" w:rsidRPr="00BA156B" w:rsidDel="00AB78DE" w14:paraId="790F558F" w14:textId="0F289517" w:rsidTr="008245D8">
        <w:tblPrEx>
          <w:tblBorders>
            <w:top w:val="none" w:sz="0" w:space="0" w:color="auto"/>
          </w:tblBorders>
        </w:tblPrEx>
        <w:trPr>
          <w:del w:id="4810" w:author="Regina Casanova" w:date="2018-07-29T13:12:00Z"/>
        </w:trPr>
        <w:tc>
          <w:tcPr>
            <w:tcW w:w="1741" w:type="dxa"/>
            <w:tcBorders>
              <w:left w:val="single" w:sz="8" w:space="0" w:color="000000"/>
              <w:right w:val="single" w:sz="8" w:space="0" w:color="000000"/>
            </w:tcBorders>
            <w:shd w:val="clear" w:color="auto" w:fill="E1E0E0"/>
            <w:vAlign w:val="bottom"/>
          </w:tcPr>
          <w:p w14:paraId="450F3F33" w14:textId="3B703D61" w:rsidR="008245D8" w:rsidRPr="00BA156B" w:rsidDel="00AB78DE" w:rsidRDefault="00BA156B">
            <w:pPr>
              <w:autoSpaceDE w:val="0"/>
              <w:autoSpaceDN w:val="0"/>
              <w:adjustRightInd w:val="0"/>
              <w:spacing w:line="380" w:lineRule="atLeast"/>
              <w:rPr>
                <w:del w:id="4811" w:author="Regina Casanova" w:date="2018-07-29T13:12:00Z"/>
                <w:rFonts w:cs="Times New Roman"/>
                <w:color w:val="000000"/>
                <w:lang w:val="es-PE"/>
              </w:rPr>
            </w:pPr>
            <w:del w:id="481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74F86A34" w14:textId="5BEF875B" w:rsidR="008245D8" w:rsidRPr="00BA156B" w:rsidDel="00AB78DE" w:rsidRDefault="008245D8">
            <w:pPr>
              <w:autoSpaceDE w:val="0"/>
              <w:autoSpaceDN w:val="0"/>
              <w:adjustRightInd w:val="0"/>
              <w:spacing w:line="380" w:lineRule="atLeast"/>
              <w:rPr>
                <w:del w:id="4813" w:author="Regina Casanova" w:date="2018-07-29T13:12:00Z"/>
                <w:rFonts w:cs="Times New Roman"/>
                <w:color w:val="000000"/>
                <w:lang w:val="es-PE"/>
              </w:rPr>
            </w:pPr>
            <w:del w:id="4814" w:author="Regina Casanova" w:date="2018-07-29T13:12:00Z">
              <w:r w:rsidRPr="00BA156B" w:rsidDel="00AB78DE">
                <w:rPr>
                  <w:rFonts w:cs="Times New Roman"/>
                  <w:color w:val="000000"/>
                  <w:lang w:val="es-PE"/>
                </w:rPr>
                <w:delText>Disconformidad con la referencia y/o traslado</w:delText>
              </w:r>
            </w:del>
          </w:p>
        </w:tc>
      </w:tr>
      <w:tr w:rsidR="008245D8" w:rsidRPr="00BA156B" w:rsidDel="00AB78DE" w14:paraId="472EC3DA" w14:textId="5D6CDC6A" w:rsidTr="008245D8">
        <w:tblPrEx>
          <w:tblBorders>
            <w:top w:val="none" w:sz="0" w:space="0" w:color="auto"/>
          </w:tblBorders>
        </w:tblPrEx>
        <w:trPr>
          <w:del w:id="4815" w:author="Regina Casanova" w:date="2018-07-29T13:12:00Z"/>
        </w:trPr>
        <w:tc>
          <w:tcPr>
            <w:tcW w:w="1741" w:type="dxa"/>
            <w:tcBorders>
              <w:left w:val="single" w:sz="8" w:space="0" w:color="000000"/>
              <w:right w:val="single" w:sz="8" w:space="0" w:color="000000"/>
            </w:tcBorders>
            <w:vAlign w:val="bottom"/>
          </w:tcPr>
          <w:p w14:paraId="5C5234C6" w14:textId="5BFEDB37" w:rsidR="008245D8" w:rsidRPr="00BA156B" w:rsidDel="00AB78DE" w:rsidRDefault="00BA156B">
            <w:pPr>
              <w:autoSpaceDE w:val="0"/>
              <w:autoSpaceDN w:val="0"/>
              <w:adjustRightInd w:val="0"/>
              <w:spacing w:line="380" w:lineRule="atLeast"/>
              <w:rPr>
                <w:del w:id="4816" w:author="Regina Casanova" w:date="2018-07-29T13:12:00Z"/>
                <w:rFonts w:cs="Times New Roman"/>
                <w:color w:val="000000"/>
                <w:lang w:val="es-PE"/>
              </w:rPr>
            </w:pPr>
            <w:del w:id="481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58BF8A70" w14:textId="5B2CB6C7" w:rsidR="008245D8" w:rsidRPr="00BA156B" w:rsidDel="00AB78DE" w:rsidRDefault="008245D8">
            <w:pPr>
              <w:autoSpaceDE w:val="0"/>
              <w:autoSpaceDN w:val="0"/>
              <w:adjustRightInd w:val="0"/>
              <w:spacing w:line="380" w:lineRule="atLeast"/>
              <w:rPr>
                <w:del w:id="4818" w:author="Regina Casanova" w:date="2018-07-29T13:12:00Z"/>
                <w:rFonts w:cs="Times New Roman"/>
                <w:color w:val="000000"/>
                <w:lang w:val="es-PE"/>
              </w:rPr>
            </w:pPr>
            <w:del w:id="4819" w:author="Regina Casanova" w:date="2018-07-29T13:12:00Z">
              <w:r w:rsidRPr="00BA156B" w:rsidDel="00AB78DE">
                <w:rPr>
                  <w:rFonts w:cs="Times New Roman"/>
                  <w:color w:val="000000"/>
                  <w:lang w:val="es-PE"/>
                </w:rPr>
                <w:delText>Incumplimiento del horario de atención</w:delText>
              </w:r>
            </w:del>
          </w:p>
        </w:tc>
      </w:tr>
      <w:tr w:rsidR="008245D8" w:rsidRPr="00BA156B" w:rsidDel="00AB78DE" w14:paraId="7536B869" w14:textId="0206487F" w:rsidTr="008245D8">
        <w:tblPrEx>
          <w:tblBorders>
            <w:top w:val="none" w:sz="0" w:space="0" w:color="auto"/>
          </w:tblBorders>
        </w:tblPrEx>
        <w:trPr>
          <w:del w:id="482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81C61E0" w14:textId="15F548E5" w:rsidR="008245D8" w:rsidRPr="00BA156B" w:rsidDel="00AB78DE" w:rsidRDefault="00BA156B">
            <w:pPr>
              <w:autoSpaceDE w:val="0"/>
              <w:autoSpaceDN w:val="0"/>
              <w:adjustRightInd w:val="0"/>
              <w:spacing w:line="380" w:lineRule="atLeast"/>
              <w:rPr>
                <w:del w:id="4821" w:author="Regina Casanova" w:date="2018-07-29T13:12:00Z"/>
                <w:rFonts w:cs="Times New Roman"/>
                <w:color w:val="000000"/>
                <w:lang w:val="es-PE"/>
              </w:rPr>
            </w:pPr>
            <w:del w:id="482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bottom w:val="single" w:sz="8" w:space="0" w:color="000000"/>
              <w:right w:val="single" w:sz="8" w:space="0" w:color="000000"/>
            </w:tcBorders>
            <w:shd w:val="clear" w:color="auto" w:fill="E1E0E0"/>
            <w:vAlign w:val="bottom"/>
          </w:tcPr>
          <w:p w14:paraId="23E3CCDB" w14:textId="7DFA2FBC" w:rsidR="008245D8" w:rsidRPr="00BA156B" w:rsidDel="00AB78DE" w:rsidRDefault="008245D8">
            <w:pPr>
              <w:autoSpaceDE w:val="0"/>
              <w:autoSpaceDN w:val="0"/>
              <w:adjustRightInd w:val="0"/>
              <w:spacing w:line="380" w:lineRule="atLeast"/>
              <w:rPr>
                <w:del w:id="4823" w:author="Regina Casanova" w:date="2018-07-29T13:12:00Z"/>
                <w:rFonts w:cs="Times New Roman"/>
                <w:color w:val="000000"/>
                <w:lang w:val="es-PE"/>
              </w:rPr>
            </w:pPr>
            <w:del w:id="4824" w:author="Regina Casanova" w:date="2018-07-29T13:12:00Z">
              <w:r w:rsidRPr="00BA156B" w:rsidDel="00AB78DE">
                <w:rPr>
                  <w:rFonts w:cs="Times New Roman"/>
                  <w:color w:val="000000"/>
                  <w:lang w:val="es-PE"/>
                </w:rPr>
                <w:delText>Disconformidad con los procedimientos administrativos realizados</w:delText>
              </w:r>
            </w:del>
          </w:p>
        </w:tc>
      </w:tr>
      <w:tr w:rsidR="008245D8" w:rsidRPr="00BA156B" w:rsidDel="00AB78DE" w14:paraId="797FE7C7" w14:textId="12749254" w:rsidTr="008245D8">
        <w:tblPrEx>
          <w:tblBorders>
            <w:top w:val="none" w:sz="0" w:space="0" w:color="auto"/>
          </w:tblBorders>
        </w:tblPrEx>
        <w:trPr>
          <w:del w:id="482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F4D7F97" w14:textId="4617D3BA" w:rsidR="008245D8" w:rsidRPr="00BA156B" w:rsidDel="00AB78DE" w:rsidRDefault="008245D8">
            <w:pPr>
              <w:autoSpaceDE w:val="0"/>
              <w:autoSpaceDN w:val="0"/>
              <w:adjustRightInd w:val="0"/>
              <w:spacing w:line="380" w:lineRule="atLeast"/>
              <w:rPr>
                <w:del w:id="4826" w:author="Regina Casanova" w:date="2018-07-29T13:12:00Z"/>
                <w:rFonts w:cs="Times New Roman"/>
                <w:color w:val="000000"/>
                <w:lang w:val="es-PE"/>
              </w:rPr>
            </w:pPr>
            <w:del w:id="482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B24AFFA" w14:textId="1B226B21" w:rsidR="008245D8" w:rsidRPr="00BA156B" w:rsidDel="00AB78DE" w:rsidRDefault="008245D8">
            <w:pPr>
              <w:autoSpaceDE w:val="0"/>
              <w:autoSpaceDN w:val="0"/>
              <w:adjustRightInd w:val="0"/>
              <w:spacing w:line="380" w:lineRule="atLeast"/>
              <w:rPr>
                <w:del w:id="4828" w:author="Regina Casanova" w:date="2018-07-29T13:12:00Z"/>
                <w:rFonts w:cs="Times New Roman"/>
                <w:color w:val="000000"/>
                <w:lang w:val="es-PE"/>
              </w:rPr>
            </w:pPr>
            <w:del w:id="4829" w:author="Regina Casanova" w:date="2018-07-29T13:12:00Z">
              <w:r w:rsidRPr="00BA156B" w:rsidDel="00AB78DE">
                <w:rPr>
                  <w:rFonts w:cs="Times New Roman"/>
                  <w:color w:val="000000"/>
                  <w:lang w:val="es-PE"/>
                </w:rPr>
                <w:delText>Demoras</w:delText>
              </w:r>
            </w:del>
          </w:p>
        </w:tc>
      </w:tr>
      <w:tr w:rsidR="008245D8" w:rsidRPr="00BA156B" w:rsidDel="00AB78DE" w14:paraId="41C8A4B5" w14:textId="164A54DE" w:rsidTr="008245D8">
        <w:tblPrEx>
          <w:tblBorders>
            <w:top w:val="none" w:sz="0" w:space="0" w:color="auto"/>
          </w:tblBorders>
        </w:tblPrEx>
        <w:trPr>
          <w:del w:id="4830" w:author="Regina Casanova" w:date="2018-07-29T13:12:00Z"/>
        </w:trPr>
        <w:tc>
          <w:tcPr>
            <w:tcW w:w="1741" w:type="dxa"/>
            <w:tcBorders>
              <w:left w:val="single" w:sz="8" w:space="0" w:color="000000"/>
              <w:right w:val="single" w:sz="8" w:space="0" w:color="000000"/>
            </w:tcBorders>
            <w:vAlign w:val="bottom"/>
          </w:tcPr>
          <w:p w14:paraId="3AEBB51B" w14:textId="31C7EF15" w:rsidR="008245D8" w:rsidRPr="00BA156B" w:rsidDel="00AB78DE" w:rsidRDefault="00BA156B">
            <w:pPr>
              <w:autoSpaceDE w:val="0"/>
              <w:autoSpaceDN w:val="0"/>
              <w:adjustRightInd w:val="0"/>
              <w:spacing w:line="380" w:lineRule="atLeast"/>
              <w:rPr>
                <w:del w:id="4831" w:author="Regina Casanova" w:date="2018-07-29T13:12:00Z"/>
                <w:rFonts w:cs="Times New Roman"/>
                <w:color w:val="000000"/>
                <w:lang w:val="es-PE"/>
              </w:rPr>
            </w:pPr>
            <w:del w:id="483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7F8F915D" w14:textId="4F5BF81D" w:rsidR="008245D8" w:rsidRPr="00BA156B" w:rsidDel="00AB78DE" w:rsidRDefault="008245D8">
            <w:pPr>
              <w:autoSpaceDE w:val="0"/>
              <w:autoSpaceDN w:val="0"/>
              <w:adjustRightInd w:val="0"/>
              <w:spacing w:line="380" w:lineRule="atLeast"/>
              <w:rPr>
                <w:del w:id="4833" w:author="Regina Casanova" w:date="2018-07-29T13:12:00Z"/>
                <w:rFonts w:cs="Times New Roman"/>
                <w:color w:val="000000"/>
                <w:lang w:val="es-PE"/>
              </w:rPr>
            </w:pPr>
            <w:del w:id="4834" w:author="Regina Casanova" w:date="2018-07-29T13:12:00Z">
              <w:r w:rsidRPr="00BA156B" w:rsidDel="00AB78DE">
                <w:rPr>
                  <w:rFonts w:cs="Times New Roman"/>
                  <w:color w:val="000000"/>
                  <w:lang w:val="es-PE"/>
                </w:rPr>
                <w:delText>Demora y/o falta de servicio de ambulancias</w:delText>
              </w:r>
            </w:del>
          </w:p>
        </w:tc>
      </w:tr>
      <w:tr w:rsidR="008245D8" w:rsidRPr="00BA156B" w:rsidDel="00AB78DE" w14:paraId="4A860D35" w14:textId="52DD6EBB" w:rsidTr="008245D8">
        <w:tblPrEx>
          <w:tblBorders>
            <w:top w:val="none" w:sz="0" w:space="0" w:color="auto"/>
          </w:tblBorders>
        </w:tblPrEx>
        <w:trPr>
          <w:del w:id="4835" w:author="Regina Casanova" w:date="2018-07-29T13:12:00Z"/>
        </w:trPr>
        <w:tc>
          <w:tcPr>
            <w:tcW w:w="1741" w:type="dxa"/>
            <w:tcBorders>
              <w:left w:val="single" w:sz="8" w:space="0" w:color="000000"/>
              <w:right w:val="single" w:sz="8" w:space="0" w:color="000000"/>
            </w:tcBorders>
            <w:shd w:val="clear" w:color="auto" w:fill="E1E0E0"/>
            <w:vAlign w:val="bottom"/>
          </w:tcPr>
          <w:p w14:paraId="49637A69" w14:textId="5B33BAF1" w:rsidR="008245D8" w:rsidRPr="00BA156B" w:rsidDel="00AB78DE" w:rsidRDefault="00BA156B">
            <w:pPr>
              <w:autoSpaceDE w:val="0"/>
              <w:autoSpaceDN w:val="0"/>
              <w:adjustRightInd w:val="0"/>
              <w:spacing w:line="380" w:lineRule="atLeast"/>
              <w:rPr>
                <w:del w:id="4836" w:author="Regina Casanova" w:date="2018-07-29T13:12:00Z"/>
                <w:rFonts w:cs="Times New Roman"/>
                <w:color w:val="000000"/>
                <w:lang w:val="es-PE"/>
              </w:rPr>
            </w:pPr>
            <w:del w:id="483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085BF300" w14:textId="6A978BDC" w:rsidR="008245D8" w:rsidRPr="00BA156B" w:rsidDel="00AB78DE" w:rsidRDefault="008245D8">
            <w:pPr>
              <w:autoSpaceDE w:val="0"/>
              <w:autoSpaceDN w:val="0"/>
              <w:adjustRightInd w:val="0"/>
              <w:spacing w:line="380" w:lineRule="atLeast"/>
              <w:rPr>
                <w:del w:id="4838" w:author="Regina Casanova" w:date="2018-07-29T13:12:00Z"/>
                <w:rFonts w:cs="Times New Roman"/>
                <w:color w:val="000000"/>
                <w:lang w:val="es-PE"/>
              </w:rPr>
            </w:pPr>
            <w:del w:id="4839" w:author="Regina Casanova" w:date="2018-07-29T13:12:00Z">
              <w:r w:rsidRPr="00BA156B" w:rsidDel="00AB78DE">
                <w:rPr>
                  <w:rFonts w:cs="Times New Roman"/>
                  <w:color w:val="000000"/>
                  <w:lang w:val="es-PE"/>
                </w:rPr>
                <w:delText>Demora en la entrega de documentos (recetas, órdenes, altas, certificados, etc.)</w:delText>
              </w:r>
            </w:del>
          </w:p>
        </w:tc>
      </w:tr>
      <w:tr w:rsidR="008245D8" w:rsidRPr="00BA156B" w:rsidDel="00AB78DE" w14:paraId="598EC2AC" w14:textId="6FB2367E" w:rsidTr="008245D8">
        <w:tblPrEx>
          <w:tblBorders>
            <w:top w:val="none" w:sz="0" w:space="0" w:color="auto"/>
          </w:tblBorders>
        </w:tblPrEx>
        <w:trPr>
          <w:del w:id="4840" w:author="Regina Casanova" w:date="2018-07-29T13:12:00Z"/>
        </w:trPr>
        <w:tc>
          <w:tcPr>
            <w:tcW w:w="1741" w:type="dxa"/>
            <w:tcBorders>
              <w:left w:val="single" w:sz="8" w:space="0" w:color="000000"/>
              <w:right w:val="single" w:sz="8" w:space="0" w:color="000000"/>
            </w:tcBorders>
            <w:vAlign w:val="bottom"/>
          </w:tcPr>
          <w:p w14:paraId="13B58BAA" w14:textId="28BB613F" w:rsidR="008245D8" w:rsidRPr="00BA156B" w:rsidDel="00AB78DE" w:rsidRDefault="00BA156B">
            <w:pPr>
              <w:autoSpaceDE w:val="0"/>
              <w:autoSpaceDN w:val="0"/>
              <w:adjustRightInd w:val="0"/>
              <w:spacing w:line="380" w:lineRule="atLeast"/>
              <w:rPr>
                <w:del w:id="4841" w:author="Regina Casanova" w:date="2018-07-29T13:12:00Z"/>
                <w:rFonts w:cs="Times New Roman"/>
                <w:color w:val="000000"/>
                <w:lang w:val="es-PE"/>
              </w:rPr>
            </w:pPr>
            <w:del w:id="48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36BBB154" w14:textId="378E7884" w:rsidR="008245D8" w:rsidRPr="00BA156B" w:rsidDel="00AB78DE" w:rsidRDefault="008245D8">
            <w:pPr>
              <w:autoSpaceDE w:val="0"/>
              <w:autoSpaceDN w:val="0"/>
              <w:adjustRightInd w:val="0"/>
              <w:spacing w:line="380" w:lineRule="atLeast"/>
              <w:rPr>
                <w:del w:id="4843" w:author="Regina Casanova" w:date="2018-07-29T13:12:00Z"/>
                <w:rFonts w:cs="Times New Roman"/>
                <w:color w:val="000000"/>
                <w:lang w:val="es-PE"/>
              </w:rPr>
            </w:pPr>
            <w:del w:id="4844" w:author="Regina Casanova" w:date="2018-07-29T13:12:00Z">
              <w:r w:rsidRPr="00BA156B" w:rsidDel="00AB78DE">
                <w:rPr>
                  <w:rFonts w:cs="Times New Roman"/>
                  <w:color w:val="000000"/>
                  <w:lang w:val="es-PE"/>
                </w:rPr>
                <w:delText>Demora en la atención al usuario por teléfono</w:delText>
              </w:r>
            </w:del>
          </w:p>
        </w:tc>
      </w:tr>
      <w:tr w:rsidR="008245D8" w:rsidRPr="00BA156B" w:rsidDel="00AB78DE" w14:paraId="5A1144C6" w14:textId="65DDF9F9" w:rsidTr="008245D8">
        <w:tblPrEx>
          <w:tblBorders>
            <w:top w:val="none" w:sz="0" w:space="0" w:color="auto"/>
          </w:tblBorders>
        </w:tblPrEx>
        <w:trPr>
          <w:del w:id="4845" w:author="Regina Casanova" w:date="2018-07-29T13:12:00Z"/>
        </w:trPr>
        <w:tc>
          <w:tcPr>
            <w:tcW w:w="1741" w:type="dxa"/>
            <w:tcBorders>
              <w:left w:val="single" w:sz="8" w:space="0" w:color="000000"/>
              <w:right w:val="single" w:sz="8" w:space="0" w:color="000000"/>
            </w:tcBorders>
            <w:shd w:val="clear" w:color="auto" w:fill="E1E0E0"/>
            <w:vAlign w:val="bottom"/>
          </w:tcPr>
          <w:p w14:paraId="54CF348C" w14:textId="3EC99939" w:rsidR="008245D8" w:rsidRPr="00BA156B" w:rsidDel="00AB78DE" w:rsidRDefault="00BA156B">
            <w:pPr>
              <w:autoSpaceDE w:val="0"/>
              <w:autoSpaceDN w:val="0"/>
              <w:adjustRightInd w:val="0"/>
              <w:spacing w:line="380" w:lineRule="atLeast"/>
              <w:rPr>
                <w:del w:id="4846" w:author="Regina Casanova" w:date="2018-07-29T13:12:00Z"/>
                <w:rFonts w:cs="Times New Roman"/>
                <w:color w:val="000000"/>
                <w:lang w:val="es-PE"/>
              </w:rPr>
            </w:pPr>
            <w:del w:id="484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2C1FC690" w14:textId="5707EB62" w:rsidR="008245D8" w:rsidRPr="00BA156B" w:rsidDel="00AB78DE" w:rsidRDefault="008245D8">
            <w:pPr>
              <w:autoSpaceDE w:val="0"/>
              <w:autoSpaceDN w:val="0"/>
              <w:adjustRightInd w:val="0"/>
              <w:spacing w:line="380" w:lineRule="atLeast"/>
              <w:rPr>
                <w:del w:id="4848" w:author="Regina Casanova" w:date="2018-07-29T13:12:00Z"/>
                <w:rFonts w:cs="Times New Roman"/>
                <w:color w:val="000000"/>
                <w:lang w:val="es-PE"/>
              </w:rPr>
            </w:pPr>
            <w:del w:id="4849" w:author="Regina Casanova" w:date="2018-07-29T13:12:00Z">
              <w:r w:rsidRPr="00BA156B" w:rsidDel="00AB78DE">
                <w:rPr>
                  <w:rFonts w:cs="Times New Roman"/>
                  <w:color w:val="000000"/>
                  <w:lang w:val="es-PE"/>
                </w:rPr>
                <w:delText>Demora en hospitalización</w:delText>
              </w:r>
            </w:del>
          </w:p>
        </w:tc>
      </w:tr>
      <w:tr w:rsidR="008245D8" w:rsidRPr="00BA156B" w:rsidDel="00AB78DE" w14:paraId="6BA5C119" w14:textId="00A9664D" w:rsidTr="008245D8">
        <w:tblPrEx>
          <w:tblBorders>
            <w:top w:val="none" w:sz="0" w:space="0" w:color="auto"/>
          </w:tblBorders>
        </w:tblPrEx>
        <w:trPr>
          <w:del w:id="4850" w:author="Regina Casanova" w:date="2018-07-29T13:12:00Z"/>
        </w:trPr>
        <w:tc>
          <w:tcPr>
            <w:tcW w:w="1741" w:type="dxa"/>
            <w:tcBorders>
              <w:left w:val="single" w:sz="8" w:space="0" w:color="000000"/>
              <w:right w:val="single" w:sz="8" w:space="0" w:color="000000"/>
            </w:tcBorders>
            <w:vAlign w:val="bottom"/>
          </w:tcPr>
          <w:p w14:paraId="63883E30" w14:textId="13574504" w:rsidR="008245D8" w:rsidRPr="00BA156B" w:rsidDel="00AB78DE" w:rsidRDefault="00BA156B">
            <w:pPr>
              <w:autoSpaceDE w:val="0"/>
              <w:autoSpaceDN w:val="0"/>
              <w:adjustRightInd w:val="0"/>
              <w:spacing w:line="380" w:lineRule="atLeast"/>
              <w:rPr>
                <w:del w:id="4851" w:author="Regina Casanova" w:date="2018-07-29T13:12:00Z"/>
                <w:rFonts w:cs="Times New Roman"/>
                <w:color w:val="000000"/>
                <w:lang w:val="es-PE"/>
              </w:rPr>
            </w:pPr>
            <w:del w:id="485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CC6A49B" w14:textId="15FF5D42" w:rsidR="008245D8" w:rsidRPr="00BA156B" w:rsidDel="00AB78DE" w:rsidRDefault="008245D8">
            <w:pPr>
              <w:autoSpaceDE w:val="0"/>
              <w:autoSpaceDN w:val="0"/>
              <w:adjustRightInd w:val="0"/>
              <w:spacing w:line="380" w:lineRule="atLeast"/>
              <w:rPr>
                <w:del w:id="4853" w:author="Regina Casanova" w:date="2018-07-29T13:12:00Z"/>
                <w:rFonts w:cs="Times New Roman"/>
                <w:color w:val="000000"/>
                <w:lang w:val="es-PE"/>
              </w:rPr>
            </w:pPr>
            <w:del w:id="4854" w:author="Regina Casanova" w:date="2018-07-29T13:12:00Z">
              <w:r w:rsidRPr="00BA156B" w:rsidDel="00AB78DE">
                <w:rPr>
                  <w:rFonts w:cs="Times New Roman"/>
                  <w:color w:val="000000"/>
                  <w:lang w:val="es-PE"/>
                </w:rPr>
                <w:delText>Demora en la realización de exámenes</w:delText>
              </w:r>
            </w:del>
          </w:p>
        </w:tc>
      </w:tr>
      <w:tr w:rsidR="008245D8" w:rsidRPr="00BA156B" w:rsidDel="00AB78DE" w14:paraId="056067BD" w14:textId="33A1F027" w:rsidTr="008245D8">
        <w:tblPrEx>
          <w:tblBorders>
            <w:top w:val="none" w:sz="0" w:space="0" w:color="auto"/>
          </w:tblBorders>
        </w:tblPrEx>
        <w:trPr>
          <w:del w:id="4855" w:author="Regina Casanova" w:date="2018-07-29T13:12:00Z"/>
        </w:trPr>
        <w:tc>
          <w:tcPr>
            <w:tcW w:w="1741" w:type="dxa"/>
            <w:tcBorders>
              <w:left w:val="single" w:sz="8" w:space="0" w:color="000000"/>
              <w:right w:val="single" w:sz="8" w:space="0" w:color="000000"/>
            </w:tcBorders>
            <w:shd w:val="clear" w:color="auto" w:fill="E1E0E0"/>
            <w:vAlign w:val="bottom"/>
          </w:tcPr>
          <w:p w14:paraId="50EDC069" w14:textId="1DB3394C" w:rsidR="008245D8" w:rsidRPr="00BA156B" w:rsidDel="00AB78DE" w:rsidRDefault="00BA156B">
            <w:pPr>
              <w:autoSpaceDE w:val="0"/>
              <w:autoSpaceDN w:val="0"/>
              <w:adjustRightInd w:val="0"/>
              <w:spacing w:line="380" w:lineRule="atLeast"/>
              <w:rPr>
                <w:del w:id="4856" w:author="Regina Casanova" w:date="2018-07-29T13:12:00Z"/>
                <w:rFonts w:cs="Times New Roman"/>
                <w:color w:val="000000"/>
                <w:lang w:val="es-PE"/>
              </w:rPr>
            </w:pPr>
            <w:del w:id="485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4BFB5E60" w14:textId="7FA9E422" w:rsidR="008245D8" w:rsidRPr="00BA156B" w:rsidDel="00AB78DE" w:rsidRDefault="008245D8">
            <w:pPr>
              <w:autoSpaceDE w:val="0"/>
              <w:autoSpaceDN w:val="0"/>
              <w:adjustRightInd w:val="0"/>
              <w:spacing w:line="380" w:lineRule="atLeast"/>
              <w:rPr>
                <w:del w:id="4858" w:author="Regina Casanova" w:date="2018-07-29T13:12:00Z"/>
                <w:rFonts w:cs="Times New Roman"/>
                <w:color w:val="000000"/>
                <w:lang w:val="es-PE"/>
              </w:rPr>
            </w:pPr>
            <w:del w:id="4859" w:author="Regina Casanova" w:date="2018-07-29T13:12:00Z">
              <w:r w:rsidRPr="00BA156B" w:rsidDel="00AB78DE">
                <w:rPr>
                  <w:rFonts w:cs="Times New Roman"/>
                  <w:color w:val="000000"/>
                  <w:lang w:val="es-PE"/>
                </w:rPr>
                <w:delText>Demora en la intervención quirúrgica</w:delText>
              </w:r>
            </w:del>
          </w:p>
        </w:tc>
      </w:tr>
      <w:tr w:rsidR="008245D8" w:rsidRPr="00BA156B" w:rsidDel="00AB78DE" w14:paraId="0BFC1EC3" w14:textId="57E8428A" w:rsidTr="008245D8">
        <w:tblPrEx>
          <w:tblBorders>
            <w:top w:val="none" w:sz="0" w:space="0" w:color="auto"/>
          </w:tblBorders>
        </w:tblPrEx>
        <w:trPr>
          <w:del w:id="4860" w:author="Regina Casanova" w:date="2018-07-29T13:12:00Z"/>
        </w:trPr>
        <w:tc>
          <w:tcPr>
            <w:tcW w:w="1741" w:type="dxa"/>
            <w:tcBorders>
              <w:left w:val="single" w:sz="8" w:space="0" w:color="000000"/>
              <w:right w:val="single" w:sz="8" w:space="0" w:color="000000"/>
            </w:tcBorders>
            <w:vAlign w:val="bottom"/>
          </w:tcPr>
          <w:p w14:paraId="5E786F7C" w14:textId="5CC4D8FD" w:rsidR="008245D8" w:rsidRPr="00BA156B" w:rsidDel="00AB78DE" w:rsidRDefault="00BA156B">
            <w:pPr>
              <w:autoSpaceDE w:val="0"/>
              <w:autoSpaceDN w:val="0"/>
              <w:adjustRightInd w:val="0"/>
              <w:spacing w:line="380" w:lineRule="atLeast"/>
              <w:rPr>
                <w:del w:id="4861" w:author="Regina Casanova" w:date="2018-07-29T13:12:00Z"/>
                <w:rFonts w:cs="Times New Roman"/>
                <w:color w:val="000000"/>
                <w:lang w:val="es-PE"/>
              </w:rPr>
            </w:pPr>
            <w:del w:id="486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4D59E03B" w14:textId="06C53E00" w:rsidR="008245D8" w:rsidRPr="00BA156B" w:rsidDel="00AB78DE" w:rsidRDefault="008245D8">
            <w:pPr>
              <w:autoSpaceDE w:val="0"/>
              <w:autoSpaceDN w:val="0"/>
              <w:adjustRightInd w:val="0"/>
              <w:spacing w:line="380" w:lineRule="atLeast"/>
              <w:rPr>
                <w:del w:id="4863" w:author="Regina Casanova" w:date="2018-07-29T13:12:00Z"/>
                <w:rFonts w:cs="Times New Roman"/>
                <w:color w:val="000000"/>
                <w:lang w:val="es-PE"/>
              </w:rPr>
            </w:pPr>
            <w:del w:id="4864" w:author="Regina Casanova" w:date="2018-07-29T13:12:00Z">
              <w:r w:rsidRPr="00BA156B" w:rsidDel="00AB78DE">
                <w:rPr>
                  <w:rFonts w:cs="Times New Roman"/>
                  <w:color w:val="000000"/>
                  <w:lang w:val="es-PE"/>
                </w:rPr>
                <w:delText>Demora en consultorio externo</w:delText>
              </w:r>
            </w:del>
          </w:p>
        </w:tc>
      </w:tr>
      <w:tr w:rsidR="008245D8" w:rsidRPr="00BA156B" w:rsidDel="00AB78DE" w14:paraId="55F2A677" w14:textId="52511CF2" w:rsidTr="008245D8">
        <w:tblPrEx>
          <w:tblBorders>
            <w:top w:val="none" w:sz="0" w:space="0" w:color="auto"/>
          </w:tblBorders>
        </w:tblPrEx>
        <w:trPr>
          <w:del w:id="4865" w:author="Regina Casanova" w:date="2018-07-29T13:12:00Z"/>
        </w:trPr>
        <w:tc>
          <w:tcPr>
            <w:tcW w:w="1741" w:type="dxa"/>
            <w:tcBorders>
              <w:left w:val="single" w:sz="8" w:space="0" w:color="000000"/>
              <w:right w:val="single" w:sz="8" w:space="0" w:color="000000"/>
            </w:tcBorders>
            <w:shd w:val="clear" w:color="auto" w:fill="E1E0E0"/>
            <w:vAlign w:val="bottom"/>
          </w:tcPr>
          <w:p w14:paraId="6234E4D2" w14:textId="30E6CC6F" w:rsidR="008245D8" w:rsidRPr="00BA156B" w:rsidDel="00AB78DE" w:rsidRDefault="00BA156B">
            <w:pPr>
              <w:autoSpaceDE w:val="0"/>
              <w:autoSpaceDN w:val="0"/>
              <w:adjustRightInd w:val="0"/>
              <w:spacing w:line="380" w:lineRule="atLeast"/>
              <w:rPr>
                <w:del w:id="4866" w:author="Regina Casanova" w:date="2018-07-29T13:12:00Z"/>
                <w:rFonts w:cs="Times New Roman"/>
                <w:color w:val="000000"/>
                <w:lang w:val="es-PE"/>
              </w:rPr>
            </w:pPr>
            <w:del w:id="486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right w:val="single" w:sz="8" w:space="0" w:color="000000"/>
            </w:tcBorders>
            <w:shd w:val="clear" w:color="auto" w:fill="E1E0E0"/>
            <w:vAlign w:val="bottom"/>
          </w:tcPr>
          <w:p w14:paraId="223B3F28" w14:textId="213D9385" w:rsidR="008245D8" w:rsidRPr="00BA156B" w:rsidDel="00AB78DE" w:rsidRDefault="008245D8">
            <w:pPr>
              <w:autoSpaceDE w:val="0"/>
              <w:autoSpaceDN w:val="0"/>
              <w:adjustRightInd w:val="0"/>
              <w:spacing w:line="380" w:lineRule="atLeast"/>
              <w:rPr>
                <w:del w:id="4868" w:author="Regina Casanova" w:date="2018-07-29T13:12:00Z"/>
                <w:rFonts w:cs="Times New Roman"/>
                <w:color w:val="000000"/>
                <w:lang w:val="es-PE"/>
              </w:rPr>
            </w:pPr>
            <w:del w:id="4869" w:author="Regina Casanova" w:date="2018-07-29T13:12:00Z">
              <w:r w:rsidRPr="00BA156B" w:rsidDel="00AB78DE">
                <w:rPr>
                  <w:rFonts w:cs="Times New Roman"/>
                  <w:color w:val="000000"/>
                  <w:lang w:val="es-PE"/>
                </w:rPr>
                <w:delText>Demora en atención en emergencia</w:delText>
              </w:r>
            </w:del>
          </w:p>
        </w:tc>
      </w:tr>
      <w:tr w:rsidR="008245D8" w:rsidRPr="00BA156B" w:rsidDel="00AB78DE" w14:paraId="716EB3E2" w14:textId="6CE877B0" w:rsidTr="008245D8">
        <w:trPr>
          <w:del w:id="4870" w:author="Regina Casanova" w:date="2018-07-29T13:12:00Z"/>
        </w:trPr>
        <w:tc>
          <w:tcPr>
            <w:tcW w:w="1741" w:type="dxa"/>
            <w:tcBorders>
              <w:left w:val="single" w:sz="8" w:space="0" w:color="000000"/>
              <w:bottom w:val="single" w:sz="8" w:space="0" w:color="000000"/>
              <w:right w:val="single" w:sz="8" w:space="0" w:color="000000"/>
            </w:tcBorders>
            <w:vAlign w:val="bottom"/>
          </w:tcPr>
          <w:p w14:paraId="58E90144" w14:textId="316497DA" w:rsidR="008245D8" w:rsidRPr="00BA156B" w:rsidDel="00AB78DE" w:rsidRDefault="00BA156B">
            <w:pPr>
              <w:autoSpaceDE w:val="0"/>
              <w:autoSpaceDN w:val="0"/>
              <w:adjustRightInd w:val="0"/>
              <w:spacing w:line="380" w:lineRule="atLeast"/>
              <w:rPr>
                <w:del w:id="4871" w:author="Regina Casanova" w:date="2018-07-29T13:12:00Z"/>
                <w:rFonts w:cs="Times New Roman"/>
                <w:color w:val="000000"/>
                <w:lang w:val="es-PE"/>
              </w:rPr>
            </w:pPr>
            <w:del w:id="48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#9</w:delText>
              </w:r>
            </w:del>
          </w:p>
        </w:tc>
        <w:tc>
          <w:tcPr>
            <w:tcW w:w="12452" w:type="dxa"/>
            <w:tcBorders>
              <w:bottom w:val="single" w:sz="8" w:space="0" w:color="000000"/>
              <w:right w:val="single" w:sz="8" w:space="0" w:color="000000"/>
            </w:tcBorders>
            <w:vAlign w:val="bottom"/>
          </w:tcPr>
          <w:p w14:paraId="7DE265F7" w14:textId="7B22461B" w:rsidR="008245D8" w:rsidRPr="00BA156B" w:rsidDel="00AB78DE" w:rsidRDefault="008245D8">
            <w:pPr>
              <w:autoSpaceDE w:val="0"/>
              <w:autoSpaceDN w:val="0"/>
              <w:adjustRightInd w:val="0"/>
              <w:spacing w:line="380" w:lineRule="atLeast"/>
              <w:rPr>
                <w:del w:id="4873" w:author="Regina Casanova" w:date="2018-07-29T13:12:00Z"/>
                <w:rFonts w:cs="Times New Roman"/>
                <w:color w:val="000000"/>
                <w:lang w:val="es-PE"/>
              </w:rPr>
            </w:pPr>
            <w:del w:id="4874" w:author="Regina Casanova" w:date="2018-07-29T13:12:00Z">
              <w:r w:rsidRPr="00BA156B" w:rsidDel="00AB78DE">
                <w:rPr>
                  <w:rFonts w:cs="Times New Roman"/>
                  <w:color w:val="000000"/>
                  <w:lang w:val="es-PE"/>
                </w:rPr>
                <w:delText>Demora en el proceso de admisión del asegurado (por personal no médico)</w:delText>
              </w:r>
            </w:del>
          </w:p>
        </w:tc>
      </w:tr>
    </w:tbl>
    <w:p w14:paraId="3EF7C862" w14:textId="2D447AC6" w:rsidR="008245D8" w:rsidRPr="00BA156B" w:rsidDel="00AB78DE" w:rsidRDefault="008245D8" w:rsidP="00A04522">
      <w:pPr>
        <w:spacing w:line="360" w:lineRule="auto"/>
        <w:jc w:val="both"/>
        <w:rPr>
          <w:del w:id="4875" w:author="Regina Casanova" w:date="2018-07-29T13:12:00Z"/>
          <w:rFonts w:cs="Times New Roman"/>
          <w:lang w:val="es-PE"/>
        </w:rPr>
      </w:pPr>
    </w:p>
    <w:p w14:paraId="42CF2501" w14:textId="63862D6B" w:rsidR="00BD5BF4" w:rsidRPr="00BA156B" w:rsidDel="001F11E4" w:rsidRDefault="00BD5BF4" w:rsidP="00A04522">
      <w:pPr>
        <w:spacing w:line="360" w:lineRule="auto"/>
        <w:jc w:val="both"/>
        <w:rPr>
          <w:del w:id="4876" w:author="Regina Casanova" w:date="2018-07-29T19:35:00Z"/>
          <w:rFonts w:cs="Times New Roman"/>
          <w:lang w:val="es-PE"/>
        </w:rPr>
        <w:sectPr w:rsidR="00BD5BF4" w:rsidRPr="00BA156B" w:rsidDel="001F11E4" w:rsidSect="005C14ED">
          <w:pgSz w:w="11900" w:h="16840" w:orient="portrait"/>
          <w:pgMar w:top="2268" w:right="1701" w:bottom="1418" w:left="1701" w:header="709" w:footer="709" w:gutter="0"/>
          <w:cols w:space="708"/>
          <w:titlePg/>
          <w:docGrid w:linePitch="360"/>
          <w:sectPrChange w:id="4877" w:author="Regina Casanova" w:date="2018-07-29T13:29:00Z">
            <w:sectPr w:rsidR="00BD5BF4" w:rsidRPr="00BA156B" w:rsidDel="001F11E4" w:rsidSect="005C14ED">
              <w:pgSz w:w="16840" w:h="11900" w:orient="landscape"/>
              <w:pgMar w:top="1701" w:right="1418" w:bottom="1701" w:left="2268" w:header="709" w:footer="709" w:gutter="0"/>
            </w:sectPr>
          </w:sectPrChange>
        </w:sectPr>
      </w:pPr>
    </w:p>
    <w:p w14:paraId="58A921BF" w14:textId="7243A212" w:rsidR="00A04522" w:rsidRPr="00842BF2" w:rsidRDefault="00A04522" w:rsidP="00842BF2">
      <w:pPr>
        <w:pStyle w:val="Ttulo2"/>
      </w:pPr>
      <w:bookmarkStart w:id="4878" w:name="_Toc520655727"/>
      <w:r w:rsidRPr="00D756B8">
        <w:t>Fase de Diseño</w:t>
      </w:r>
      <w:bookmarkEnd w:id="4878"/>
    </w:p>
    <w:p w14:paraId="6221FA27" w14:textId="77777777" w:rsidR="00BA63BC" w:rsidRPr="008D23C7" w:rsidRDefault="00BA63BC" w:rsidP="00BA63BC">
      <w:pPr>
        <w:pStyle w:val="Ttulo3"/>
        <w:rPr>
          <w:ins w:id="4879" w:author="Regina Casanova" w:date="2018-07-07T15:18:00Z"/>
        </w:rPr>
      </w:pPr>
      <w:bookmarkStart w:id="4880" w:name="_Toc520655728"/>
      <w:ins w:id="4881" w:author="Regina Casanova" w:date="2018-07-07T15:18:00Z">
        <w:r w:rsidRPr="008D23C7">
          <w:t>Tabla de requerimientos</w:t>
        </w:r>
        <w:bookmarkEnd w:id="4880"/>
      </w:ins>
    </w:p>
    <w:p w14:paraId="4C869610" w14:textId="42EDC6B8" w:rsidR="00BA63BC" w:rsidRPr="008D23C7" w:rsidRDefault="00BA63BC" w:rsidP="00BA63BC">
      <w:pPr>
        <w:pStyle w:val="Texto"/>
        <w:rPr>
          <w:ins w:id="4882" w:author="Regina Casanova" w:date="2018-07-07T15:18:00Z"/>
        </w:rPr>
      </w:pPr>
      <w:ins w:id="4883" w:author="Regina Casanova" w:date="2018-07-07T15:18:00Z">
        <w:r w:rsidRPr="00BA156B">
          <w:t xml:space="preserve">Con el análisis hecho se realizó una tabla de las necesidades de cada tipo de usuario. Se tuvieron en total 58 necesidades por los 3 tipos de usuarios, se eliminaron 3 de ellas por no estar en las competencias del estudio. Posteriormente, se pasó a encontrar necesidades similares entre los distintos tipos de usuario, encontrándose 35 necesidades que se repetían entre los distintos tipos de usuario. De ellas, se identificaron 11 requerimientos del </w:t>
        </w:r>
      </w:ins>
      <w:ins w:id="4884" w:author="Regina Casanova" w:date="2018-07-29T19:16:00Z">
        <w:r w:rsidR="00F95B03">
          <w:t>aplicativo informático</w:t>
        </w:r>
      </w:ins>
      <w:ins w:id="4885" w:author="Regina Casanova" w:date="2018-07-07T15:18:00Z">
        <w:r>
          <w:t xml:space="preserve"> </w:t>
        </w:r>
        <w:r w:rsidRPr="00BA156B">
          <w:t>que podían resolver las 35 necesidades y se identificó 1 requerimiento por cada una de las 20 necesidades restantes. Se obtuvo una tabla con un total de 31 requerimientos, a los cuales se les dio un valor de prioridad a cada uno, siendo “1” por prioridad baja, “2” por prioridad media y “3” por prioridad alta.</w:t>
        </w:r>
      </w:ins>
    </w:p>
    <w:p w14:paraId="6237D33B" w14:textId="35A6D88F" w:rsidR="00BA63BC" w:rsidRPr="008D23C7" w:rsidRDefault="00BA63BC" w:rsidP="00BA63BC">
      <w:pPr>
        <w:pStyle w:val="Texto"/>
        <w:rPr>
          <w:ins w:id="4886" w:author="Regina Casanova" w:date="2018-07-07T15:18:00Z"/>
        </w:rPr>
      </w:pPr>
      <w:ins w:id="4887" w:author="Regina Casanova" w:date="2018-07-07T15:18:00Z">
        <w:r w:rsidRPr="00BA156B">
          <w:t xml:space="preserve">Al finalizar la etapa de análisis de necesidades y requerimientos, se vio necesario continuar con el modelo de ‘Solicitudes’ usado por SUSALUD. Con este modelo, se iban a poder recibir tanto reclamos, como consultas y sugerencias dentro del mismo </w:t>
        </w:r>
      </w:ins>
      <w:ins w:id="4888" w:author="Regina Casanova" w:date="2018-07-29T19:16:00Z">
        <w:r w:rsidR="00F95B03">
          <w:t>aplicativo informático</w:t>
        </w:r>
      </w:ins>
      <w:ins w:id="4889" w:author="Regina Casanova" w:date="2018-07-07T15:18:00Z">
        <w:r w:rsidRPr="00BA156B">
          <w:t xml:space="preserve"> sin tener que realizar un </w:t>
        </w:r>
      </w:ins>
      <w:ins w:id="4890" w:author="Regina Casanova" w:date="2018-07-29T19:16:00Z">
        <w:r w:rsidR="00F95B03">
          <w:t>aplicativo informático</w:t>
        </w:r>
      </w:ins>
      <w:ins w:id="4891" w:author="Regina Casanova" w:date="2018-07-07T15:18:00Z">
        <w:r w:rsidRPr="00BA156B">
          <w:t xml:space="preserve"> </w:t>
        </w:r>
        <w:r w:rsidRPr="00BA156B">
          <w:lastRenderedPageBreak/>
          <w:t>diferente para cada uno de ellos. Lo único que agregaría a la idea original sería una opción donde se tiene que elegir el tipo de solicitud se desea presentar.</w:t>
        </w:r>
      </w:ins>
    </w:p>
    <w:p w14:paraId="12AF5C19" w14:textId="77777777" w:rsidR="00BA63BC" w:rsidRPr="00BA156B" w:rsidRDefault="00BA63BC" w:rsidP="00BA63BC">
      <w:pPr>
        <w:spacing w:line="360" w:lineRule="auto"/>
        <w:jc w:val="both"/>
        <w:rPr>
          <w:ins w:id="4892" w:author="Regina Casanova" w:date="2018-07-07T15:18:00Z"/>
          <w:rFonts w:cs="Times New Roman"/>
          <w:lang w:val="es-PE"/>
        </w:rPr>
      </w:pPr>
      <w:ins w:id="4893" w:author="Regina Casanova" w:date="2018-07-07T15:18:00Z">
        <w:r w:rsidRPr="00BA156B">
          <w:rPr>
            <w:rFonts w:cs="Times New Roman"/>
            <w:lang w:val="es-PE"/>
          </w:rPr>
          <w:t>La tabla de requerimientos se presenta a continuación.</w:t>
        </w:r>
      </w:ins>
    </w:p>
    <w:p w14:paraId="6C6CE081" w14:textId="77777777" w:rsidR="00BA63BC" w:rsidRPr="00BA156B" w:rsidRDefault="00BA63BC" w:rsidP="00BA63BC">
      <w:pPr>
        <w:spacing w:line="360" w:lineRule="auto"/>
        <w:jc w:val="both"/>
        <w:rPr>
          <w:ins w:id="4894" w:author="Regina Casanova" w:date="2018-07-07T15:18:00Z"/>
          <w:rFonts w:cs="Times New Roman"/>
          <w:lang w:val="es-PE"/>
        </w:rPr>
        <w:sectPr w:rsidR="00BA63BC" w:rsidRPr="00BA156B" w:rsidSect="00823DF7">
          <w:pgSz w:w="11900" w:h="16840"/>
          <w:pgMar w:top="1701" w:right="1701" w:bottom="1701" w:left="2268" w:header="708" w:footer="708" w:gutter="0"/>
          <w:pgNumType w:start="1"/>
          <w:cols w:space="708"/>
          <w:titlePg/>
          <w:docGrid w:linePitch="360"/>
        </w:sectPr>
      </w:pPr>
    </w:p>
    <w:p w14:paraId="27EDA243" w14:textId="77777777" w:rsidR="00BA63BC" w:rsidRPr="00BA156B" w:rsidRDefault="00BA63BC" w:rsidP="00BA63BC">
      <w:pPr>
        <w:spacing w:line="360" w:lineRule="auto"/>
        <w:jc w:val="center"/>
        <w:rPr>
          <w:ins w:id="4895" w:author="Regina Casanova" w:date="2018-07-07T15:18:00Z"/>
          <w:rFonts w:cs="Times New Roman"/>
          <w:b/>
          <w:lang w:val="es-PE"/>
        </w:rPr>
      </w:pPr>
      <w:ins w:id="4896" w:author="Regina Casanova" w:date="2018-07-07T15:18:00Z">
        <w:r w:rsidRPr="00BA156B">
          <w:rPr>
            <w:rFonts w:cs="Times New Roman"/>
            <w:b/>
            <w:lang w:val="es-PE"/>
          </w:rPr>
          <w:lastRenderedPageBreak/>
          <w:t>Tabla de requerimientos</w:t>
        </w:r>
      </w:ins>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BA63BC" w:rsidRPr="00BA156B" w14:paraId="27BE0B4E" w14:textId="77777777" w:rsidTr="004105E1">
        <w:trPr>
          <w:ins w:id="4897"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2769F4E" w14:textId="77777777" w:rsidR="00BA63BC" w:rsidRPr="00BA156B" w:rsidRDefault="00BA63BC" w:rsidP="004105E1">
            <w:pPr>
              <w:autoSpaceDE w:val="0"/>
              <w:autoSpaceDN w:val="0"/>
              <w:adjustRightInd w:val="0"/>
              <w:spacing w:line="360" w:lineRule="atLeast"/>
              <w:rPr>
                <w:ins w:id="4898" w:author="Regina Casanova" w:date="2018-07-07T15:18:00Z"/>
                <w:rFonts w:cs="Times New Roman"/>
                <w:b/>
                <w:bCs/>
                <w:color w:val="000000"/>
                <w:lang w:val="es-PE"/>
              </w:rPr>
            </w:pPr>
            <w:ins w:id="4899" w:author="Regina Casanova" w:date="2018-07-07T15:18:00Z">
              <w:r w:rsidRPr="00BA156B">
                <w:rPr>
                  <w:rFonts w:cs="Times New Roman"/>
                  <w:b/>
                  <w:bCs/>
                  <w:color w:val="000000"/>
                  <w:lang w:val="es-PE"/>
                </w:rPr>
                <w:t>Nº</w:t>
              </w:r>
            </w:ins>
          </w:p>
        </w:tc>
        <w:tc>
          <w:tcPr>
            <w:tcW w:w="1715" w:type="dxa"/>
            <w:tcBorders>
              <w:top w:val="single" w:sz="8" w:space="0" w:color="000000"/>
              <w:bottom w:val="single" w:sz="8" w:space="0" w:color="000000"/>
              <w:right w:val="single" w:sz="8" w:space="0" w:color="000000"/>
            </w:tcBorders>
            <w:shd w:val="clear" w:color="auto" w:fill="A5B9E1"/>
            <w:vAlign w:val="bottom"/>
          </w:tcPr>
          <w:p w14:paraId="7BCA71A9" w14:textId="77777777" w:rsidR="00BA63BC" w:rsidRPr="00BA156B" w:rsidRDefault="00BA63BC" w:rsidP="004105E1">
            <w:pPr>
              <w:autoSpaceDE w:val="0"/>
              <w:autoSpaceDN w:val="0"/>
              <w:adjustRightInd w:val="0"/>
              <w:spacing w:line="360" w:lineRule="atLeast"/>
              <w:rPr>
                <w:ins w:id="4900" w:author="Regina Casanova" w:date="2018-07-07T15:18:00Z"/>
                <w:rFonts w:cs="Times New Roman"/>
                <w:b/>
                <w:bCs/>
                <w:color w:val="000000"/>
                <w:lang w:val="es-PE"/>
              </w:rPr>
            </w:pPr>
            <w:ins w:id="4901" w:author="Regina Casanova" w:date="2018-07-07T15:18:00Z">
              <w:r w:rsidRPr="00BA156B">
                <w:rPr>
                  <w:rFonts w:cs="Times New Roman"/>
                  <w:b/>
                  <w:bCs/>
                  <w:color w:val="000000"/>
                  <w:lang w:val="es-PE"/>
                </w:rPr>
                <w:t>Tipo de Usuario</w:t>
              </w:r>
            </w:ins>
          </w:p>
        </w:tc>
        <w:tc>
          <w:tcPr>
            <w:tcW w:w="2501" w:type="dxa"/>
            <w:tcBorders>
              <w:top w:val="single" w:sz="8" w:space="0" w:color="000000"/>
              <w:bottom w:val="single" w:sz="8" w:space="0" w:color="000000"/>
              <w:right w:val="single" w:sz="8" w:space="0" w:color="000000"/>
            </w:tcBorders>
            <w:shd w:val="clear" w:color="auto" w:fill="A5B9E1"/>
            <w:vAlign w:val="bottom"/>
          </w:tcPr>
          <w:p w14:paraId="20776A0A" w14:textId="77777777" w:rsidR="00BA63BC" w:rsidRPr="00BA156B" w:rsidRDefault="00BA63BC" w:rsidP="004105E1">
            <w:pPr>
              <w:autoSpaceDE w:val="0"/>
              <w:autoSpaceDN w:val="0"/>
              <w:adjustRightInd w:val="0"/>
              <w:spacing w:line="360" w:lineRule="atLeast"/>
              <w:rPr>
                <w:ins w:id="4902" w:author="Regina Casanova" w:date="2018-07-07T15:18:00Z"/>
                <w:rFonts w:cs="Times New Roman"/>
                <w:b/>
                <w:bCs/>
                <w:color w:val="000000"/>
                <w:lang w:val="es-PE"/>
              </w:rPr>
            </w:pPr>
            <w:ins w:id="4903" w:author="Regina Casanova" w:date="2018-07-07T15:18:00Z">
              <w:r w:rsidRPr="00BA156B">
                <w:rPr>
                  <w:rFonts w:cs="Times New Roman"/>
                  <w:b/>
                  <w:bCs/>
                  <w:color w:val="000000"/>
                  <w:lang w:val="es-PE"/>
                </w:rPr>
                <w:t>Requerimiento</w:t>
              </w:r>
            </w:ins>
          </w:p>
        </w:tc>
        <w:tc>
          <w:tcPr>
            <w:tcW w:w="5380" w:type="dxa"/>
            <w:tcBorders>
              <w:top w:val="single" w:sz="8" w:space="0" w:color="000000"/>
              <w:bottom w:val="single" w:sz="8" w:space="0" w:color="000000"/>
              <w:right w:val="single" w:sz="8" w:space="0" w:color="000000"/>
            </w:tcBorders>
            <w:shd w:val="clear" w:color="auto" w:fill="A5B9E1"/>
            <w:vAlign w:val="bottom"/>
          </w:tcPr>
          <w:p w14:paraId="202BCF09" w14:textId="77777777" w:rsidR="00BA63BC" w:rsidRPr="00BA156B" w:rsidRDefault="00BA63BC" w:rsidP="004105E1">
            <w:pPr>
              <w:autoSpaceDE w:val="0"/>
              <w:autoSpaceDN w:val="0"/>
              <w:adjustRightInd w:val="0"/>
              <w:spacing w:line="360" w:lineRule="atLeast"/>
              <w:rPr>
                <w:ins w:id="4904" w:author="Regina Casanova" w:date="2018-07-07T15:18:00Z"/>
                <w:rFonts w:cs="Times New Roman"/>
                <w:b/>
                <w:bCs/>
                <w:color w:val="000000"/>
                <w:lang w:val="es-PE"/>
              </w:rPr>
            </w:pPr>
            <w:ins w:id="4905" w:author="Regina Casanova" w:date="2018-07-07T15:18:00Z">
              <w:r w:rsidRPr="00BA156B">
                <w:rPr>
                  <w:rFonts w:cs="Times New Roman"/>
                  <w:b/>
                  <w:bCs/>
                  <w:color w:val="000000"/>
                  <w:lang w:val="es-PE"/>
                </w:rPr>
                <w:t>Historia de Usuario</w:t>
              </w:r>
            </w:ins>
          </w:p>
        </w:tc>
        <w:tc>
          <w:tcPr>
            <w:tcW w:w="2341" w:type="dxa"/>
            <w:tcBorders>
              <w:top w:val="single" w:sz="8" w:space="0" w:color="000000"/>
              <w:bottom w:val="single" w:sz="8" w:space="0" w:color="000000"/>
              <w:right w:val="single" w:sz="8" w:space="0" w:color="000000"/>
            </w:tcBorders>
            <w:shd w:val="clear" w:color="auto" w:fill="A5B9E1"/>
            <w:vAlign w:val="bottom"/>
          </w:tcPr>
          <w:p w14:paraId="4BB25819" w14:textId="77777777" w:rsidR="00BA63BC" w:rsidRPr="00BA156B" w:rsidRDefault="00BA63BC" w:rsidP="004105E1">
            <w:pPr>
              <w:autoSpaceDE w:val="0"/>
              <w:autoSpaceDN w:val="0"/>
              <w:adjustRightInd w:val="0"/>
              <w:spacing w:line="360" w:lineRule="atLeast"/>
              <w:rPr>
                <w:ins w:id="4906" w:author="Regina Casanova" w:date="2018-07-07T15:18:00Z"/>
                <w:rFonts w:cs="Times New Roman"/>
                <w:b/>
                <w:bCs/>
                <w:color w:val="000000"/>
                <w:lang w:val="es-PE"/>
              </w:rPr>
            </w:pPr>
            <w:ins w:id="4907" w:author="Regina Casanova" w:date="2018-07-07T15:18:00Z">
              <w:r w:rsidRPr="00BA156B">
                <w:rPr>
                  <w:rFonts w:cs="Times New Roman"/>
                  <w:b/>
                  <w:bCs/>
                  <w:color w:val="000000"/>
                  <w:lang w:val="es-PE"/>
                </w:rPr>
                <w:t>Características de Diseño</w:t>
              </w:r>
            </w:ins>
          </w:p>
        </w:tc>
        <w:tc>
          <w:tcPr>
            <w:tcW w:w="1559" w:type="dxa"/>
            <w:tcBorders>
              <w:top w:val="single" w:sz="8" w:space="0" w:color="000000"/>
              <w:bottom w:val="single" w:sz="8" w:space="0" w:color="000000"/>
              <w:right w:val="single" w:sz="8" w:space="0" w:color="000000"/>
            </w:tcBorders>
            <w:shd w:val="clear" w:color="auto" w:fill="A5B9E1"/>
            <w:vAlign w:val="bottom"/>
          </w:tcPr>
          <w:p w14:paraId="13EA8A08" w14:textId="77777777" w:rsidR="00BA63BC" w:rsidRPr="00BA156B" w:rsidRDefault="00BA63BC" w:rsidP="004105E1">
            <w:pPr>
              <w:autoSpaceDE w:val="0"/>
              <w:autoSpaceDN w:val="0"/>
              <w:adjustRightInd w:val="0"/>
              <w:spacing w:line="360" w:lineRule="atLeast"/>
              <w:ind w:right="395"/>
              <w:rPr>
                <w:ins w:id="4908" w:author="Regina Casanova" w:date="2018-07-07T15:18:00Z"/>
                <w:rFonts w:cs="Times New Roman"/>
                <w:b/>
                <w:bCs/>
                <w:color w:val="000000"/>
                <w:lang w:val="es-PE"/>
              </w:rPr>
            </w:pPr>
            <w:ins w:id="4909" w:author="Regina Casanova" w:date="2018-07-07T15:18:00Z">
              <w:r w:rsidRPr="00BA156B">
                <w:rPr>
                  <w:rFonts w:cs="Times New Roman"/>
                  <w:b/>
                  <w:bCs/>
                  <w:color w:val="000000"/>
                  <w:lang w:val="es-PE"/>
                </w:rPr>
                <w:t>Prioridad</w:t>
              </w:r>
            </w:ins>
          </w:p>
        </w:tc>
      </w:tr>
      <w:tr w:rsidR="00BA63BC" w:rsidRPr="00BA156B" w14:paraId="13835352" w14:textId="77777777" w:rsidTr="004105E1">
        <w:tblPrEx>
          <w:tblBorders>
            <w:top w:val="none" w:sz="0" w:space="0" w:color="auto"/>
          </w:tblBorders>
        </w:tblPrEx>
        <w:trPr>
          <w:ins w:id="4910" w:author="Regina Casanova" w:date="2018-07-07T15:18:00Z"/>
        </w:trPr>
        <w:tc>
          <w:tcPr>
            <w:tcW w:w="504" w:type="dxa"/>
            <w:tcBorders>
              <w:left w:val="single" w:sz="8" w:space="0" w:color="000000"/>
              <w:bottom w:val="single" w:sz="8" w:space="0" w:color="000000"/>
              <w:right w:val="single" w:sz="8" w:space="0" w:color="000000"/>
            </w:tcBorders>
            <w:vAlign w:val="bottom"/>
          </w:tcPr>
          <w:p w14:paraId="40C4843B" w14:textId="77777777" w:rsidR="00BA63BC" w:rsidRPr="00BA156B" w:rsidRDefault="00BA63BC" w:rsidP="004105E1">
            <w:pPr>
              <w:autoSpaceDE w:val="0"/>
              <w:autoSpaceDN w:val="0"/>
              <w:adjustRightInd w:val="0"/>
              <w:spacing w:line="360" w:lineRule="atLeast"/>
              <w:jc w:val="right"/>
              <w:rPr>
                <w:ins w:id="4911" w:author="Regina Casanova" w:date="2018-07-07T15:18:00Z"/>
                <w:rFonts w:cs="Times New Roman"/>
                <w:color w:val="000000"/>
                <w:lang w:val="es-PE"/>
              </w:rPr>
            </w:pPr>
            <w:ins w:id="4912" w:author="Regina Casanova" w:date="2018-07-07T15:18:00Z">
              <w:r w:rsidRPr="00BA156B">
                <w:rPr>
                  <w:rFonts w:cs="Times New Roman"/>
                  <w:color w:val="000000"/>
                  <w:lang w:val="es-PE"/>
                </w:rPr>
                <w:t>1</w:t>
              </w:r>
            </w:ins>
          </w:p>
        </w:tc>
        <w:tc>
          <w:tcPr>
            <w:tcW w:w="1715" w:type="dxa"/>
            <w:tcBorders>
              <w:bottom w:val="single" w:sz="8" w:space="0" w:color="000000"/>
              <w:right w:val="single" w:sz="8" w:space="0" w:color="000000"/>
            </w:tcBorders>
            <w:vAlign w:val="bottom"/>
          </w:tcPr>
          <w:p w14:paraId="4E119D8E" w14:textId="77777777" w:rsidR="00BA63BC" w:rsidRPr="00BA156B" w:rsidRDefault="00BA63BC" w:rsidP="004105E1">
            <w:pPr>
              <w:autoSpaceDE w:val="0"/>
              <w:autoSpaceDN w:val="0"/>
              <w:adjustRightInd w:val="0"/>
              <w:spacing w:line="360" w:lineRule="atLeast"/>
              <w:rPr>
                <w:ins w:id="4913" w:author="Regina Casanova" w:date="2018-07-07T15:18:00Z"/>
                <w:rFonts w:cs="Times New Roman"/>
                <w:color w:val="000000"/>
                <w:lang w:val="es-PE"/>
              </w:rPr>
            </w:pPr>
            <w:ins w:id="4914"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4D62D6D" w14:textId="77777777" w:rsidR="00BA63BC" w:rsidRPr="00BA156B" w:rsidRDefault="00BA63BC" w:rsidP="004105E1">
            <w:pPr>
              <w:autoSpaceDE w:val="0"/>
              <w:autoSpaceDN w:val="0"/>
              <w:adjustRightInd w:val="0"/>
              <w:spacing w:line="360" w:lineRule="atLeast"/>
              <w:rPr>
                <w:ins w:id="4915" w:author="Regina Casanova" w:date="2018-07-07T15:18:00Z"/>
                <w:rFonts w:cs="Times New Roman"/>
                <w:color w:val="000000"/>
                <w:lang w:val="es-PE"/>
              </w:rPr>
            </w:pPr>
            <w:ins w:id="4916" w:author="Regina Casanova" w:date="2018-07-07T15:18:00Z">
              <w:r w:rsidRPr="00BA156B">
                <w:rPr>
                  <w:rFonts w:cs="Times New Roman"/>
                  <w:color w:val="000000"/>
                  <w:lang w:val="es-PE"/>
                </w:rPr>
                <w:t>Motivos de reclamos</w:t>
              </w:r>
            </w:ins>
          </w:p>
        </w:tc>
        <w:tc>
          <w:tcPr>
            <w:tcW w:w="5380" w:type="dxa"/>
            <w:tcBorders>
              <w:bottom w:val="single" w:sz="8" w:space="0" w:color="000000"/>
              <w:right w:val="single" w:sz="8" w:space="0" w:color="000000"/>
            </w:tcBorders>
            <w:vAlign w:val="bottom"/>
          </w:tcPr>
          <w:p w14:paraId="77996418" w14:textId="77777777" w:rsidR="00BA63BC" w:rsidRPr="00BA156B" w:rsidRDefault="00BA63BC" w:rsidP="004105E1">
            <w:pPr>
              <w:autoSpaceDE w:val="0"/>
              <w:autoSpaceDN w:val="0"/>
              <w:adjustRightInd w:val="0"/>
              <w:spacing w:line="360" w:lineRule="atLeast"/>
              <w:rPr>
                <w:ins w:id="4917" w:author="Regina Casanova" w:date="2018-07-07T15:18:00Z"/>
                <w:rFonts w:cs="Times New Roman"/>
                <w:color w:val="000000"/>
                <w:lang w:val="es-PE"/>
              </w:rPr>
            </w:pPr>
            <w:ins w:id="4918" w:author="Regina Casanova" w:date="2018-07-07T15:18:00Z">
              <w:r>
                <w:rPr>
                  <w:rFonts w:cs="Times New Roman"/>
                  <w:color w:val="000000"/>
                  <w:lang w:val="es-PE"/>
                </w:rPr>
                <w:t>Co</w:t>
              </w:r>
              <w:r w:rsidRPr="00BA156B">
                <w:rPr>
                  <w:rFonts w:cs="Times New Roman"/>
                  <w:color w:val="000000"/>
                  <w:lang w:val="es-PE"/>
                </w:rPr>
                <w:t>mo trabajador administrativo de SUSALUD quiero conocer los motivos de los reclamos para saber dónde proponer mejoras</w:t>
              </w:r>
            </w:ins>
          </w:p>
        </w:tc>
        <w:tc>
          <w:tcPr>
            <w:tcW w:w="2341" w:type="dxa"/>
            <w:tcBorders>
              <w:bottom w:val="single" w:sz="8" w:space="0" w:color="000000"/>
              <w:right w:val="single" w:sz="8" w:space="0" w:color="000000"/>
            </w:tcBorders>
            <w:vAlign w:val="bottom"/>
          </w:tcPr>
          <w:p w14:paraId="52A1E115" w14:textId="77777777" w:rsidR="00BA63BC" w:rsidRPr="00BA156B" w:rsidRDefault="00BA63BC" w:rsidP="004105E1">
            <w:pPr>
              <w:autoSpaceDE w:val="0"/>
              <w:autoSpaceDN w:val="0"/>
              <w:adjustRightInd w:val="0"/>
              <w:spacing w:line="360" w:lineRule="atLeast"/>
              <w:rPr>
                <w:ins w:id="4919" w:author="Regina Casanova" w:date="2018-07-07T15:18:00Z"/>
                <w:rFonts w:cs="Times New Roman"/>
                <w:color w:val="000000"/>
                <w:lang w:val="es-PE"/>
              </w:rPr>
            </w:pPr>
            <w:ins w:id="4920" w:author="Regina Casanova" w:date="2018-07-07T15:18:00Z">
              <w:r w:rsidRPr="00BA156B">
                <w:rPr>
                  <w:rFonts w:cs="Times New Roman"/>
                  <w:color w:val="000000"/>
                  <w:lang w:val="es-PE"/>
                </w:rPr>
                <w:t>Gráficos por tipo de reclamo (pie chart)</w:t>
              </w:r>
            </w:ins>
          </w:p>
        </w:tc>
        <w:tc>
          <w:tcPr>
            <w:tcW w:w="1559" w:type="dxa"/>
            <w:tcBorders>
              <w:bottom w:val="single" w:sz="8" w:space="0" w:color="000000"/>
              <w:right w:val="single" w:sz="8" w:space="0" w:color="000000"/>
            </w:tcBorders>
            <w:vAlign w:val="bottom"/>
          </w:tcPr>
          <w:p w14:paraId="2744BFEB" w14:textId="77777777" w:rsidR="00BA63BC" w:rsidRPr="00BA156B" w:rsidRDefault="00BA63BC" w:rsidP="004105E1">
            <w:pPr>
              <w:autoSpaceDE w:val="0"/>
              <w:autoSpaceDN w:val="0"/>
              <w:adjustRightInd w:val="0"/>
              <w:spacing w:line="360" w:lineRule="atLeast"/>
              <w:rPr>
                <w:ins w:id="4921" w:author="Regina Casanova" w:date="2018-07-07T15:18:00Z"/>
                <w:rFonts w:cs="Times New Roman"/>
                <w:color w:val="000000"/>
                <w:lang w:val="es-PE"/>
              </w:rPr>
            </w:pPr>
            <w:ins w:id="4922" w:author="Regina Casanova" w:date="2018-07-07T15:18:00Z">
              <w:r w:rsidRPr="00BA156B">
                <w:rPr>
                  <w:rFonts w:cs="Times New Roman"/>
                  <w:color w:val="000000"/>
                  <w:lang w:val="es-PE"/>
                </w:rPr>
                <w:t>Alto - 3</w:t>
              </w:r>
            </w:ins>
          </w:p>
        </w:tc>
      </w:tr>
      <w:tr w:rsidR="00BA63BC" w:rsidRPr="00BA156B" w14:paraId="0DB3D699" w14:textId="77777777" w:rsidTr="004105E1">
        <w:tblPrEx>
          <w:tblBorders>
            <w:top w:val="none" w:sz="0" w:space="0" w:color="auto"/>
          </w:tblBorders>
        </w:tblPrEx>
        <w:trPr>
          <w:ins w:id="492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02610" w14:textId="77777777" w:rsidR="00BA63BC" w:rsidRPr="00BA156B" w:rsidRDefault="00BA63BC" w:rsidP="004105E1">
            <w:pPr>
              <w:autoSpaceDE w:val="0"/>
              <w:autoSpaceDN w:val="0"/>
              <w:adjustRightInd w:val="0"/>
              <w:spacing w:line="360" w:lineRule="atLeast"/>
              <w:jc w:val="right"/>
              <w:rPr>
                <w:ins w:id="4924" w:author="Regina Casanova" w:date="2018-07-07T15:18:00Z"/>
                <w:rFonts w:cs="Times New Roman"/>
                <w:color w:val="000000"/>
                <w:lang w:val="es-PE"/>
              </w:rPr>
            </w:pPr>
            <w:ins w:id="4925" w:author="Regina Casanova" w:date="2018-07-07T15:18:00Z">
              <w:r w:rsidRPr="00BA156B">
                <w:rPr>
                  <w:rFonts w:cs="Times New Roman"/>
                  <w:color w:val="000000"/>
                  <w:lang w:val="es-PE"/>
                </w:rPr>
                <w:t>2</w:t>
              </w:r>
            </w:ins>
          </w:p>
        </w:tc>
        <w:tc>
          <w:tcPr>
            <w:tcW w:w="1715" w:type="dxa"/>
            <w:tcBorders>
              <w:bottom w:val="single" w:sz="8" w:space="0" w:color="000000"/>
              <w:right w:val="single" w:sz="8" w:space="0" w:color="000000"/>
            </w:tcBorders>
            <w:shd w:val="clear" w:color="auto" w:fill="E1E0E0"/>
            <w:vAlign w:val="bottom"/>
          </w:tcPr>
          <w:p w14:paraId="5C611345" w14:textId="77777777" w:rsidR="00BA63BC" w:rsidRPr="00BA156B" w:rsidRDefault="00BA63BC" w:rsidP="004105E1">
            <w:pPr>
              <w:autoSpaceDE w:val="0"/>
              <w:autoSpaceDN w:val="0"/>
              <w:adjustRightInd w:val="0"/>
              <w:spacing w:line="360" w:lineRule="atLeast"/>
              <w:rPr>
                <w:ins w:id="4926" w:author="Regina Casanova" w:date="2018-07-07T15:18:00Z"/>
                <w:rFonts w:cs="Times New Roman"/>
                <w:color w:val="000000"/>
                <w:lang w:val="es-PE"/>
              </w:rPr>
            </w:pPr>
            <w:ins w:id="4927"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132D27A5" w14:textId="77777777" w:rsidR="00BA63BC" w:rsidRPr="00BA156B" w:rsidRDefault="00BA63BC" w:rsidP="004105E1">
            <w:pPr>
              <w:autoSpaceDE w:val="0"/>
              <w:autoSpaceDN w:val="0"/>
              <w:adjustRightInd w:val="0"/>
              <w:spacing w:line="360" w:lineRule="atLeast"/>
              <w:rPr>
                <w:ins w:id="4928" w:author="Regina Casanova" w:date="2018-07-07T15:18:00Z"/>
                <w:rFonts w:cs="Times New Roman"/>
                <w:color w:val="000000"/>
                <w:lang w:val="es-PE"/>
              </w:rPr>
            </w:pPr>
            <w:ins w:id="4929" w:author="Regina Casanova" w:date="2018-07-07T15:18:00Z">
              <w:r w:rsidRPr="00BA156B">
                <w:rPr>
                  <w:rFonts w:cs="Times New Roman"/>
                  <w:color w:val="000000"/>
                  <w:lang w:val="es-PE"/>
                </w:rPr>
                <w:t>Inclusivo (gente con otras lenguas y discapacitadas)</w:t>
              </w:r>
            </w:ins>
          </w:p>
        </w:tc>
        <w:tc>
          <w:tcPr>
            <w:tcW w:w="5380" w:type="dxa"/>
            <w:tcBorders>
              <w:bottom w:val="single" w:sz="8" w:space="0" w:color="000000"/>
              <w:right w:val="single" w:sz="8" w:space="0" w:color="000000"/>
            </w:tcBorders>
            <w:shd w:val="clear" w:color="auto" w:fill="E1E0E0"/>
            <w:vAlign w:val="bottom"/>
          </w:tcPr>
          <w:p w14:paraId="465695CB" w14:textId="002AF662" w:rsidR="00BA63BC" w:rsidRPr="00BA156B" w:rsidRDefault="00BA63BC" w:rsidP="004105E1">
            <w:pPr>
              <w:autoSpaceDE w:val="0"/>
              <w:autoSpaceDN w:val="0"/>
              <w:adjustRightInd w:val="0"/>
              <w:spacing w:line="360" w:lineRule="atLeast"/>
              <w:rPr>
                <w:ins w:id="4930" w:author="Regina Casanova" w:date="2018-07-07T15:18:00Z"/>
                <w:rFonts w:cs="Times New Roman"/>
                <w:color w:val="000000"/>
                <w:lang w:val="es-PE"/>
              </w:rPr>
            </w:pPr>
            <w:ins w:id="4931"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este </w:t>
              </w:r>
            </w:ins>
            <w:ins w:id="4932" w:author="Regina Casanova" w:date="2018-07-29T19:16:00Z">
              <w:r w:rsidR="00F95B03">
                <w:rPr>
                  <w:rFonts w:cs="Times New Roman"/>
                  <w:color w:val="000000"/>
                  <w:lang w:val="es-PE"/>
                </w:rPr>
                <w:t>aplicativo informático</w:t>
              </w:r>
            </w:ins>
            <w:ins w:id="4933" w:author="Regina Casanova" w:date="2018-07-07T15:18:00Z">
              <w:r w:rsidRPr="00BA156B">
                <w:rPr>
                  <w:rFonts w:cs="Times New Roman"/>
                  <w:color w:val="000000"/>
                  <w:lang w:val="es-PE"/>
                </w:rPr>
                <w:t xml:space="preserve"> sea inclusivo para poder incluir a todos los ciudadanos</w:t>
              </w:r>
            </w:ins>
          </w:p>
        </w:tc>
        <w:tc>
          <w:tcPr>
            <w:tcW w:w="2341" w:type="dxa"/>
            <w:tcBorders>
              <w:bottom w:val="single" w:sz="8" w:space="0" w:color="000000"/>
              <w:right w:val="single" w:sz="8" w:space="0" w:color="000000"/>
            </w:tcBorders>
            <w:shd w:val="clear" w:color="auto" w:fill="E1E0E0"/>
            <w:vAlign w:val="bottom"/>
          </w:tcPr>
          <w:p w14:paraId="02BD7713" w14:textId="77777777" w:rsidR="00BA63BC" w:rsidRPr="00BA156B" w:rsidRDefault="00BA63BC" w:rsidP="004105E1">
            <w:pPr>
              <w:autoSpaceDE w:val="0"/>
              <w:autoSpaceDN w:val="0"/>
              <w:adjustRightInd w:val="0"/>
              <w:spacing w:line="360" w:lineRule="atLeast"/>
              <w:rPr>
                <w:ins w:id="4934" w:author="Regina Casanova" w:date="2018-07-07T15:18:00Z"/>
                <w:rFonts w:cs="Times New Roman"/>
                <w:color w:val="000000"/>
                <w:lang w:val="es-PE"/>
              </w:rPr>
            </w:pPr>
            <w:ins w:id="4935" w:author="Regina Casanova" w:date="2018-07-07T15:18:00Z">
              <w:r w:rsidRPr="00BA156B">
                <w:rPr>
                  <w:rFonts w:cs="Times New Roman"/>
                  <w:color w:val="000000"/>
                  <w:lang w:val="es-PE"/>
                </w:rPr>
                <w:t>Gestión de contenido para diversos idiomas</w:t>
              </w:r>
            </w:ins>
          </w:p>
        </w:tc>
        <w:tc>
          <w:tcPr>
            <w:tcW w:w="1559" w:type="dxa"/>
            <w:tcBorders>
              <w:bottom w:val="single" w:sz="8" w:space="0" w:color="000000"/>
              <w:right w:val="single" w:sz="8" w:space="0" w:color="000000"/>
            </w:tcBorders>
            <w:shd w:val="clear" w:color="auto" w:fill="E1E0E0"/>
            <w:vAlign w:val="bottom"/>
          </w:tcPr>
          <w:p w14:paraId="398DBDB7" w14:textId="77777777" w:rsidR="00BA63BC" w:rsidRPr="00BA156B" w:rsidRDefault="00BA63BC" w:rsidP="004105E1">
            <w:pPr>
              <w:autoSpaceDE w:val="0"/>
              <w:autoSpaceDN w:val="0"/>
              <w:adjustRightInd w:val="0"/>
              <w:spacing w:line="360" w:lineRule="atLeast"/>
              <w:rPr>
                <w:ins w:id="4936" w:author="Regina Casanova" w:date="2018-07-07T15:18:00Z"/>
                <w:rFonts w:cs="Times New Roman"/>
                <w:color w:val="000000"/>
                <w:lang w:val="es-PE"/>
              </w:rPr>
            </w:pPr>
            <w:ins w:id="4937" w:author="Regina Casanova" w:date="2018-07-07T15:18:00Z">
              <w:r w:rsidRPr="00BA156B">
                <w:rPr>
                  <w:rFonts w:cs="Times New Roman"/>
                  <w:color w:val="000000"/>
                  <w:lang w:val="es-PE"/>
                </w:rPr>
                <w:t>Medio - 2</w:t>
              </w:r>
            </w:ins>
          </w:p>
        </w:tc>
      </w:tr>
      <w:tr w:rsidR="00BA63BC" w:rsidRPr="00BA156B" w14:paraId="2686F422" w14:textId="77777777" w:rsidTr="004105E1">
        <w:tblPrEx>
          <w:tblBorders>
            <w:top w:val="none" w:sz="0" w:space="0" w:color="auto"/>
          </w:tblBorders>
        </w:tblPrEx>
        <w:trPr>
          <w:ins w:id="4938" w:author="Regina Casanova" w:date="2018-07-07T15:18:00Z"/>
        </w:trPr>
        <w:tc>
          <w:tcPr>
            <w:tcW w:w="504" w:type="dxa"/>
            <w:tcBorders>
              <w:left w:val="single" w:sz="8" w:space="0" w:color="000000"/>
              <w:bottom w:val="single" w:sz="8" w:space="0" w:color="000000"/>
              <w:right w:val="single" w:sz="8" w:space="0" w:color="000000"/>
            </w:tcBorders>
            <w:vAlign w:val="bottom"/>
          </w:tcPr>
          <w:p w14:paraId="473C7024" w14:textId="77777777" w:rsidR="00BA63BC" w:rsidRPr="00BA156B" w:rsidRDefault="00BA63BC" w:rsidP="004105E1">
            <w:pPr>
              <w:autoSpaceDE w:val="0"/>
              <w:autoSpaceDN w:val="0"/>
              <w:adjustRightInd w:val="0"/>
              <w:spacing w:line="360" w:lineRule="atLeast"/>
              <w:jc w:val="right"/>
              <w:rPr>
                <w:ins w:id="4939" w:author="Regina Casanova" w:date="2018-07-07T15:18:00Z"/>
                <w:rFonts w:cs="Times New Roman"/>
                <w:color w:val="000000"/>
                <w:lang w:val="es-PE"/>
              </w:rPr>
            </w:pPr>
            <w:ins w:id="4940" w:author="Regina Casanova" w:date="2018-07-07T15:18:00Z">
              <w:r w:rsidRPr="00BA156B">
                <w:rPr>
                  <w:rFonts w:cs="Times New Roman"/>
                  <w:color w:val="000000"/>
                  <w:lang w:val="es-PE"/>
                </w:rPr>
                <w:t>3</w:t>
              </w:r>
            </w:ins>
          </w:p>
        </w:tc>
        <w:tc>
          <w:tcPr>
            <w:tcW w:w="1715" w:type="dxa"/>
            <w:tcBorders>
              <w:bottom w:val="single" w:sz="8" w:space="0" w:color="000000"/>
              <w:right w:val="single" w:sz="8" w:space="0" w:color="000000"/>
            </w:tcBorders>
            <w:vAlign w:val="bottom"/>
          </w:tcPr>
          <w:p w14:paraId="74A6F6A2" w14:textId="77777777" w:rsidR="00BA63BC" w:rsidRPr="00BA156B" w:rsidRDefault="00BA63BC" w:rsidP="004105E1">
            <w:pPr>
              <w:autoSpaceDE w:val="0"/>
              <w:autoSpaceDN w:val="0"/>
              <w:adjustRightInd w:val="0"/>
              <w:spacing w:line="360" w:lineRule="atLeast"/>
              <w:rPr>
                <w:ins w:id="4941" w:author="Regina Casanova" w:date="2018-07-07T15:18:00Z"/>
                <w:rFonts w:cs="Times New Roman"/>
                <w:color w:val="000000"/>
                <w:lang w:val="es-PE"/>
              </w:rPr>
            </w:pPr>
            <w:ins w:id="4942"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445091B9" w14:textId="77777777" w:rsidR="00BA63BC" w:rsidRPr="00BA156B" w:rsidRDefault="00BA63BC" w:rsidP="004105E1">
            <w:pPr>
              <w:autoSpaceDE w:val="0"/>
              <w:autoSpaceDN w:val="0"/>
              <w:adjustRightInd w:val="0"/>
              <w:spacing w:line="360" w:lineRule="atLeast"/>
              <w:rPr>
                <w:ins w:id="4943" w:author="Regina Casanova" w:date="2018-07-07T15:18:00Z"/>
                <w:rFonts w:cs="Times New Roman"/>
                <w:color w:val="000000"/>
                <w:lang w:val="es-PE"/>
              </w:rPr>
            </w:pPr>
            <w:ins w:id="4944" w:author="Regina Casanova" w:date="2018-07-07T15:18:00Z">
              <w:r w:rsidRPr="00BA156B">
                <w:rPr>
                  <w:rFonts w:cs="Times New Roman"/>
                  <w:color w:val="000000"/>
                  <w:lang w:val="es-PE"/>
                </w:rPr>
                <w:t>Respuestas no específicas sino en general</w:t>
              </w:r>
            </w:ins>
          </w:p>
        </w:tc>
        <w:tc>
          <w:tcPr>
            <w:tcW w:w="5380" w:type="dxa"/>
            <w:tcBorders>
              <w:bottom w:val="single" w:sz="8" w:space="0" w:color="000000"/>
              <w:right w:val="single" w:sz="8" w:space="0" w:color="000000"/>
            </w:tcBorders>
            <w:vAlign w:val="bottom"/>
          </w:tcPr>
          <w:p w14:paraId="61F33D32" w14:textId="77777777" w:rsidR="00BA63BC" w:rsidRPr="00BA156B" w:rsidRDefault="00BA63BC" w:rsidP="004105E1">
            <w:pPr>
              <w:autoSpaceDE w:val="0"/>
              <w:autoSpaceDN w:val="0"/>
              <w:adjustRightInd w:val="0"/>
              <w:spacing w:line="360" w:lineRule="atLeast"/>
              <w:rPr>
                <w:ins w:id="4945" w:author="Regina Casanova" w:date="2018-07-07T15:18:00Z"/>
                <w:rFonts w:cs="Times New Roman"/>
                <w:color w:val="000000"/>
                <w:lang w:val="es-PE"/>
              </w:rPr>
            </w:pPr>
            <w:ins w:id="4946" w:author="Regina Casanova" w:date="2018-07-07T15:18:00Z">
              <w:r>
                <w:rPr>
                  <w:rFonts w:cs="Times New Roman"/>
                  <w:color w:val="000000"/>
                  <w:lang w:val="es-PE"/>
                </w:rPr>
                <w:t>Co</w:t>
              </w:r>
              <w:r w:rsidRPr="00BA156B">
                <w:rPr>
                  <w:rFonts w:cs="Times New Roman"/>
                  <w:color w:val="000000"/>
                  <w:lang w:val="es-PE"/>
                </w:rPr>
                <w:t>mo trabajador administrativo de SUSALUD quiero que se implementen mejoras para todos los ciudadanos para poder mejorar el servicio de atención en salud</w:t>
              </w:r>
            </w:ins>
          </w:p>
        </w:tc>
        <w:tc>
          <w:tcPr>
            <w:tcW w:w="2341" w:type="dxa"/>
            <w:tcBorders>
              <w:bottom w:val="single" w:sz="8" w:space="0" w:color="000000"/>
              <w:right w:val="single" w:sz="8" w:space="0" w:color="000000"/>
            </w:tcBorders>
            <w:vAlign w:val="bottom"/>
          </w:tcPr>
          <w:p w14:paraId="4B7FA2F2" w14:textId="77777777" w:rsidR="00BA63BC" w:rsidRPr="00BA156B" w:rsidRDefault="00BA63BC" w:rsidP="004105E1">
            <w:pPr>
              <w:autoSpaceDE w:val="0"/>
              <w:autoSpaceDN w:val="0"/>
              <w:adjustRightInd w:val="0"/>
              <w:spacing w:line="360" w:lineRule="atLeast"/>
              <w:rPr>
                <w:ins w:id="4947" w:author="Regina Casanova" w:date="2018-07-07T15:18:00Z"/>
                <w:rFonts w:cs="Times New Roman"/>
                <w:color w:val="000000"/>
                <w:lang w:val="es-PE"/>
              </w:rPr>
            </w:pPr>
            <w:ins w:id="4948" w:author="Regina Casanova" w:date="2018-07-07T15:18:00Z">
              <w:r w:rsidRPr="00BA156B">
                <w:rPr>
                  <w:rFonts w:cs="Times New Roman"/>
                  <w:color w:val="000000"/>
                  <w:lang w:val="es-PE"/>
                </w:rPr>
                <w:t>Análisis del reclamo para solución general sobre el tipo de reclamo</w:t>
              </w:r>
            </w:ins>
          </w:p>
        </w:tc>
        <w:tc>
          <w:tcPr>
            <w:tcW w:w="1559" w:type="dxa"/>
            <w:tcBorders>
              <w:bottom w:val="single" w:sz="8" w:space="0" w:color="000000"/>
              <w:right w:val="single" w:sz="8" w:space="0" w:color="000000"/>
            </w:tcBorders>
            <w:vAlign w:val="bottom"/>
          </w:tcPr>
          <w:p w14:paraId="7A9AFA72" w14:textId="77777777" w:rsidR="00BA63BC" w:rsidRPr="00BA156B" w:rsidRDefault="00BA63BC" w:rsidP="004105E1">
            <w:pPr>
              <w:autoSpaceDE w:val="0"/>
              <w:autoSpaceDN w:val="0"/>
              <w:adjustRightInd w:val="0"/>
              <w:spacing w:line="360" w:lineRule="atLeast"/>
              <w:rPr>
                <w:ins w:id="4949" w:author="Regina Casanova" w:date="2018-07-07T15:18:00Z"/>
                <w:rFonts w:cs="Times New Roman"/>
                <w:color w:val="000000"/>
                <w:lang w:val="es-PE"/>
              </w:rPr>
            </w:pPr>
            <w:ins w:id="4950" w:author="Regina Casanova" w:date="2018-07-07T15:18:00Z">
              <w:r w:rsidRPr="00BA156B">
                <w:rPr>
                  <w:rFonts w:cs="Times New Roman"/>
                  <w:color w:val="000000"/>
                  <w:lang w:val="es-PE"/>
                </w:rPr>
                <w:t>Medio - 2</w:t>
              </w:r>
            </w:ins>
          </w:p>
        </w:tc>
      </w:tr>
      <w:tr w:rsidR="00BA63BC" w:rsidRPr="00BA156B" w14:paraId="2EDE3DFC" w14:textId="77777777" w:rsidTr="004105E1">
        <w:tblPrEx>
          <w:tblBorders>
            <w:top w:val="none" w:sz="0" w:space="0" w:color="auto"/>
          </w:tblBorders>
        </w:tblPrEx>
        <w:trPr>
          <w:ins w:id="495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25074A0" w14:textId="77777777" w:rsidR="00BA63BC" w:rsidRPr="00BA156B" w:rsidRDefault="00BA63BC" w:rsidP="004105E1">
            <w:pPr>
              <w:autoSpaceDE w:val="0"/>
              <w:autoSpaceDN w:val="0"/>
              <w:adjustRightInd w:val="0"/>
              <w:spacing w:line="360" w:lineRule="atLeast"/>
              <w:jc w:val="right"/>
              <w:rPr>
                <w:ins w:id="4952" w:author="Regina Casanova" w:date="2018-07-07T15:18:00Z"/>
                <w:rFonts w:cs="Times New Roman"/>
                <w:color w:val="000000"/>
                <w:lang w:val="es-PE"/>
              </w:rPr>
            </w:pPr>
            <w:ins w:id="4953" w:author="Regina Casanova" w:date="2018-07-07T15:18:00Z">
              <w:r w:rsidRPr="00BA156B">
                <w:rPr>
                  <w:rFonts w:cs="Times New Roman"/>
                  <w:color w:val="000000"/>
                  <w:lang w:val="es-PE"/>
                </w:rPr>
                <w:t>4</w:t>
              </w:r>
            </w:ins>
          </w:p>
        </w:tc>
        <w:tc>
          <w:tcPr>
            <w:tcW w:w="1715" w:type="dxa"/>
            <w:tcBorders>
              <w:bottom w:val="single" w:sz="8" w:space="0" w:color="000000"/>
              <w:right w:val="single" w:sz="8" w:space="0" w:color="000000"/>
            </w:tcBorders>
            <w:shd w:val="clear" w:color="auto" w:fill="E1E0E0"/>
            <w:vAlign w:val="bottom"/>
          </w:tcPr>
          <w:p w14:paraId="0396E16A" w14:textId="77777777" w:rsidR="00BA63BC" w:rsidRPr="00BA156B" w:rsidRDefault="00BA63BC" w:rsidP="004105E1">
            <w:pPr>
              <w:autoSpaceDE w:val="0"/>
              <w:autoSpaceDN w:val="0"/>
              <w:adjustRightInd w:val="0"/>
              <w:spacing w:line="360" w:lineRule="atLeast"/>
              <w:rPr>
                <w:ins w:id="4954" w:author="Regina Casanova" w:date="2018-07-07T15:18:00Z"/>
                <w:rFonts w:cs="Times New Roman"/>
                <w:color w:val="000000"/>
                <w:lang w:val="es-PE"/>
              </w:rPr>
            </w:pPr>
            <w:ins w:id="4955"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E525754" w14:textId="77777777" w:rsidR="00BA63BC" w:rsidRPr="00BA156B" w:rsidRDefault="00BA63BC" w:rsidP="004105E1">
            <w:pPr>
              <w:autoSpaceDE w:val="0"/>
              <w:autoSpaceDN w:val="0"/>
              <w:adjustRightInd w:val="0"/>
              <w:spacing w:line="360" w:lineRule="atLeast"/>
              <w:rPr>
                <w:ins w:id="4956" w:author="Regina Casanova" w:date="2018-07-07T15:18:00Z"/>
                <w:rFonts w:cs="Times New Roman"/>
                <w:color w:val="000000"/>
                <w:lang w:val="es-PE"/>
              </w:rPr>
            </w:pPr>
            <w:ins w:id="4957" w:author="Regina Casanova" w:date="2018-07-07T15:18:00Z">
              <w:r w:rsidRPr="00BA156B">
                <w:rPr>
                  <w:rFonts w:cs="Times New Roman"/>
                  <w:color w:val="000000"/>
                  <w:lang w:val="es-PE"/>
                </w:rPr>
                <w:t>Amigable e intuitivo (iconos y Gráficos)</w:t>
              </w:r>
            </w:ins>
          </w:p>
        </w:tc>
        <w:tc>
          <w:tcPr>
            <w:tcW w:w="5380" w:type="dxa"/>
            <w:tcBorders>
              <w:bottom w:val="single" w:sz="8" w:space="0" w:color="000000"/>
              <w:right w:val="single" w:sz="8" w:space="0" w:color="000000"/>
            </w:tcBorders>
            <w:shd w:val="clear" w:color="auto" w:fill="E1E0E0"/>
            <w:vAlign w:val="bottom"/>
          </w:tcPr>
          <w:p w14:paraId="47ED17B8" w14:textId="65422E24" w:rsidR="00BA63BC" w:rsidRPr="00BA156B" w:rsidRDefault="00BA63BC" w:rsidP="004105E1">
            <w:pPr>
              <w:autoSpaceDE w:val="0"/>
              <w:autoSpaceDN w:val="0"/>
              <w:adjustRightInd w:val="0"/>
              <w:spacing w:line="360" w:lineRule="atLeast"/>
              <w:rPr>
                <w:ins w:id="4958" w:author="Regina Casanova" w:date="2018-07-07T15:18:00Z"/>
                <w:rFonts w:cs="Times New Roman"/>
                <w:color w:val="000000"/>
                <w:lang w:val="es-PE"/>
              </w:rPr>
            </w:pPr>
            <w:ins w:id="4959"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el </w:t>
              </w:r>
            </w:ins>
            <w:ins w:id="4960" w:author="Regina Casanova" w:date="2018-07-29T19:16:00Z">
              <w:r w:rsidR="00F95B03">
                <w:rPr>
                  <w:rFonts w:cs="Times New Roman"/>
                  <w:color w:val="000000"/>
                  <w:lang w:val="es-PE"/>
                </w:rPr>
                <w:t>aplicativo informático</w:t>
              </w:r>
            </w:ins>
            <w:ins w:id="4961" w:author="Regina Casanova" w:date="2018-07-07T15:18:00Z">
              <w:r w:rsidRPr="00BA156B">
                <w:rPr>
                  <w:rFonts w:cs="Times New Roman"/>
                  <w:color w:val="000000"/>
                  <w:lang w:val="es-PE"/>
                </w:rPr>
                <w:t xml:space="preserve"> sea amigable e intuitivo para poder buscar información de forma fácil</w:t>
              </w:r>
            </w:ins>
          </w:p>
        </w:tc>
        <w:tc>
          <w:tcPr>
            <w:tcW w:w="2341" w:type="dxa"/>
            <w:tcBorders>
              <w:bottom w:val="single" w:sz="8" w:space="0" w:color="000000"/>
              <w:right w:val="single" w:sz="8" w:space="0" w:color="000000"/>
            </w:tcBorders>
            <w:shd w:val="clear" w:color="auto" w:fill="E1E0E0"/>
            <w:vAlign w:val="bottom"/>
          </w:tcPr>
          <w:p w14:paraId="6DB3BE64" w14:textId="77777777" w:rsidR="00BA63BC" w:rsidRPr="00BA156B" w:rsidRDefault="00BA63BC" w:rsidP="004105E1">
            <w:pPr>
              <w:autoSpaceDE w:val="0"/>
              <w:autoSpaceDN w:val="0"/>
              <w:adjustRightInd w:val="0"/>
              <w:spacing w:line="360" w:lineRule="atLeast"/>
              <w:rPr>
                <w:ins w:id="4962" w:author="Regina Casanova" w:date="2018-07-07T15:18:00Z"/>
                <w:rFonts w:cs="Times New Roman"/>
                <w:color w:val="000000"/>
                <w:lang w:val="es-PE"/>
              </w:rPr>
            </w:pPr>
            <w:ins w:id="4963" w:author="Regina Casanova" w:date="2018-07-07T15:18:00Z">
              <w:r w:rsidRPr="00BA156B">
                <w:rPr>
                  <w:rFonts w:cs="Times New Roman"/>
                  <w:color w:val="000000"/>
                  <w:lang w:val="es-PE"/>
                </w:rPr>
                <w:t>Definir paleta de colores, utilizar iconografía y hacerlo bastante visual</w:t>
              </w:r>
            </w:ins>
          </w:p>
        </w:tc>
        <w:tc>
          <w:tcPr>
            <w:tcW w:w="1559" w:type="dxa"/>
            <w:tcBorders>
              <w:bottom w:val="single" w:sz="8" w:space="0" w:color="000000"/>
              <w:right w:val="single" w:sz="8" w:space="0" w:color="000000"/>
            </w:tcBorders>
            <w:shd w:val="clear" w:color="auto" w:fill="E1E0E0"/>
            <w:vAlign w:val="bottom"/>
          </w:tcPr>
          <w:p w14:paraId="239BE649" w14:textId="77777777" w:rsidR="00BA63BC" w:rsidRPr="00BA156B" w:rsidRDefault="00BA63BC" w:rsidP="004105E1">
            <w:pPr>
              <w:autoSpaceDE w:val="0"/>
              <w:autoSpaceDN w:val="0"/>
              <w:adjustRightInd w:val="0"/>
              <w:spacing w:line="360" w:lineRule="atLeast"/>
              <w:rPr>
                <w:ins w:id="4964" w:author="Regina Casanova" w:date="2018-07-07T15:18:00Z"/>
                <w:rFonts w:cs="Times New Roman"/>
                <w:color w:val="000000"/>
                <w:lang w:val="es-PE"/>
              </w:rPr>
            </w:pPr>
            <w:ins w:id="4965" w:author="Regina Casanova" w:date="2018-07-07T15:18:00Z">
              <w:r w:rsidRPr="00BA156B">
                <w:rPr>
                  <w:rFonts w:cs="Times New Roman"/>
                  <w:color w:val="000000"/>
                  <w:lang w:val="es-PE"/>
                </w:rPr>
                <w:t>Alto - 3</w:t>
              </w:r>
            </w:ins>
          </w:p>
        </w:tc>
      </w:tr>
      <w:tr w:rsidR="00BA63BC" w:rsidRPr="00BA156B" w14:paraId="03E40C06" w14:textId="77777777" w:rsidTr="004105E1">
        <w:tblPrEx>
          <w:tblBorders>
            <w:top w:val="none" w:sz="0" w:space="0" w:color="auto"/>
          </w:tblBorders>
        </w:tblPrEx>
        <w:trPr>
          <w:ins w:id="4966" w:author="Regina Casanova" w:date="2018-07-07T15:18:00Z"/>
        </w:trPr>
        <w:tc>
          <w:tcPr>
            <w:tcW w:w="504" w:type="dxa"/>
            <w:tcBorders>
              <w:left w:val="single" w:sz="8" w:space="0" w:color="000000"/>
              <w:bottom w:val="single" w:sz="8" w:space="0" w:color="000000"/>
              <w:right w:val="single" w:sz="8" w:space="0" w:color="000000"/>
            </w:tcBorders>
            <w:vAlign w:val="bottom"/>
          </w:tcPr>
          <w:p w14:paraId="1EFCC09E" w14:textId="77777777" w:rsidR="00BA63BC" w:rsidRPr="00BA156B" w:rsidRDefault="00BA63BC" w:rsidP="004105E1">
            <w:pPr>
              <w:autoSpaceDE w:val="0"/>
              <w:autoSpaceDN w:val="0"/>
              <w:adjustRightInd w:val="0"/>
              <w:spacing w:line="360" w:lineRule="atLeast"/>
              <w:jc w:val="right"/>
              <w:rPr>
                <w:ins w:id="4967" w:author="Regina Casanova" w:date="2018-07-07T15:18:00Z"/>
                <w:rFonts w:cs="Times New Roman"/>
                <w:color w:val="000000"/>
                <w:lang w:val="es-PE"/>
              </w:rPr>
            </w:pPr>
            <w:ins w:id="4968" w:author="Regina Casanova" w:date="2018-07-07T15:18:00Z">
              <w:r w:rsidRPr="00BA156B">
                <w:rPr>
                  <w:rFonts w:cs="Times New Roman"/>
                  <w:color w:val="000000"/>
                  <w:lang w:val="es-PE"/>
                </w:rPr>
                <w:t>5</w:t>
              </w:r>
            </w:ins>
          </w:p>
        </w:tc>
        <w:tc>
          <w:tcPr>
            <w:tcW w:w="1715" w:type="dxa"/>
            <w:tcBorders>
              <w:bottom w:val="single" w:sz="8" w:space="0" w:color="000000"/>
              <w:right w:val="single" w:sz="8" w:space="0" w:color="000000"/>
            </w:tcBorders>
            <w:vAlign w:val="bottom"/>
          </w:tcPr>
          <w:p w14:paraId="61763F98" w14:textId="77777777" w:rsidR="00BA63BC" w:rsidRPr="00BA156B" w:rsidRDefault="00BA63BC" w:rsidP="004105E1">
            <w:pPr>
              <w:autoSpaceDE w:val="0"/>
              <w:autoSpaceDN w:val="0"/>
              <w:adjustRightInd w:val="0"/>
              <w:spacing w:line="360" w:lineRule="atLeast"/>
              <w:rPr>
                <w:ins w:id="4969" w:author="Regina Casanova" w:date="2018-07-07T15:18:00Z"/>
                <w:rFonts w:cs="Times New Roman"/>
                <w:color w:val="000000"/>
                <w:lang w:val="es-PE"/>
              </w:rPr>
            </w:pPr>
            <w:ins w:id="4970"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0728E07" w14:textId="77777777" w:rsidR="00BA63BC" w:rsidRPr="00BA156B" w:rsidRDefault="00BA63BC" w:rsidP="004105E1">
            <w:pPr>
              <w:autoSpaceDE w:val="0"/>
              <w:autoSpaceDN w:val="0"/>
              <w:adjustRightInd w:val="0"/>
              <w:spacing w:line="360" w:lineRule="atLeast"/>
              <w:rPr>
                <w:ins w:id="4971" w:author="Regina Casanova" w:date="2018-07-07T15:18:00Z"/>
                <w:rFonts w:cs="Times New Roman"/>
                <w:color w:val="000000"/>
                <w:lang w:val="es-PE"/>
              </w:rPr>
            </w:pPr>
            <w:ins w:id="4972" w:author="Regina Casanova" w:date="2018-07-07T15:18:00Z">
              <w:r w:rsidRPr="0080563F">
                <w:rPr>
                  <w:rFonts w:cs="Times New Roman"/>
                  <w:color w:val="000000"/>
                  <w:lang w:val="en-US"/>
                </w:rPr>
                <w:t>Backup</w:t>
              </w:r>
              <w:r w:rsidRPr="00BA156B">
                <w:rPr>
                  <w:rFonts w:cs="Times New Roman"/>
                  <w:color w:val="000000"/>
                  <w:lang w:val="es-PE"/>
                </w:rPr>
                <w:t xml:space="preserve"> de reclamos</w:t>
              </w:r>
            </w:ins>
          </w:p>
        </w:tc>
        <w:tc>
          <w:tcPr>
            <w:tcW w:w="5380" w:type="dxa"/>
            <w:tcBorders>
              <w:bottom w:val="single" w:sz="8" w:space="0" w:color="000000"/>
              <w:right w:val="single" w:sz="8" w:space="0" w:color="000000"/>
            </w:tcBorders>
            <w:vAlign w:val="bottom"/>
          </w:tcPr>
          <w:p w14:paraId="15BF53EC" w14:textId="77777777" w:rsidR="00BA63BC" w:rsidRPr="00BA156B" w:rsidRDefault="00BA63BC" w:rsidP="004105E1">
            <w:pPr>
              <w:autoSpaceDE w:val="0"/>
              <w:autoSpaceDN w:val="0"/>
              <w:adjustRightInd w:val="0"/>
              <w:spacing w:line="360" w:lineRule="atLeast"/>
              <w:rPr>
                <w:ins w:id="4973" w:author="Regina Casanova" w:date="2018-07-07T15:18:00Z"/>
                <w:rFonts w:cs="Times New Roman"/>
                <w:color w:val="000000"/>
                <w:lang w:val="es-PE"/>
              </w:rPr>
            </w:pPr>
            <w:ins w:id="4974"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contar con un </w:t>
              </w:r>
              <w:r w:rsidRPr="00160297">
                <w:rPr>
                  <w:rFonts w:cs="Times New Roman"/>
                  <w:color w:val="000000"/>
                  <w:lang w:val="es-PE"/>
                </w:rPr>
                <w:t>backup</w:t>
              </w:r>
              <w:r w:rsidRPr="00BA156B">
                <w:rPr>
                  <w:rFonts w:cs="Times New Roman"/>
                  <w:color w:val="000000"/>
                  <w:lang w:val="es-PE"/>
                </w:rPr>
                <w:t xml:space="preserve"> de todos los reclamos para poder tener un resguardo para cualquier eventualidad</w:t>
              </w:r>
            </w:ins>
          </w:p>
        </w:tc>
        <w:tc>
          <w:tcPr>
            <w:tcW w:w="2341" w:type="dxa"/>
            <w:tcBorders>
              <w:bottom w:val="single" w:sz="8" w:space="0" w:color="000000"/>
              <w:right w:val="single" w:sz="8" w:space="0" w:color="000000"/>
            </w:tcBorders>
            <w:vAlign w:val="bottom"/>
          </w:tcPr>
          <w:p w14:paraId="6803531B" w14:textId="77777777" w:rsidR="00BA63BC" w:rsidRPr="00BA156B" w:rsidRDefault="00BA63BC" w:rsidP="004105E1">
            <w:pPr>
              <w:autoSpaceDE w:val="0"/>
              <w:autoSpaceDN w:val="0"/>
              <w:adjustRightInd w:val="0"/>
              <w:spacing w:line="360" w:lineRule="atLeast"/>
              <w:rPr>
                <w:ins w:id="4975" w:author="Regina Casanova" w:date="2018-07-07T15:18:00Z"/>
                <w:rFonts w:cs="Times New Roman"/>
                <w:color w:val="000000"/>
                <w:lang w:val="es-PE"/>
              </w:rPr>
            </w:pPr>
            <w:ins w:id="4976" w:author="Regina Casanova" w:date="2018-07-07T15:18:00Z">
              <w:r w:rsidRPr="00BA156B">
                <w:rPr>
                  <w:rFonts w:cs="Times New Roman"/>
                  <w:color w:val="000000"/>
                  <w:lang w:val="es-PE"/>
                </w:rPr>
                <w:t xml:space="preserve">Realizar </w:t>
              </w:r>
              <w:r w:rsidRPr="0080563F">
                <w:rPr>
                  <w:rFonts w:cs="Times New Roman"/>
                  <w:color w:val="000000"/>
                  <w:lang w:val="en-US"/>
                </w:rPr>
                <w:t>backups</w:t>
              </w:r>
              <w:r w:rsidRPr="00BA156B">
                <w:rPr>
                  <w:rFonts w:cs="Times New Roman"/>
                  <w:color w:val="000000"/>
                  <w:lang w:val="es-PE"/>
                </w:rPr>
                <w:t xml:space="preserve"> periódicos</w:t>
              </w:r>
            </w:ins>
          </w:p>
        </w:tc>
        <w:tc>
          <w:tcPr>
            <w:tcW w:w="1559" w:type="dxa"/>
            <w:tcBorders>
              <w:bottom w:val="single" w:sz="8" w:space="0" w:color="000000"/>
              <w:right w:val="single" w:sz="8" w:space="0" w:color="000000"/>
            </w:tcBorders>
            <w:vAlign w:val="bottom"/>
          </w:tcPr>
          <w:p w14:paraId="629832DC" w14:textId="77777777" w:rsidR="00BA63BC" w:rsidRPr="00BA156B" w:rsidRDefault="00BA63BC" w:rsidP="004105E1">
            <w:pPr>
              <w:autoSpaceDE w:val="0"/>
              <w:autoSpaceDN w:val="0"/>
              <w:adjustRightInd w:val="0"/>
              <w:spacing w:line="360" w:lineRule="atLeast"/>
              <w:rPr>
                <w:ins w:id="4977" w:author="Regina Casanova" w:date="2018-07-07T15:18:00Z"/>
                <w:rFonts w:cs="Times New Roman"/>
                <w:color w:val="000000"/>
                <w:lang w:val="es-PE"/>
              </w:rPr>
            </w:pPr>
            <w:ins w:id="4978" w:author="Regina Casanova" w:date="2018-07-07T15:18:00Z">
              <w:r w:rsidRPr="00BA156B">
                <w:rPr>
                  <w:rFonts w:cs="Times New Roman"/>
                  <w:color w:val="000000"/>
                  <w:lang w:val="es-PE"/>
                </w:rPr>
                <w:t>Bajo - 1</w:t>
              </w:r>
            </w:ins>
          </w:p>
        </w:tc>
      </w:tr>
      <w:tr w:rsidR="00BA63BC" w:rsidRPr="00BA156B" w14:paraId="431E95B7" w14:textId="77777777" w:rsidTr="004105E1">
        <w:tblPrEx>
          <w:tblBorders>
            <w:top w:val="none" w:sz="0" w:space="0" w:color="auto"/>
          </w:tblBorders>
        </w:tblPrEx>
        <w:trPr>
          <w:ins w:id="497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EADFD72" w14:textId="77777777" w:rsidR="00BA63BC" w:rsidRPr="00BA156B" w:rsidRDefault="00BA63BC" w:rsidP="004105E1">
            <w:pPr>
              <w:autoSpaceDE w:val="0"/>
              <w:autoSpaceDN w:val="0"/>
              <w:adjustRightInd w:val="0"/>
              <w:spacing w:line="360" w:lineRule="atLeast"/>
              <w:jc w:val="right"/>
              <w:rPr>
                <w:ins w:id="4980" w:author="Regina Casanova" w:date="2018-07-07T15:18:00Z"/>
                <w:rFonts w:cs="Times New Roman"/>
                <w:color w:val="000000"/>
                <w:lang w:val="es-PE"/>
              </w:rPr>
            </w:pPr>
            <w:ins w:id="4981" w:author="Regina Casanova" w:date="2018-07-07T15:18:00Z">
              <w:r w:rsidRPr="00BA156B">
                <w:rPr>
                  <w:rFonts w:cs="Times New Roman"/>
                  <w:color w:val="000000"/>
                  <w:lang w:val="es-PE"/>
                </w:rPr>
                <w:t>6</w:t>
              </w:r>
            </w:ins>
          </w:p>
        </w:tc>
        <w:tc>
          <w:tcPr>
            <w:tcW w:w="1715" w:type="dxa"/>
            <w:tcBorders>
              <w:bottom w:val="single" w:sz="8" w:space="0" w:color="000000"/>
              <w:right w:val="single" w:sz="8" w:space="0" w:color="000000"/>
            </w:tcBorders>
            <w:shd w:val="clear" w:color="auto" w:fill="E1E0E0"/>
            <w:vAlign w:val="bottom"/>
          </w:tcPr>
          <w:p w14:paraId="53E0F241" w14:textId="77777777" w:rsidR="00BA63BC" w:rsidRPr="00BA156B" w:rsidRDefault="00BA63BC" w:rsidP="004105E1">
            <w:pPr>
              <w:autoSpaceDE w:val="0"/>
              <w:autoSpaceDN w:val="0"/>
              <w:adjustRightInd w:val="0"/>
              <w:spacing w:line="360" w:lineRule="atLeast"/>
              <w:rPr>
                <w:ins w:id="4982" w:author="Regina Casanova" w:date="2018-07-07T15:18:00Z"/>
                <w:rFonts w:cs="Times New Roman"/>
                <w:color w:val="000000"/>
                <w:lang w:val="es-PE"/>
              </w:rPr>
            </w:pPr>
            <w:ins w:id="4983"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77BA7A68" w14:textId="77777777" w:rsidR="00BA63BC" w:rsidRPr="00BA156B" w:rsidRDefault="00BA63BC" w:rsidP="004105E1">
            <w:pPr>
              <w:autoSpaceDE w:val="0"/>
              <w:autoSpaceDN w:val="0"/>
              <w:adjustRightInd w:val="0"/>
              <w:spacing w:line="360" w:lineRule="atLeast"/>
              <w:rPr>
                <w:ins w:id="4984" w:author="Regina Casanova" w:date="2018-07-07T15:18:00Z"/>
                <w:rFonts w:cs="Times New Roman"/>
                <w:color w:val="000000"/>
                <w:lang w:val="es-PE"/>
              </w:rPr>
            </w:pPr>
            <w:ins w:id="4985" w:author="Regina Casanova" w:date="2018-07-07T15:18:00Z">
              <w:r w:rsidRPr="00BA156B">
                <w:rPr>
                  <w:rFonts w:cs="Times New Roman"/>
                  <w:color w:val="000000"/>
                  <w:lang w:val="es-PE"/>
                </w:rPr>
                <w:t>Pasos seguidos para solucionar un reclamo</w:t>
              </w:r>
            </w:ins>
          </w:p>
        </w:tc>
        <w:tc>
          <w:tcPr>
            <w:tcW w:w="5380" w:type="dxa"/>
            <w:tcBorders>
              <w:bottom w:val="single" w:sz="8" w:space="0" w:color="000000"/>
              <w:right w:val="single" w:sz="8" w:space="0" w:color="000000"/>
            </w:tcBorders>
            <w:shd w:val="clear" w:color="auto" w:fill="E1E0E0"/>
            <w:vAlign w:val="bottom"/>
          </w:tcPr>
          <w:p w14:paraId="47F6DCF8" w14:textId="77777777" w:rsidR="00BA63BC" w:rsidRPr="00BA156B" w:rsidRDefault="00BA63BC" w:rsidP="004105E1">
            <w:pPr>
              <w:autoSpaceDE w:val="0"/>
              <w:autoSpaceDN w:val="0"/>
              <w:adjustRightInd w:val="0"/>
              <w:spacing w:line="360" w:lineRule="atLeast"/>
              <w:rPr>
                <w:ins w:id="4986" w:author="Regina Casanova" w:date="2018-07-07T15:18:00Z"/>
                <w:rFonts w:cs="Times New Roman"/>
                <w:color w:val="000000"/>
                <w:lang w:val="es-PE"/>
              </w:rPr>
            </w:pPr>
            <w:ins w:id="4987"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ver los pasos seguidos por la IPRESS para dar </w:t>
              </w:r>
              <w:r w:rsidRPr="00BA156B">
                <w:rPr>
                  <w:rFonts w:cs="Times New Roman"/>
                  <w:color w:val="000000"/>
                  <w:lang w:val="es-PE"/>
                </w:rPr>
                <w:lastRenderedPageBreak/>
                <w:t>solución a un reclamo para poder saber que se están tomando medidas</w:t>
              </w:r>
            </w:ins>
          </w:p>
        </w:tc>
        <w:tc>
          <w:tcPr>
            <w:tcW w:w="2341" w:type="dxa"/>
            <w:tcBorders>
              <w:bottom w:val="single" w:sz="8" w:space="0" w:color="000000"/>
              <w:right w:val="single" w:sz="8" w:space="0" w:color="000000"/>
            </w:tcBorders>
            <w:shd w:val="clear" w:color="auto" w:fill="E1E0E0"/>
            <w:vAlign w:val="bottom"/>
          </w:tcPr>
          <w:p w14:paraId="6487F33A" w14:textId="77777777" w:rsidR="00BA63BC" w:rsidRPr="00BA156B" w:rsidRDefault="00BA63BC" w:rsidP="004105E1">
            <w:pPr>
              <w:autoSpaceDE w:val="0"/>
              <w:autoSpaceDN w:val="0"/>
              <w:adjustRightInd w:val="0"/>
              <w:spacing w:line="360" w:lineRule="atLeast"/>
              <w:rPr>
                <w:ins w:id="4988" w:author="Regina Casanova" w:date="2018-07-07T15:18:00Z"/>
                <w:rFonts w:cs="Times New Roman"/>
                <w:color w:val="000000"/>
                <w:lang w:val="es-PE"/>
              </w:rPr>
            </w:pPr>
            <w:ins w:id="4989" w:author="Regina Casanova" w:date="2018-07-07T15:18:00Z">
              <w:r w:rsidRPr="00BA156B">
                <w:rPr>
                  <w:rFonts w:cs="Times New Roman"/>
                  <w:color w:val="000000"/>
                  <w:lang w:val="es-PE"/>
                </w:rPr>
                <w:lastRenderedPageBreak/>
                <w:t xml:space="preserve">Mostrar dentro de la tabla de reclamos un desplegable donde se </w:t>
              </w:r>
              <w:r w:rsidRPr="00BA156B">
                <w:rPr>
                  <w:rFonts w:cs="Times New Roman"/>
                  <w:color w:val="000000"/>
                  <w:lang w:val="es-PE"/>
                </w:rPr>
                <w:lastRenderedPageBreak/>
                <w:t>pueda ver los pasos realizados</w:t>
              </w:r>
            </w:ins>
          </w:p>
        </w:tc>
        <w:tc>
          <w:tcPr>
            <w:tcW w:w="1559" w:type="dxa"/>
            <w:tcBorders>
              <w:bottom w:val="single" w:sz="8" w:space="0" w:color="000000"/>
              <w:right w:val="single" w:sz="8" w:space="0" w:color="000000"/>
            </w:tcBorders>
            <w:shd w:val="clear" w:color="auto" w:fill="E1E0E0"/>
            <w:vAlign w:val="bottom"/>
          </w:tcPr>
          <w:p w14:paraId="4E8AEFCE" w14:textId="77777777" w:rsidR="00BA63BC" w:rsidRPr="00BA156B" w:rsidRDefault="00BA63BC" w:rsidP="004105E1">
            <w:pPr>
              <w:autoSpaceDE w:val="0"/>
              <w:autoSpaceDN w:val="0"/>
              <w:adjustRightInd w:val="0"/>
              <w:spacing w:line="360" w:lineRule="atLeast"/>
              <w:rPr>
                <w:ins w:id="4990" w:author="Regina Casanova" w:date="2018-07-07T15:18:00Z"/>
                <w:rFonts w:cs="Times New Roman"/>
                <w:color w:val="000000"/>
                <w:lang w:val="es-PE"/>
              </w:rPr>
            </w:pPr>
            <w:ins w:id="4991" w:author="Regina Casanova" w:date="2018-07-07T15:18:00Z">
              <w:r w:rsidRPr="00BA156B">
                <w:rPr>
                  <w:rFonts w:cs="Times New Roman"/>
                  <w:color w:val="000000"/>
                  <w:lang w:val="es-PE"/>
                </w:rPr>
                <w:lastRenderedPageBreak/>
                <w:t>Medio - 2</w:t>
              </w:r>
            </w:ins>
          </w:p>
        </w:tc>
      </w:tr>
      <w:tr w:rsidR="00BA63BC" w:rsidRPr="00BA156B" w14:paraId="0C86F330" w14:textId="77777777" w:rsidTr="004105E1">
        <w:tblPrEx>
          <w:tblBorders>
            <w:top w:val="none" w:sz="0" w:space="0" w:color="auto"/>
          </w:tblBorders>
        </w:tblPrEx>
        <w:trPr>
          <w:ins w:id="4992" w:author="Regina Casanova" w:date="2018-07-07T15:18:00Z"/>
        </w:trPr>
        <w:tc>
          <w:tcPr>
            <w:tcW w:w="504" w:type="dxa"/>
            <w:tcBorders>
              <w:left w:val="single" w:sz="8" w:space="0" w:color="000000"/>
              <w:bottom w:val="single" w:sz="8" w:space="0" w:color="000000"/>
              <w:right w:val="single" w:sz="8" w:space="0" w:color="000000"/>
            </w:tcBorders>
            <w:vAlign w:val="bottom"/>
          </w:tcPr>
          <w:p w14:paraId="07626C32" w14:textId="77777777" w:rsidR="00BA63BC" w:rsidRPr="00BA156B" w:rsidRDefault="00BA63BC" w:rsidP="004105E1">
            <w:pPr>
              <w:autoSpaceDE w:val="0"/>
              <w:autoSpaceDN w:val="0"/>
              <w:adjustRightInd w:val="0"/>
              <w:spacing w:line="360" w:lineRule="atLeast"/>
              <w:jc w:val="right"/>
              <w:rPr>
                <w:ins w:id="4993" w:author="Regina Casanova" w:date="2018-07-07T15:18:00Z"/>
                <w:rFonts w:cs="Times New Roman"/>
                <w:color w:val="000000"/>
                <w:lang w:val="es-PE"/>
              </w:rPr>
            </w:pPr>
            <w:ins w:id="4994" w:author="Regina Casanova" w:date="2018-07-07T15:18:00Z">
              <w:r w:rsidRPr="00BA156B">
                <w:rPr>
                  <w:rFonts w:cs="Times New Roman"/>
                  <w:color w:val="000000"/>
                  <w:lang w:val="es-PE"/>
                </w:rPr>
                <w:t>7</w:t>
              </w:r>
            </w:ins>
          </w:p>
        </w:tc>
        <w:tc>
          <w:tcPr>
            <w:tcW w:w="1715" w:type="dxa"/>
            <w:tcBorders>
              <w:bottom w:val="single" w:sz="8" w:space="0" w:color="000000"/>
              <w:right w:val="single" w:sz="8" w:space="0" w:color="000000"/>
            </w:tcBorders>
            <w:vAlign w:val="bottom"/>
          </w:tcPr>
          <w:p w14:paraId="65DD5E0E" w14:textId="77777777" w:rsidR="00BA63BC" w:rsidRPr="00BA156B" w:rsidRDefault="00BA63BC" w:rsidP="004105E1">
            <w:pPr>
              <w:autoSpaceDE w:val="0"/>
              <w:autoSpaceDN w:val="0"/>
              <w:adjustRightInd w:val="0"/>
              <w:spacing w:line="360" w:lineRule="atLeast"/>
              <w:rPr>
                <w:ins w:id="4995" w:author="Regina Casanova" w:date="2018-07-07T15:18:00Z"/>
                <w:rFonts w:cs="Times New Roman"/>
                <w:color w:val="000000"/>
                <w:lang w:val="es-PE"/>
              </w:rPr>
            </w:pPr>
            <w:ins w:id="4996"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786E1926" w14:textId="77777777" w:rsidR="00BA63BC" w:rsidRPr="00BA156B" w:rsidRDefault="00BA63BC" w:rsidP="004105E1">
            <w:pPr>
              <w:autoSpaceDE w:val="0"/>
              <w:autoSpaceDN w:val="0"/>
              <w:adjustRightInd w:val="0"/>
              <w:spacing w:line="360" w:lineRule="atLeast"/>
              <w:rPr>
                <w:ins w:id="4997" w:author="Regina Casanova" w:date="2018-07-07T15:18:00Z"/>
                <w:rFonts w:cs="Times New Roman"/>
                <w:color w:val="000000"/>
                <w:lang w:val="es-PE"/>
              </w:rPr>
            </w:pPr>
            <w:ins w:id="4998" w:author="Regina Casanova" w:date="2018-07-07T15:18:00Z">
              <w:r w:rsidRPr="00BA156B">
                <w:rPr>
                  <w:rFonts w:cs="Times New Roman"/>
                  <w:color w:val="000000"/>
                  <w:lang w:val="es-PE"/>
                </w:rPr>
                <w:t>Compartir con trabajadores internos</w:t>
              </w:r>
            </w:ins>
          </w:p>
        </w:tc>
        <w:tc>
          <w:tcPr>
            <w:tcW w:w="5380" w:type="dxa"/>
            <w:tcBorders>
              <w:bottom w:val="single" w:sz="8" w:space="0" w:color="000000"/>
              <w:right w:val="single" w:sz="8" w:space="0" w:color="000000"/>
            </w:tcBorders>
            <w:vAlign w:val="bottom"/>
          </w:tcPr>
          <w:p w14:paraId="32C7AD62" w14:textId="77777777" w:rsidR="00BA63BC" w:rsidRPr="00BA156B" w:rsidRDefault="00BA63BC" w:rsidP="004105E1">
            <w:pPr>
              <w:autoSpaceDE w:val="0"/>
              <w:autoSpaceDN w:val="0"/>
              <w:adjustRightInd w:val="0"/>
              <w:spacing w:line="360" w:lineRule="atLeast"/>
              <w:rPr>
                <w:ins w:id="4999" w:author="Regina Casanova" w:date="2018-07-07T15:18:00Z"/>
                <w:rFonts w:cs="Times New Roman"/>
                <w:color w:val="000000"/>
                <w:lang w:val="es-PE"/>
              </w:rPr>
            </w:pPr>
            <w:ins w:id="5000" w:author="Regina Casanova" w:date="2018-07-07T15:18:00Z">
              <w:r>
                <w:rPr>
                  <w:rFonts w:cs="Times New Roman"/>
                  <w:color w:val="000000"/>
                  <w:lang w:val="es-PE"/>
                </w:rPr>
                <w:t>Co</w:t>
              </w:r>
              <w:r w:rsidRPr="00BA156B">
                <w:rPr>
                  <w:rFonts w:cs="Times New Roman"/>
                  <w:color w:val="000000"/>
                  <w:lang w:val="es-PE"/>
                </w:rPr>
                <w:t>mo trabajador administrativo de SUSALUD quiero poder compartir dicha información con otros trabajadores de SUSALUD par</w:t>
              </w:r>
              <w:r>
                <w:rPr>
                  <w:rFonts w:cs="Times New Roman"/>
                  <w:color w:val="000000"/>
                  <w:lang w:val="es-PE"/>
                </w:rPr>
                <w:t>a poder estar enterados todos co</w:t>
              </w:r>
              <w:r w:rsidRPr="00BA156B">
                <w:rPr>
                  <w:rFonts w:cs="Times New Roman"/>
                  <w:color w:val="000000"/>
                  <w:lang w:val="es-PE"/>
                </w:rPr>
                <w:t>mo entidad</w:t>
              </w:r>
            </w:ins>
          </w:p>
        </w:tc>
        <w:tc>
          <w:tcPr>
            <w:tcW w:w="2341" w:type="dxa"/>
            <w:tcBorders>
              <w:bottom w:val="single" w:sz="8" w:space="0" w:color="000000"/>
              <w:right w:val="single" w:sz="8" w:space="0" w:color="000000"/>
            </w:tcBorders>
            <w:vAlign w:val="bottom"/>
          </w:tcPr>
          <w:p w14:paraId="315355B4" w14:textId="77777777" w:rsidR="00BA63BC" w:rsidRPr="00BA156B" w:rsidRDefault="00BA63BC" w:rsidP="004105E1">
            <w:pPr>
              <w:autoSpaceDE w:val="0"/>
              <w:autoSpaceDN w:val="0"/>
              <w:adjustRightInd w:val="0"/>
              <w:spacing w:line="360" w:lineRule="atLeast"/>
              <w:rPr>
                <w:ins w:id="5001" w:author="Regina Casanova" w:date="2018-07-07T15:18:00Z"/>
                <w:rFonts w:cs="Times New Roman"/>
                <w:color w:val="000000"/>
                <w:lang w:val="es-PE"/>
              </w:rPr>
            </w:pPr>
            <w:ins w:id="5002" w:author="Regina Casanova" w:date="2018-07-07T15:18:00Z">
              <w:r w:rsidRPr="00BA156B">
                <w:rPr>
                  <w:rFonts w:cs="Times New Roman"/>
                  <w:color w:val="000000"/>
                  <w:lang w:val="es-PE"/>
                </w:rPr>
                <w:t>Crear usuario genérico para visualización</w:t>
              </w:r>
            </w:ins>
          </w:p>
        </w:tc>
        <w:tc>
          <w:tcPr>
            <w:tcW w:w="1559" w:type="dxa"/>
            <w:tcBorders>
              <w:bottom w:val="single" w:sz="8" w:space="0" w:color="000000"/>
              <w:right w:val="single" w:sz="8" w:space="0" w:color="000000"/>
            </w:tcBorders>
            <w:vAlign w:val="bottom"/>
          </w:tcPr>
          <w:p w14:paraId="650BB0B5" w14:textId="77777777" w:rsidR="00BA63BC" w:rsidRPr="00BA156B" w:rsidRDefault="00BA63BC" w:rsidP="004105E1">
            <w:pPr>
              <w:autoSpaceDE w:val="0"/>
              <w:autoSpaceDN w:val="0"/>
              <w:adjustRightInd w:val="0"/>
              <w:spacing w:line="360" w:lineRule="atLeast"/>
              <w:rPr>
                <w:ins w:id="5003" w:author="Regina Casanova" w:date="2018-07-07T15:18:00Z"/>
                <w:rFonts w:cs="Times New Roman"/>
                <w:color w:val="000000"/>
                <w:lang w:val="es-PE"/>
              </w:rPr>
            </w:pPr>
            <w:ins w:id="5004" w:author="Regina Casanova" w:date="2018-07-07T15:18:00Z">
              <w:r w:rsidRPr="00BA156B">
                <w:rPr>
                  <w:rFonts w:cs="Times New Roman"/>
                  <w:color w:val="000000"/>
                  <w:lang w:val="es-PE"/>
                </w:rPr>
                <w:t>bajo - 1</w:t>
              </w:r>
            </w:ins>
          </w:p>
        </w:tc>
      </w:tr>
      <w:tr w:rsidR="00BA63BC" w:rsidRPr="00BA156B" w14:paraId="2EEDB508" w14:textId="77777777" w:rsidTr="004105E1">
        <w:tblPrEx>
          <w:tblBorders>
            <w:top w:val="none" w:sz="0" w:space="0" w:color="auto"/>
          </w:tblBorders>
        </w:tblPrEx>
        <w:trPr>
          <w:ins w:id="500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C2D57" w14:textId="77777777" w:rsidR="00BA63BC" w:rsidRPr="00BA156B" w:rsidRDefault="00BA63BC" w:rsidP="004105E1">
            <w:pPr>
              <w:autoSpaceDE w:val="0"/>
              <w:autoSpaceDN w:val="0"/>
              <w:adjustRightInd w:val="0"/>
              <w:spacing w:line="360" w:lineRule="atLeast"/>
              <w:jc w:val="right"/>
              <w:rPr>
                <w:ins w:id="5006" w:author="Regina Casanova" w:date="2018-07-07T15:18:00Z"/>
                <w:rFonts w:cs="Times New Roman"/>
                <w:color w:val="000000"/>
                <w:lang w:val="es-PE"/>
              </w:rPr>
            </w:pPr>
            <w:ins w:id="5007" w:author="Regina Casanova" w:date="2018-07-07T15:18:00Z">
              <w:r w:rsidRPr="00BA156B">
                <w:rPr>
                  <w:rFonts w:cs="Times New Roman"/>
                  <w:color w:val="000000"/>
                  <w:lang w:val="es-PE"/>
                </w:rPr>
                <w:t>8</w:t>
              </w:r>
            </w:ins>
          </w:p>
        </w:tc>
        <w:tc>
          <w:tcPr>
            <w:tcW w:w="1715" w:type="dxa"/>
            <w:tcBorders>
              <w:bottom w:val="single" w:sz="8" w:space="0" w:color="000000"/>
              <w:right w:val="single" w:sz="8" w:space="0" w:color="000000"/>
            </w:tcBorders>
            <w:shd w:val="clear" w:color="auto" w:fill="E1E0E0"/>
            <w:vAlign w:val="bottom"/>
          </w:tcPr>
          <w:p w14:paraId="29D41F39" w14:textId="77777777" w:rsidR="00BA63BC" w:rsidRPr="00BA156B" w:rsidRDefault="00BA63BC" w:rsidP="004105E1">
            <w:pPr>
              <w:autoSpaceDE w:val="0"/>
              <w:autoSpaceDN w:val="0"/>
              <w:adjustRightInd w:val="0"/>
              <w:spacing w:line="360" w:lineRule="atLeast"/>
              <w:rPr>
                <w:ins w:id="5008" w:author="Regina Casanova" w:date="2018-07-07T15:18:00Z"/>
                <w:rFonts w:cs="Times New Roman"/>
                <w:color w:val="000000"/>
                <w:lang w:val="es-PE"/>
              </w:rPr>
            </w:pPr>
            <w:ins w:id="5009"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9BEA586" w14:textId="77777777" w:rsidR="00BA63BC" w:rsidRPr="00BA156B" w:rsidRDefault="00BA63BC" w:rsidP="004105E1">
            <w:pPr>
              <w:autoSpaceDE w:val="0"/>
              <w:autoSpaceDN w:val="0"/>
              <w:adjustRightInd w:val="0"/>
              <w:spacing w:line="360" w:lineRule="atLeast"/>
              <w:rPr>
                <w:ins w:id="5010" w:author="Regina Casanova" w:date="2018-07-07T15:18:00Z"/>
                <w:rFonts w:cs="Times New Roman"/>
                <w:color w:val="000000"/>
                <w:lang w:val="es-PE"/>
              </w:rPr>
            </w:pPr>
            <w:ins w:id="5011" w:author="Regina Casanova" w:date="2018-07-07T15:18:00Z">
              <w:r w:rsidRPr="00BA156B">
                <w:rPr>
                  <w:rFonts w:cs="Times New Roman"/>
                  <w:color w:val="000000"/>
                  <w:lang w:val="es-PE"/>
                </w:rPr>
                <w:t>Clasificación del reclamo</w:t>
              </w:r>
            </w:ins>
          </w:p>
        </w:tc>
        <w:tc>
          <w:tcPr>
            <w:tcW w:w="5380" w:type="dxa"/>
            <w:tcBorders>
              <w:bottom w:val="single" w:sz="8" w:space="0" w:color="000000"/>
              <w:right w:val="single" w:sz="8" w:space="0" w:color="000000"/>
            </w:tcBorders>
            <w:shd w:val="clear" w:color="auto" w:fill="E1E0E0"/>
            <w:vAlign w:val="bottom"/>
          </w:tcPr>
          <w:p w14:paraId="31E0DB06" w14:textId="77777777" w:rsidR="00BA63BC" w:rsidRPr="00BA156B" w:rsidRDefault="00BA63BC" w:rsidP="004105E1">
            <w:pPr>
              <w:autoSpaceDE w:val="0"/>
              <w:autoSpaceDN w:val="0"/>
              <w:adjustRightInd w:val="0"/>
              <w:spacing w:line="360" w:lineRule="atLeast"/>
              <w:rPr>
                <w:ins w:id="5012" w:author="Regina Casanova" w:date="2018-07-07T15:18:00Z"/>
                <w:rFonts w:cs="Times New Roman"/>
                <w:color w:val="000000"/>
                <w:lang w:val="es-PE"/>
              </w:rPr>
            </w:pPr>
            <w:ins w:id="5013" w:author="Regina Casanova" w:date="2018-07-07T15:18:00Z">
              <w:r>
                <w:rPr>
                  <w:rFonts w:cs="Times New Roman"/>
                  <w:color w:val="000000"/>
                  <w:lang w:val="es-PE"/>
                </w:rPr>
                <w:t>Co</w:t>
              </w:r>
              <w:r w:rsidRPr="00BA156B">
                <w:rPr>
                  <w:rFonts w:cs="Times New Roman"/>
                  <w:color w:val="000000"/>
                  <w:lang w:val="es-PE"/>
                </w:rPr>
                <w:t>mo trabajador administrativo de SUSALUD quiero contar con una clasificación simple de reclamos para poder ordenar de forma sencilla los problemas más recurrentes</w:t>
              </w:r>
            </w:ins>
          </w:p>
        </w:tc>
        <w:tc>
          <w:tcPr>
            <w:tcW w:w="2341" w:type="dxa"/>
            <w:tcBorders>
              <w:bottom w:val="single" w:sz="8" w:space="0" w:color="000000"/>
              <w:right w:val="single" w:sz="8" w:space="0" w:color="000000"/>
            </w:tcBorders>
            <w:shd w:val="clear" w:color="auto" w:fill="E1E0E0"/>
            <w:vAlign w:val="bottom"/>
          </w:tcPr>
          <w:p w14:paraId="1A3F4AC0" w14:textId="77777777" w:rsidR="00BA63BC" w:rsidRPr="00BA156B" w:rsidRDefault="00BA63BC" w:rsidP="004105E1">
            <w:pPr>
              <w:autoSpaceDE w:val="0"/>
              <w:autoSpaceDN w:val="0"/>
              <w:adjustRightInd w:val="0"/>
              <w:spacing w:line="360" w:lineRule="atLeast"/>
              <w:rPr>
                <w:ins w:id="5014" w:author="Regina Casanova" w:date="2018-07-07T15:18:00Z"/>
                <w:rFonts w:cs="Times New Roman"/>
                <w:color w:val="000000"/>
                <w:lang w:val="es-PE"/>
              </w:rPr>
            </w:pPr>
            <w:ins w:id="5015" w:author="Regina Casanova" w:date="2018-07-07T15:18:00Z">
              <w:r w:rsidRPr="00BA156B">
                <w:rPr>
                  <w:rFonts w:cs="Times New Roman"/>
                  <w:color w:val="000000"/>
                  <w:lang w:val="es-PE"/>
                </w:rPr>
                <w:t>Hacer clasificación de reclamos</w:t>
              </w:r>
            </w:ins>
          </w:p>
        </w:tc>
        <w:tc>
          <w:tcPr>
            <w:tcW w:w="1559" w:type="dxa"/>
            <w:tcBorders>
              <w:bottom w:val="single" w:sz="8" w:space="0" w:color="000000"/>
              <w:right w:val="single" w:sz="8" w:space="0" w:color="000000"/>
            </w:tcBorders>
            <w:shd w:val="clear" w:color="auto" w:fill="E1E0E0"/>
            <w:vAlign w:val="bottom"/>
          </w:tcPr>
          <w:p w14:paraId="09236BDD" w14:textId="77777777" w:rsidR="00BA63BC" w:rsidRPr="00BA156B" w:rsidRDefault="00BA63BC" w:rsidP="004105E1">
            <w:pPr>
              <w:autoSpaceDE w:val="0"/>
              <w:autoSpaceDN w:val="0"/>
              <w:adjustRightInd w:val="0"/>
              <w:spacing w:line="360" w:lineRule="atLeast"/>
              <w:rPr>
                <w:ins w:id="5016" w:author="Regina Casanova" w:date="2018-07-07T15:18:00Z"/>
                <w:rFonts w:cs="Times New Roman"/>
                <w:color w:val="000000"/>
                <w:lang w:val="es-PE"/>
              </w:rPr>
            </w:pPr>
            <w:ins w:id="5017" w:author="Regina Casanova" w:date="2018-07-07T15:18:00Z">
              <w:r w:rsidRPr="00BA156B">
                <w:rPr>
                  <w:rFonts w:cs="Times New Roman"/>
                  <w:color w:val="000000"/>
                  <w:lang w:val="es-PE"/>
                </w:rPr>
                <w:t>Alto - 3</w:t>
              </w:r>
            </w:ins>
          </w:p>
        </w:tc>
      </w:tr>
      <w:tr w:rsidR="00BA63BC" w:rsidRPr="00BA156B" w14:paraId="6D3B09C1" w14:textId="77777777" w:rsidTr="004105E1">
        <w:tblPrEx>
          <w:tblBorders>
            <w:top w:val="none" w:sz="0" w:space="0" w:color="auto"/>
          </w:tblBorders>
        </w:tblPrEx>
        <w:trPr>
          <w:ins w:id="5018" w:author="Regina Casanova" w:date="2018-07-07T15:18:00Z"/>
        </w:trPr>
        <w:tc>
          <w:tcPr>
            <w:tcW w:w="504" w:type="dxa"/>
            <w:tcBorders>
              <w:left w:val="single" w:sz="8" w:space="0" w:color="000000"/>
              <w:bottom w:val="single" w:sz="8" w:space="0" w:color="000000"/>
              <w:right w:val="single" w:sz="8" w:space="0" w:color="000000"/>
            </w:tcBorders>
            <w:vAlign w:val="bottom"/>
          </w:tcPr>
          <w:p w14:paraId="7046D323" w14:textId="77777777" w:rsidR="00BA63BC" w:rsidRPr="00BA156B" w:rsidRDefault="00BA63BC" w:rsidP="004105E1">
            <w:pPr>
              <w:autoSpaceDE w:val="0"/>
              <w:autoSpaceDN w:val="0"/>
              <w:adjustRightInd w:val="0"/>
              <w:spacing w:line="360" w:lineRule="atLeast"/>
              <w:jc w:val="right"/>
              <w:rPr>
                <w:ins w:id="5019" w:author="Regina Casanova" w:date="2018-07-07T15:18:00Z"/>
                <w:rFonts w:cs="Times New Roman"/>
                <w:color w:val="000000"/>
                <w:lang w:val="es-PE"/>
              </w:rPr>
            </w:pPr>
            <w:ins w:id="5020" w:author="Regina Casanova" w:date="2018-07-07T15:18:00Z">
              <w:r w:rsidRPr="00BA156B">
                <w:rPr>
                  <w:rFonts w:cs="Times New Roman"/>
                  <w:color w:val="000000"/>
                  <w:lang w:val="es-PE"/>
                </w:rPr>
                <w:t>9</w:t>
              </w:r>
            </w:ins>
          </w:p>
        </w:tc>
        <w:tc>
          <w:tcPr>
            <w:tcW w:w="1715" w:type="dxa"/>
            <w:tcBorders>
              <w:bottom w:val="single" w:sz="8" w:space="0" w:color="000000"/>
              <w:right w:val="single" w:sz="8" w:space="0" w:color="000000"/>
            </w:tcBorders>
            <w:vAlign w:val="bottom"/>
          </w:tcPr>
          <w:p w14:paraId="681EE0BF" w14:textId="77777777" w:rsidR="00BA63BC" w:rsidRPr="00BA156B" w:rsidRDefault="00BA63BC" w:rsidP="004105E1">
            <w:pPr>
              <w:autoSpaceDE w:val="0"/>
              <w:autoSpaceDN w:val="0"/>
              <w:adjustRightInd w:val="0"/>
              <w:spacing w:line="360" w:lineRule="atLeast"/>
              <w:rPr>
                <w:ins w:id="5021" w:author="Regina Casanova" w:date="2018-07-07T15:18:00Z"/>
                <w:rFonts w:cs="Times New Roman"/>
                <w:color w:val="000000"/>
                <w:lang w:val="es-PE"/>
              </w:rPr>
            </w:pPr>
            <w:ins w:id="5022"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03A0E31F" w14:textId="77777777" w:rsidR="00BA63BC" w:rsidRPr="00BA156B" w:rsidRDefault="00BA63BC" w:rsidP="004105E1">
            <w:pPr>
              <w:autoSpaceDE w:val="0"/>
              <w:autoSpaceDN w:val="0"/>
              <w:adjustRightInd w:val="0"/>
              <w:spacing w:line="360" w:lineRule="atLeast"/>
              <w:rPr>
                <w:ins w:id="5023" w:author="Regina Casanova" w:date="2018-07-07T15:18:00Z"/>
                <w:rFonts w:cs="Times New Roman"/>
                <w:color w:val="000000"/>
                <w:lang w:val="es-PE"/>
              </w:rPr>
            </w:pPr>
            <w:ins w:id="5024" w:author="Regina Casanova" w:date="2018-07-07T15:18:00Z">
              <w:r w:rsidRPr="00BA156B">
                <w:rPr>
                  <w:rFonts w:cs="Times New Roman"/>
                  <w:color w:val="000000"/>
                  <w:lang w:val="es-PE"/>
                </w:rPr>
                <w:t>Clasificación por tipo de seguro</w:t>
              </w:r>
            </w:ins>
          </w:p>
        </w:tc>
        <w:tc>
          <w:tcPr>
            <w:tcW w:w="5380" w:type="dxa"/>
            <w:tcBorders>
              <w:bottom w:val="single" w:sz="8" w:space="0" w:color="000000"/>
              <w:right w:val="single" w:sz="8" w:space="0" w:color="000000"/>
            </w:tcBorders>
            <w:vAlign w:val="bottom"/>
          </w:tcPr>
          <w:p w14:paraId="4E35C6AC" w14:textId="77777777" w:rsidR="00BA63BC" w:rsidRPr="00BA156B" w:rsidRDefault="00BA63BC" w:rsidP="004105E1">
            <w:pPr>
              <w:autoSpaceDE w:val="0"/>
              <w:autoSpaceDN w:val="0"/>
              <w:adjustRightInd w:val="0"/>
              <w:spacing w:line="360" w:lineRule="atLeast"/>
              <w:rPr>
                <w:ins w:id="5025" w:author="Regina Casanova" w:date="2018-07-07T15:18:00Z"/>
                <w:rFonts w:cs="Times New Roman"/>
                <w:color w:val="000000"/>
                <w:lang w:val="es-PE"/>
              </w:rPr>
            </w:pPr>
            <w:ins w:id="5026" w:author="Regina Casanova" w:date="2018-07-07T15:18:00Z">
              <w:r>
                <w:rPr>
                  <w:rFonts w:cs="Times New Roman"/>
                  <w:color w:val="000000"/>
                  <w:lang w:val="es-PE"/>
                </w:rPr>
                <w:t>Co</w:t>
              </w:r>
              <w:r w:rsidRPr="00BA156B">
                <w:rPr>
                  <w:rFonts w:cs="Times New Roman"/>
                  <w:color w:val="000000"/>
                  <w:lang w:val="es-PE"/>
                </w:rPr>
                <w:t>mo trabajador administrativo de SUSALUD quiero poder filtrar por tipo de seguro que tenga el ciudadano para poder ver si hay diferencias en atención de asegurados</w:t>
              </w:r>
            </w:ins>
          </w:p>
        </w:tc>
        <w:tc>
          <w:tcPr>
            <w:tcW w:w="2341" w:type="dxa"/>
            <w:tcBorders>
              <w:bottom w:val="single" w:sz="8" w:space="0" w:color="000000"/>
              <w:right w:val="single" w:sz="8" w:space="0" w:color="000000"/>
            </w:tcBorders>
            <w:vAlign w:val="bottom"/>
          </w:tcPr>
          <w:p w14:paraId="001386FC" w14:textId="77777777" w:rsidR="00BA63BC" w:rsidRPr="00BA156B" w:rsidRDefault="00BA63BC" w:rsidP="004105E1">
            <w:pPr>
              <w:autoSpaceDE w:val="0"/>
              <w:autoSpaceDN w:val="0"/>
              <w:adjustRightInd w:val="0"/>
              <w:spacing w:line="360" w:lineRule="atLeast"/>
              <w:rPr>
                <w:ins w:id="5027" w:author="Regina Casanova" w:date="2018-07-07T15:18:00Z"/>
                <w:rFonts w:cs="Times New Roman"/>
                <w:color w:val="000000"/>
                <w:lang w:val="es-PE"/>
              </w:rPr>
            </w:pPr>
            <w:ins w:id="5028" w:author="Regina Casanova" w:date="2018-07-07T15:18:00Z">
              <w:r w:rsidRPr="00BA156B">
                <w:rPr>
                  <w:rFonts w:cs="Times New Roman"/>
                  <w:color w:val="000000"/>
                  <w:lang w:val="es-PE"/>
                </w:rPr>
                <w:t>Filtro por tipo de seguro que se jale desde el servicio de SUSALUD</w:t>
              </w:r>
            </w:ins>
          </w:p>
        </w:tc>
        <w:tc>
          <w:tcPr>
            <w:tcW w:w="1559" w:type="dxa"/>
            <w:tcBorders>
              <w:bottom w:val="single" w:sz="8" w:space="0" w:color="000000"/>
              <w:right w:val="single" w:sz="8" w:space="0" w:color="000000"/>
            </w:tcBorders>
            <w:vAlign w:val="bottom"/>
          </w:tcPr>
          <w:p w14:paraId="082E2480" w14:textId="77777777" w:rsidR="00BA63BC" w:rsidRPr="00BA156B" w:rsidRDefault="00BA63BC" w:rsidP="004105E1">
            <w:pPr>
              <w:autoSpaceDE w:val="0"/>
              <w:autoSpaceDN w:val="0"/>
              <w:adjustRightInd w:val="0"/>
              <w:spacing w:line="360" w:lineRule="atLeast"/>
              <w:rPr>
                <w:ins w:id="5029" w:author="Regina Casanova" w:date="2018-07-07T15:18:00Z"/>
                <w:rFonts w:cs="Times New Roman"/>
                <w:color w:val="000000"/>
                <w:lang w:val="es-PE"/>
              </w:rPr>
            </w:pPr>
            <w:ins w:id="5030" w:author="Regina Casanova" w:date="2018-07-07T15:18:00Z">
              <w:r w:rsidRPr="00BA156B">
                <w:rPr>
                  <w:rFonts w:cs="Times New Roman"/>
                  <w:color w:val="000000"/>
                  <w:lang w:val="es-PE"/>
                </w:rPr>
                <w:t>bajo - 1</w:t>
              </w:r>
            </w:ins>
          </w:p>
        </w:tc>
      </w:tr>
      <w:tr w:rsidR="00BA63BC" w:rsidRPr="00BA156B" w14:paraId="06AB5305" w14:textId="77777777" w:rsidTr="004105E1">
        <w:tblPrEx>
          <w:tblBorders>
            <w:top w:val="none" w:sz="0" w:space="0" w:color="auto"/>
          </w:tblBorders>
        </w:tblPrEx>
        <w:trPr>
          <w:ins w:id="503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23502" w14:textId="77777777" w:rsidR="00BA63BC" w:rsidRPr="00BA156B" w:rsidRDefault="00BA63BC" w:rsidP="004105E1">
            <w:pPr>
              <w:autoSpaceDE w:val="0"/>
              <w:autoSpaceDN w:val="0"/>
              <w:adjustRightInd w:val="0"/>
              <w:spacing w:line="360" w:lineRule="atLeast"/>
              <w:jc w:val="right"/>
              <w:rPr>
                <w:ins w:id="5032" w:author="Regina Casanova" w:date="2018-07-07T15:18:00Z"/>
                <w:rFonts w:cs="Times New Roman"/>
                <w:color w:val="000000"/>
                <w:lang w:val="es-PE"/>
              </w:rPr>
            </w:pPr>
            <w:ins w:id="5033" w:author="Regina Casanova" w:date="2018-07-07T15:18:00Z">
              <w:r w:rsidRPr="00BA156B">
                <w:rPr>
                  <w:rFonts w:cs="Times New Roman"/>
                  <w:color w:val="000000"/>
                  <w:lang w:val="es-PE"/>
                </w:rPr>
                <w:t>10</w:t>
              </w:r>
            </w:ins>
          </w:p>
        </w:tc>
        <w:tc>
          <w:tcPr>
            <w:tcW w:w="1715" w:type="dxa"/>
            <w:tcBorders>
              <w:bottom w:val="single" w:sz="8" w:space="0" w:color="000000"/>
              <w:right w:val="single" w:sz="8" w:space="0" w:color="000000"/>
            </w:tcBorders>
            <w:shd w:val="clear" w:color="auto" w:fill="E1E0E0"/>
            <w:vAlign w:val="bottom"/>
          </w:tcPr>
          <w:p w14:paraId="42E853C9" w14:textId="77777777" w:rsidR="00BA63BC" w:rsidRPr="00BA156B" w:rsidRDefault="00BA63BC" w:rsidP="004105E1">
            <w:pPr>
              <w:autoSpaceDE w:val="0"/>
              <w:autoSpaceDN w:val="0"/>
              <w:adjustRightInd w:val="0"/>
              <w:spacing w:line="360" w:lineRule="atLeast"/>
              <w:rPr>
                <w:ins w:id="5034" w:author="Regina Casanova" w:date="2018-07-07T15:18:00Z"/>
                <w:rFonts w:cs="Times New Roman"/>
                <w:color w:val="000000"/>
                <w:lang w:val="es-PE"/>
              </w:rPr>
            </w:pPr>
            <w:ins w:id="5035"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65E3197D" w14:textId="77777777" w:rsidR="00BA63BC" w:rsidRPr="00BA156B" w:rsidRDefault="00BA63BC" w:rsidP="004105E1">
            <w:pPr>
              <w:autoSpaceDE w:val="0"/>
              <w:autoSpaceDN w:val="0"/>
              <w:adjustRightInd w:val="0"/>
              <w:spacing w:line="360" w:lineRule="atLeast"/>
              <w:rPr>
                <w:ins w:id="5036" w:author="Regina Casanova" w:date="2018-07-07T15:18:00Z"/>
                <w:rFonts w:cs="Times New Roman"/>
                <w:color w:val="000000"/>
                <w:lang w:val="es-PE"/>
              </w:rPr>
            </w:pPr>
            <w:ins w:id="5037" w:author="Regina Casanova" w:date="2018-07-07T15:18:00Z">
              <w:r w:rsidRPr="00BA156B">
                <w:rPr>
                  <w:rFonts w:cs="Times New Roman"/>
                  <w:color w:val="000000"/>
                  <w:lang w:val="es-PE"/>
                </w:rPr>
                <w:t>Confirmación de registro de reclamo</w:t>
              </w:r>
            </w:ins>
          </w:p>
        </w:tc>
        <w:tc>
          <w:tcPr>
            <w:tcW w:w="5380" w:type="dxa"/>
            <w:tcBorders>
              <w:bottom w:val="single" w:sz="8" w:space="0" w:color="000000"/>
              <w:right w:val="single" w:sz="8" w:space="0" w:color="000000"/>
            </w:tcBorders>
            <w:shd w:val="clear" w:color="auto" w:fill="E1E0E0"/>
            <w:vAlign w:val="bottom"/>
          </w:tcPr>
          <w:p w14:paraId="5455B796" w14:textId="77777777" w:rsidR="00BA63BC" w:rsidRPr="00BA156B" w:rsidRDefault="00BA63BC" w:rsidP="004105E1">
            <w:pPr>
              <w:autoSpaceDE w:val="0"/>
              <w:autoSpaceDN w:val="0"/>
              <w:adjustRightInd w:val="0"/>
              <w:spacing w:line="360" w:lineRule="atLeast"/>
              <w:rPr>
                <w:ins w:id="5038" w:author="Regina Casanova" w:date="2018-07-07T15:18:00Z"/>
                <w:rFonts w:cs="Times New Roman"/>
                <w:color w:val="000000"/>
                <w:lang w:val="es-PE"/>
              </w:rPr>
            </w:pPr>
            <w:ins w:id="5039" w:author="Regina Casanova" w:date="2018-07-07T15:18:00Z">
              <w:r>
                <w:rPr>
                  <w:rFonts w:cs="Times New Roman"/>
                  <w:color w:val="000000"/>
                  <w:lang w:val="es-PE"/>
                </w:rPr>
                <w:t>Co</w:t>
              </w:r>
              <w:r w:rsidRPr="00BA156B">
                <w:rPr>
                  <w:rFonts w:cs="Times New Roman"/>
                  <w:color w:val="000000"/>
                  <w:lang w:val="es-PE"/>
                </w:rPr>
                <w:t>mo ciudadano quiero recibir una confirmación del registro del reclamo para poder estar seguro que se registró correctamente</w:t>
              </w:r>
            </w:ins>
          </w:p>
        </w:tc>
        <w:tc>
          <w:tcPr>
            <w:tcW w:w="2341" w:type="dxa"/>
            <w:tcBorders>
              <w:bottom w:val="single" w:sz="8" w:space="0" w:color="000000"/>
              <w:right w:val="single" w:sz="8" w:space="0" w:color="000000"/>
            </w:tcBorders>
            <w:shd w:val="clear" w:color="auto" w:fill="E1E0E0"/>
            <w:vAlign w:val="bottom"/>
          </w:tcPr>
          <w:p w14:paraId="7770D3E6" w14:textId="77777777" w:rsidR="00BA63BC" w:rsidRPr="00BA156B" w:rsidRDefault="00BA63BC" w:rsidP="004105E1">
            <w:pPr>
              <w:autoSpaceDE w:val="0"/>
              <w:autoSpaceDN w:val="0"/>
              <w:adjustRightInd w:val="0"/>
              <w:spacing w:line="360" w:lineRule="atLeast"/>
              <w:rPr>
                <w:ins w:id="5040" w:author="Regina Casanova" w:date="2018-07-07T15:18:00Z"/>
                <w:rFonts w:cs="Times New Roman"/>
                <w:color w:val="000000"/>
                <w:lang w:val="es-PE"/>
              </w:rPr>
            </w:pPr>
            <w:ins w:id="5041" w:author="Regina Casanova" w:date="2018-07-07T15:18:00Z">
              <w:r w:rsidRPr="00BA156B">
                <w:rPr>
                  <w:rFonts w:cs="Times New Roman"/>
                  <w:color w:val="000000"/>
                  <w:lang w:val="es-PE"/>
                </w:rPr>
                <w:t>Enviar correo de confirmación / SMS con número de reclamo</w:t>
              </w:r>
            </w:ins>
          </w:p>
        </w:tc>
        <w:tc>
          <w:tcPr>
            <w:tcW w:w="1559" w:type="dxa"/>
            <w:tcBorders>
              <w:bottom w:val="single" w:sz="8" w:space="0" w:color="000000"/>
              <w:right w:val="single" w:sz="8" w:space="0" w:color="000000"/>
            </w:tcBorders>
            <w:shd w:val="clear" w:color="auto" w:fill="E1E0E0"/>
            <w:vAlign w:val="bottom"/>
          </w:tcPr>
          <w:p w14:paraId="3E7E19AA" w14:textId="77777777" w:rsidR="00BA63BC" w:rsidRPr="00BA156B" w:rsidRDefault="00BA63BC" w:rsidP="004105E1">
            <w:pPr>
              <w:autoSpaceDE w:val="0"/>
              <w:autoSpaceDN w:val="0"/>
              <w:adjustRightInd w:val="0"/>
              <w:spacing w:line="360" w:lineRule="atLeast"/>
              <w:rPr>
                <w:ins w:id="5042" w:author="Regina Casanova" w:date="2018-07-07T15:18:00Z"/>
                <w:rFonts w:cs="Times New Roman"/>
                <w:color w:val="000000"/>
                <w:lang w:val="es-PE"/>
              </w:rPr>
            </w:pPr>
            <w:ins w:id="5043" w:author="Regina Casanova" w:date="2018-07-07T15:18:00Z">
              <w:r w:rsidRPr="00BA156B">
                <w:rPr>
                  <w:rFonts w:cs="Times New Roman"/>
                  <w:color w:val="000000"/>
                  <w:lang w:val="es-PE"/>
                </w:rPr>
                <w:t>Alto - 3</w:t>
              </w:r>
            </w:ins>
          </w:p>
        </w:tc>
      </w:tr>
      <w:tr w:rsidR="00BA63BC" w:rsidRPr="00BA156B" w14:paraId="2DC54679" w14:textId="77777777" w:rsidTr="004105E1">
        <w:tblPrEx>
          <w:tblBorders>
            <w:top w:val="none" w:sz="0" w:space="0" w:color="auto"/>
          </w:tblBorders>
        </w:tblPrEx>
        <w:trPr>
          <w:ins w:id="5044" w:author="Regina Casanova" w:date="2018-07-07T15:18:00Z"/>
        </w:trPr>
        <w:tc>
          <w:tcPr>
            <w:tcW w:w="504" w:type="dxa"/>
            <w:tcBorders>
              <w:left w:val="single" w:sz="8" w:space="0" w:color="000000"/>
              <w:bottom w:val="single" w:sz="8" w:space="0" w:color="000000"/>
              <w:right w:val="single" w:sz="8" w:space="0" w:color="000000"/>
            </w:tcBorders>
            <w:vAlign w:val="bottom"/>
          </w:tcPr>
          <w:p w14:paraId="759CAC7F" w14:textId="77777777" w:rsidR="00BA63BC" w:rsidRPr="00BA156B" w:rsidRDefault="00BA63BC" w:rsidP="004105E1">
            <w:pPr>
              <w:autoSpaceDE w:val="0"/>
              <w:autoSpaceDN w:val="0"/>
              <w:adjustRightInd w:val="0"/>
              <w:spacing w:line="360" w:lineRule="atLeast"/>
              <w:jc w:val="right"/>
              <w:rPr>
                <w:ins w:id="5045" w:author="Regina Casanova" w:date="2018-07-07T15:18:00Z"/>
                <w:rFonts w:cs="Times New Roman"/>
                <w:color w:val="000000"/>
                <w:lang w:val="es-PE"/>
              </w:rPr>
            </w:pPr>
            <w:ins w:id="5046" w:author="Regina Casanova" w:date="2018-07-07T15:18:00Z">
              <w:r w:rsidRPr="00BA156B">
                <w:rPr>
                  <w:rFonts w:cs="Times New Roman"/>
                  <w:color w:val="000000"/>
                  <w:lang w:val="es-PE"/>
                </w:rPr>
                <w:t>11</w:t>
              </w:r>
            </w:ins>
          </w:p>
        </w:tc>
        <w:tc>
          <w:tcPr>
            <w:tcW w:w="1715" w:type="dxa"/>
            <w:tcBorders>
              <w:bottom w:val="single" w:sz="8" w:space="0" w:color="000000"/>
              <w:right w:val="single" w:sz="8" w:space="0" w:color="000000"/>
            </w:tcBorders>
            <w:vAlign w:val="bottom"/>
          </w:tcPr>
          <w:p w14:paraId="1692817F" w14:textId="77777777" w:rsidR="00BA63BC" w:rsidRPr="00BA156B" w:rsidRDefault="00BA63BC" w:rsidP="004105E1">
            <w:pPr>
              <w:autoSpaceDE w:val="0"/>
              <w:autoSpaceDN w:val="0"/>
              <w:adjustRightInd w:val="0"/>
              <w:spacing w:line="360" w:lineRule="atLeast"/>
              <w:rPr>
                <w:ins w:id="5047" w:author="Regina Casanova" w:date="2018-07-07T15:18:00Z"/>
                <w:rFonts w:cs="Times New Roman"/>
                <w:color w:val="000000"/>
                <w:lang w:val="es-PE"/>
              </w:rPr>
            </w:pPr>
            <w:ins w:id="5048"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0D7E9445" w14:textId="77777777" w:rsidR="00BA63BC" w:rsidRPr="00BA156B" w:rsidRDefault="00BA63BC" w:rsidP="004105E1">
            <w:pPr>
              <w:autoSpaceDE w:val="0"/>
              <w:autoSpaceDN w:val="0"/>
              <w:adjustRightInd w:val="0"/>
              <w:spacing w:line="360" w:lineRule="atLeast"/>
              <w:rPr>
                <w:ins w:id="5049" w:author="Regina Casanova" w:date="2018-07-07T15:18:00Z"/>
                <w:rFonts w:cs="Times New Roman"/>
                <w:color w:val="000000"/>
                <w:lang w:val="es-PE"/>
              </w:rPr>
            </w:pPr>
            <w:ins w:id="5050" w:author="Regina Casanova" w:date="2018-07-07T15:18:00Z">
              <w:r w:rsidRPr="00BA156B">
                <w:rPr>
                  <w:rFonts w:cs="Times New Roman"/>
                  <w:color w:val="000000"/>
                  <w:lang w:val="es-PE"/>
                </w:rPr>
                <w:t>Identificación</w:t>
              </w:r>
            </w:ins>
          </w:p>
        </w:tc>
        <w:tc>
          <w:tcPr>
            <w:tcW w:w="5380" w:type="dxa"/>
            <w:tcBorders>
              <w:bottom w:val="single" w:sz="8" w:space="0" w:color="000000"/>
              <w:right w:val="single" w:sz="8" w:space="0" w:color="000000"/>
            </w:tcBorders>
            <w:vAlign w:val="bottom"/>
          </w:tcPr>
          <w:p w14:paraId="4C0AD835" w14:textId="77777777" w:rsidR="00BA63BC" w:rsidRPr="00BA156B" w:rsidRDefault="00BA63BC" w:rsidP="004105E1">
            <w:pPr>
              <w:autoSpaceDE w:val="0"/>
              <w:autoSpaceDN w:val="0"/>
              <w:adjustRightInd w:val="0"/>
              <w:spacing w:line="360" w:lineRule="atLeast"/>
              <w:rPr>
                <w:ins w:id="5051" w:author="Regina Casanova" w:date="2018-07-07T15:18:00Z"/>
                <w:rFonts w:cs="Times New Roman"/>
                <w:color w:val="000000"/>
                <w:lang w:val="es-PE"/>
              </w:rPr>
            </w:pPr>
            <w:ins w:id="5052" w:author="Regina Casanova" w:date="2018-07-07T15:18:00Z">
              <w:r>
                <w:rPr>
                  <w:rFonts w:cs="Times New Roman"/>
                  <w:color w:val="000000"/>
                  <w:lang w:val="es-PE"/>
                </w:rPr>
                <w:t>Co</w:t>
              </w:r>
              <w:r w:rsidRPr="00BA156B">
                <w:rPr>
                  <w:rFonts w:cs="Times New Roman"/>
                  <w:color w:val="000000"/>
                  <w:lang w:val="es-PE"/>
                </w:rPr>
                <w:t>mo ciudadano quiero poder presentar un reclamo identificándome para poder acelerar el proceso de resolución del reclamo</w:t>
              </w:r>
            </w:ins>
          </w:p>
        </w:tc>
        <w:tc>
          <w:tcPr>
            <w:tcW w:w="2341" w:type="dxa"/>
            <w:tcBorders>
              <w:bottom w:val="single" w:sz="8" w:space="0" w:color="000000"/>
              <w:right w:val="single" w:sz="8" w:space="0" w:color="000000"/>
            </w:tcBorders>
            <w:vAlign w:val="bottom"/>
          </w:tcPr>
          <w:p w14:paraId="57154B7C" w14:textId="77777777" w:rsidR="00BA63BC" w:rsidRPr="00BA156B" w:rsidRDefault="00BA63BC" w:rsidP="004105E1">
            <w:pPr>
              <w:autoSpaceDE w:val="0"/>
              <w:autoSpaceDN w:val="0"/>
              <w:adjustRightInd w:val="0"/>
              <w:spacing w:line="360" w:lineRule="atLeast"/>
              <w:rPr>
                <w:ins w:id="5053" w:author="Regina Casanova" w:date="2018-07-07T15:18:00Z"/>
                <w:rFonts w:cs="Times New Roman"/>
                <w:color w:val="000000"/>
                <w:lang w:val="es-PE"/>
              </w:rPr>
            </w:pPr>
            <w:ins w:id="5054" w:author="Regina Casanova" w:date="2018-07-07T15:18:00Z">
              <w:r w:rsidRPr="00BA156B">
                <w:rPr>
                  <w:rFonts w:cs="Times New Roman"/>
                  <w:color w:val="000000"/>
                  <w:lang w:val="es-PE"/>
                </w:rPr>
                <w:t>Pedir DNI del que se queja y validarlo con fecha de cumpleaños</w:t>
              </w:r>
            </w:ins>
          </w:p>
        </w:tc>
        <w:tc>
          <w:tcPr>
            <w:tcW w:w="1559" w:type="dxa"/>
            <w:tcBorders>
              <w:bottom w:val="single" w:sz="8" w:space="0" w:color="000000"/>
              <w:right w:val="single" w:sz="8" w:space="0" w:color="000000"/>
            </w:tcBorders>
            <w:vAlign w:val="bottom"/>
          </w:tcPr>
          <w:p w14:paraId="66FDB2E7" w14:textId="77777777" w:rsidR="00BA63BC" w:rsidRPr="00BA156B" w:rsidRDefault="00BA63BC" w:rsidP="004105E1">
            <w:pPr>
              <w:autoSpaceDE w:val="0"/>
              <w:autoSpaceDN w:val="0"/>
              <w:adjustRightInd w:val="0"/>
              <w:spacing w:line="360" w:lineRule="atLeast"/>
              <w:rPr>
                <w:ins w:id="5055" w:author="Regina Casanova" w:date="2018-07-07T15:18:00Z"/>
                <w:rFonts w:cs="Times New Roman"/>
                <w:color w:val="000000"/>
                <w:lang w:val="es-PE"/>
              </w:rPr>
            </w:pPr>
            <w:ins w:id="5056" w:author="Regina Casanova" w:date="2018-07-07T15:18:00Z">
              <w:r w:rsidRPr="00BA156B">
                <w:rPr>
                  <w:rFonts w:cs="Times New Roman"/>
                  <w:color w:val="000000"/>
                  <w:lang w:val="es-PE"/>
                </w:rPr>
                <w:t>Alto - 3</w:t>
              </w:r>
            </w:ins>
          </w:p>
        </w:tc>
      </w:tr>
      <w:tr w:rsidR="00BA63BC" w:rsidRPr="00BA156B" w14:paraId="7DCE3687" w14:textId="77777777" w:rsidTr="004105E1">
        <w:tblPrEx>
          <w:tblBorders>
            <w:top w:val="none" w:sz="0" w:space="0" w:color="auto"/>
          </w:tblBorders>
        </w:tblPrEx>
        <w:trPr>
          <w:ins w:id="505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2D61C8" w14:textId="77777777" w:rsidR="00BA63BC" w:rsidRPr="00BA156B" w:rsidRDefault="00BA63BC" w:rsidP="004105E1">
            <w:pPr>
              <w:autoSpaceDE w:val="0"/>
              <w:autoSpaceDN w:val="0"/>
              <w:adjustRightInd w:val="0"/>
              <w:spacing w:line="360" w:lineRule="atLeast"/>
              <w:jc w:val="right"/>
              <w:rPr>
                <w:ins w:id="5058" w:author="Regina Casanova" w:date="2018-07-07T15:18:00Z"/>
                <w:rFonts w:cs="Times New Roman"/>
                <w:color w:val="000000"/>
                <w:lang w:val="es-PE"/>
              </w:rPr>
            </w:pPr>
            <w:ins w:id="5059" w:author="Regina Casanova" w:date="2018-07-07T15:18:00Z">
              <w:r w:rsidRPr="00BA156B">
                <w:rPr>
                  <w:rFonts w:cs="Times New Roman"/>
                  <w:color w:val="000000"/>
                  <w:lang w:val="es-PE"/>
                </w:rPr>
                <w:lastRenderedPageBreak/>
                <w:t>12</w:t>
              </w:r>
            </w:ins>
          </w:p>
        </w:tc>
        <w:tc>
          <w:tcPr>
            <w:tcW w:w="1715" w:type="dxa"/>
            <w:tcBorders>
              <w:bottom w:val="single" w:sz="8" w:space="0" w:color="000000"/>
              <w:right w:val="single" w:sz="8" w:space="0" w:color="000000"/>
            </w:tcBorders>
            <w:shd w:val="clear" w:color="auto" w:fill="E1E0E0"/>
            <w:vAlign w:val="bottom"/>
          </w:tcPr>
          <w:p w14:paraId="5C0CF69E" w14:textId="77777777" w:rsidR="00BA63BC" w:rsidRPr="00BA156B" w:rsidRDefault="00BA63BC" w:rsidP="004105E1">
            <w:pPr>
              <w:autoSpaceDE w:val="0"/>
              <w:autoSpaceDN w:val="0"/>
              <w:adjustRightInd w:val="0"/>
              <w:spacing w:line="360" w:lineRule="atLeast"/>
              <w:rPr>
                <w:ins w:id="5060" w:author="Regina Casanova" w:date="2018-07-07T15:18:00Z"/>
                <w:rFonts w:cs="Times New Roman"/>
                <w:color w:val="000000"/>
                <w:lang w:val="es-PE"/>
              </w:rPr>
            </w:pPr>
            <w:ins w:id="5061"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785DF7BE" w14:textId="77777777" w:rsidR="00BA63BC" w:rsidRPr="00BA156B" w:rsidRDefault="00BA63BC" w:rsidP="004105E1">
            <w:pPr>
              <w:autoSpaceDE w:val="0"/>
              <w:autoSpaceDN w:val="0"/>
              <w:adjustRightInd w:val="0"/>
              <w:spacing w:line="360" w:lineRule="atLeast"/>
              <w:rPr>
                <w:ins w:id="5062" w:author="Regina Casanova" w:date="2018-07-07T15:18:00Z"/>
                <w:rFonts w:cs="Times New Roman"/>
                <w:color w:val="000000"/>
                <w:lang w:val="es-PE"/>
              </w:rPr>
            </w:pPr>
            <w:ins w:id="5063" w:author="Regina Casanova" w:date="2018-07-07T15:18:00Z">
              <w:r w:rsidRPr="00BA156B">
                <w:rPr>
                  <w:rFonts w:cs="Times New Roman"/>
                  <w:color w:val="000000"/>
                  <w:lang w:val="es-PE"/>
                </w:rPr>
                <w:t>Temas parecidos a su reclamo y temas populares</w:t>
              </w:r>
            </w:ins>
          </w:p>
        </w:tc>
        <w:tc>
          <w:tcPr>
            <w:tcW w:w="5380" w:type="dxa"/>
            <w:tcBorders>
              <w:bottom w:val="single" w:sz="8" w:space="0" w:color="000000"/>
              <w:right w:val="single" w:sz="8" w:space="0" w:color="000000"/>
            </w:tcBorders>
            <w:shd w:val="clear" w:color="auto" w:fill="E1E0E0"/>
            <w:vAlign w:val="bottom"/>
          </w:tcPr>
          <w:p w14:paraId="47F626E3" w14:textId="77777777" w:rsidR="00BA63BC" w:rsidRPr="00BA156B" w:rsidRDefault="00BA63BC" w:rsidP="004105E1">
            <w:pPr>
              <w:autoSpaceDE w:val="0"/>
              <w:autoSpaceDN w:val="0"/>
              <w:adjustRightInd w:val="0"/>
              <w:spacing w:line="360" w:lineRule="atLeast"/>
              <w:rPr>
                <w:ins w:id="5064" w:author="Regina Casanova" w:date="2018-07-07T15:18:00Z"/>
                <w:rFonts w:cs="Times New Roman"/>
                <w:color w:val="000000"/>
                <w:lang w:val="es-PE"/>
              </w:rPr>
            </w:pPr>
            <w:ins w:id="5065" w:author="Regina Casanova" w:date="2018-07-07T15:18:00Z">
              <w:r>
                <w:rPr>
                  <w:rFonts w:cs="Times New Roman"/>
                  <w:color w:val="000000"/>
                  <w:lang w:val="es-PE"/>
                </w:rPr>
                <w:t>Co</w:t>
              </w:r>
              <w:r w:rsidRPr="00BA156B">
                <w:rPr>
                  <w:rFonts w:cs="Times New Roman"/>
                  <w:color w:val="000000"/>
                  <w:lang w:val="es-PE"/>
                </w:rPr>
                <w:t>mo ciudadano quiero poder ver temas parecidos a mi reclamo y temas populares para poder comprobar que los problemas suceden a todos</w:t>
              </w:r>
            </w:ins>
          </w:p>
        </w:tc>
        <w:tc>
          <w:tcPr>
            <w:tcW w:w="2341" w:type="dxa"/>
            <w:tcBorders>
              <w:bottom w:val="single" w:sz="8" w:space="0" w:color="000000"/>
              <w:right w:val="single" w:sz="8" w:space="0" w:color="000000"/>
            </w:tcBorders>
            <w:shd w:val="clear" w:color="auto" w:fill="E1E0E0"/>
            <w:vAlign w:val="bottom"/>
          </w:tcPr>
          <w:p w14:paraId="493EBDD6" w14:textId="77777777" w:rsidR="00BA63BC" w:rsidRPr="00BA156B" w:rsidRDefault="00BA63BC" w:rsidP="004105E1">
            <w:pPr>
              <w:autoSpaceDE w:val="0"/>
              <w:autoSpaceDN w:val="0"/>
              <w:adjustRightInd w:val="0"/>
              <w:spacing w:line="360" w:lineRule="atLeast"/>
              <w:rPr>
                <w:ins w:id="5066" w:author="Regina Casanova" w:date="2018-07-07T15:18:00Z"/>
                <w:rFonts w:cs="Times New Roman"/>
                <w:color w:val="000000"/>
                <w:lang w:val="es-PE"/>
              </w:rPr>
            </w:pPr>
            <w:ins w:id="5067" w:author="Regina Casanova" w:date="2018-07-07T15:18:00Z">
              <w:r w:rsidRPr="00BA156B">
                <w:rPr>
                  <w:rFonts w:cs="Times New Roman"/>
                  <w:color w:val="000000"/>
                  <w:lang w:val="es-PE"/>
                </w:rPr>
                <w:t>Armar web de tendencias y de temas populares</w:t>
              </w:r>
            </w:ins>
          </w:p>
        </w:tc>
        <w:tc>
          <w:tcPr>
            <w:tcW w:w="1559" w:type="dxa"/>
            <w:tcBorders>
              <w:bottom w:val="single" w:sz="8" w:space="0" w:color="000000"/>
              <w:right w:val="single" w:sz="8" w:space="0" w:color="000000"/>
            </w:tcBorders>
            <w:shd w:val="clear" w:color="auto" w:fill="E1E0E0"/>
            <w:vAlign w:val="bottom"/>
          </w:tcPr>
          <w:p w14:paraId="07059FC0" w14:textId="77777777" w:rsidR="00BA63BC" w:rsidRPr="00BA156B" w:rsidRDefault="00BA63BC" w:rsidP="004105E1">
            <w:pPr>
              <w:autoSpaceDE w:val="0"/>
              <w:autoSpaceDN w:val="0"/>
              <w:adjustRightInd w:val="0"/>
              <w:spacing w:line="360" w:lineRule="atLeast"/>
              <w:rPr>
                <w:ins w:id="5068" w:author="Regina Casanova" w:date="2018-07-07T15:18:00Z"/>
                <w:rFonts w:cs="Times New Roman"/>
                <w:color w:val="000000"/>
                <w:lang w:val="es-PE"/>
              </w:rPr>
            </w:pPr>
            <w:ins w:id="5069" w:author="Regina Casanova" w:date="2018-07-07T15:18:00Z">
              <w:r w:rsidRPr="00BA156B">
                <w:rPr>
                  <w:rFonts w:cs="Times New Roman"/>
                  <w:color w:val="000000"/>
                  <w:lang w:val="es-PE"/>
                </w:rPr>
                <w:t>Bajo - 1</w:t>
              </w:r>
            </w:ins>
          </w:p>
        </w:tc>
      </w:tr>
      <w:tr w:rsidR="00BA63BC" w:rsidRPr="00BA156B" w14:paraId="06370B32" w14:textId="77777777" w:rsidTr="004105E1">
        <w:tblPrEx>
          <w:tblBorders>
            <w:top w:val="none" w:sz="0" w:space="0" w:color="auto"/>
          </w:tblBorders>
        </w:tblPrEx>
        <w:trPr>
          <w:ins w:id="5070" w:author="Regina Casanova" w:date="2018-07-07T15:18:00Z"/>
        </w:trPr>
        <w:tc>
          <w:tcPr>
            <w:tcW w:w="504" w:type="dxa"/>
            <w:tcBorders>
              <w:left w:val="single" w:sz="8" w:space="0" w:color="000000"/>
              <w:bottom w:val="single" w:sz="8" w:space="0" w:color="000000"/>
              <w:right w:val="single" w:sz="8" w:space="0" w:color="000000"/>
            </w:tcBorders>
            <w:vAlign w:val="bottom"/>
          </w:tcPr>
          <w:p w14:paraId="6B0ED892" w14:textId="77777777" w:rsidR="00BA63BC" w:rsidRPr="00BA156B" w:rsidRDefault="00BA63BC" w:rsidP="004105E1">
            <w:pPr>
              <w:autoSpaceDE w:val="0"/>
              <w:autoSpaceDN w:val="0"/>
              <w:adjustRightInd w:val="0"/>
              <w:spacing w:line="360" w:lineRule="atLeast"/>
              <w:jc w:val="right"/>
              <w:rPr>
                <w:ins w:id="5071" w:author="Regina Casanova" w:date="2018-07-07T15:18:00Z"/>
                <w:rFonts w:cs="Times New Roman"/>
                <w:color w:val="000000"/>
                <w:lang w:val="es-PE"/>
              </w:rPr>
            </w:pPr>
            <w:ins w:id="5072" w:author="Regina Casanova" w:date="2018-07-07T15:18:00Z">
              <w:r w:rsidRPr="00BA156B">
                <w:rPr>
                  <w:rFonts w:cs="Times New Roman"/>
                  <w:color w:val="000000"/>
                  <w:lang w:val="es-PE"/>
                </w:rPr>
                <w:t>13</w:t>
              </w:r>
            </w:ins>
          </w:p>
        </w:tc>
        <w:tc>
          <w:tcPr>
            <w:tcW w:w="1715" w:type="dxa"/>
            <w:tcBorders>
              <w:bottom w:val="single" w:sz="8" w:space="0" w:color="000000"/>
              <w:right w:val="single" w:sz="8" w:space="0" w:color="000000"/>
            </w:tcBorders>
            <w:vAlign w:val="bottom"/>
          </w:tcPr>
          <w:p w14:paraId="339738E0" w14:textId="77777777" w:rsidR="00BA63BC" w:rsidRPr="00BA156B" w:rsidRDefault="00BA63BC" w:rsidP="004105E1">
            <w:pPr>
              <w:autoSpaceDE w:val="0"/>
              <w:autoSpaceDN w:val="0"/>
              <w:adjustRightInd w:val="0"/>
              <w:spacing w:line="360" w:lineRule="atLeast"/>
              <w:rPr>
                <w:ins w:id="5073" w:author="Regina Casanova" w:date="2018-07-07T15:18:00Z"/>
                <w:rFonts w:cs="Times New Roman"/>
                <w:color w:val="000000"/>
                <w:lang w:val="es-PE"/>
              </w:rPr>
            </w:pPr>
            <w:ins w:id="5074"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4B6DA923" w14:textId="77777777" w:rsidR="00BA63BC" w:rsidRPr="00BA156B" w:rsidRDefault="00BA63BC" w:rsidP="004105E1">
            <w:pPr>
              <w:autoSpaceDE w:val="0"/>
              <w:autoSpaceDN w:val="0"/>
              <w:adjustRightInd w:val="0"/>
              <w:spacing w:line="360" w:lineRule="atLeast"/>
              <w:rPr>
                <w:ins w:id="5075" w:author="Regina Casanova" w:date="2018-07-07T15:18:00Z"/>
                <w:rFonts w:cs="Times New Roman"/>
                <w:color w:val="000000"/>
                <w:lang w:val="es-PE"/>
              </w:rPr>
            </w:pPr>
            <w:ins w:id="5076" w:author="Regina Casanova" w:date="2018-07-07T15:18:00Z">
              <w:r w:rsidRPr="00BA156B">
                <w:rPr>
                  <w:rFonts w:cs="Times New Roman"/>
                  <w:color w:val="000000"/>
                  <w:lang w:val="es-PE"/>
                </w:rPr>
                <w:t>Asegurarse que el reclamo lo reciba alguien</w:t>
              </w:r>
            </w:ins>
          </w:p>
        </w:tc>
        <w:tc>
          <w:tcPr>
            <w:tcW w:w="5380" w:type="dxa"/>
            <w:tcBorders>
              <w:bottom w:val="single" w:sz="8" w:space="0" w:color="000000"/>
              <w:right w:val="single" w:sz="8" w:space="0" w:color="000000"/>
            </w:tcBorders>
            <w:vAlign w:val="bottom"/>
          </w:tcPr>
          <w:p w14:paraId="48FE93A8" w14:textId="77777777" w:rsidR="00BA63BC" w:rsidRPr="00BA156B" w:rsidRDefault="00BA63BC" w:rsidP="004105E1">
            <w:pPr>
              <w:autoSpaceDE w:val="0"/>
              <w:autoSpaceDN w:val="0"/>
              <w:adjustRightInd w:val="0"/>
              <w:spacing w:line="360" w:lineRule="atLeast"/>
              <w:rPr>
                <w:ins w:id="5077" w:author="Regina Casanova" w:date="2018-07-07T15:18:00Z"/>
                <w:rFonts w:cs="Times New Roman"/>
                <w:color w:val="000000"/>
                <w:lang w:val="es-PE"/>
              </w:rPr>
            </w:pPr>
            <w:ins w:id="5078" w:author="Regina Casanova" w:date="2018-07-07T15:18:00Z">
              <w:r>
                <w:rPr>
                  <w:rFonts w:cs="Times New Roman"/>
                  <w:color w:val="000000"/>
                  <w:lang w:val="es-PE"/>
                </w:rPr>
                <w:t>Co</w:t>
              </w:r>
              <w:r w:rsidRPr="00BA156B">
                <w:rPr>
                  <w:rFonts w:cs="Times New Roman"/>
                  <w:color w:val="000000"/>
                  <w:lang w:val="es-PE"/>
                </w:rPr>
                <w:t>mo ciudadano quiero asegurarme que mi reclamo sea recibido para poder sentirme tranquilo de que lo están revisando</w:t>
              </w:r>
            </w:ins>
          </w:p>
        </w:tc>
        <w:tc>
          <w:tcPr>
            <w:tcW w:w="2341" w:type="dxa"/>
            <w:tcBorders>
              <w:bottom w:val="single" w:sz="8" w:space="0" w:color="000000"/>
              <w:right w:val="single" w:sz="8" w:space="0" w:color="000000"/>
            </w:tcBorders>
            <w:vAlign w:val="bottom"/>
          </w:tcPr>
          <w:p w14:paraId="69737C1B" w14:textId="77777777" w:rsidR="00BA63BC" w:rsidRPr="00BA156B" w:rsidRDefault="00BA63BC" w:rsidP="004105E1">
            <w:pPr>
              <w:autoSpaceDE w:val="0"/>
              <w:autoSpaceDN w:val="0"/>
              <w:adjustRightInd w:val="0"/>
              <w:spacing w:line="360" w:lineRule="atLeast"/>
              <w:rPr>
                <w:ins w:id="5079" w:author="Regina Casanova" w:date="2018-07-07T15:18:00Z"/>
                <w:rFonts w:cs="Times New Roman"/>
                <w:color w:val="000000"/>
                <w:lang w:val="es-PE"/>
              </w:rPr>
            </w:pPr>
            <w:ins w:id="5080" w:author="Regina Casanova" w:date="2018-07-07T15:18:00Z">
              <w:r w:rsidRPr="00BA156B">
                <w:rPr>
                  <w:rFonts w:cs="Times New Roman"/>
                  <w:color w:val="000000"/>
                  <w:lang w:val="es-PE"/>
                </w:rPr>
                <w:t>Asignar reclamo a alguien por cada IPRESS y que tenga opción de Leído</w:t>
              </w:r>
            </w:ins>
          </w:p>
        </w:tc>
        <w:tc>
          <w:tcPr>
            <w:tcW w:w="1559" w:type="dxa"/>
            <w:tcBorders>
              <w:bottom w:val="single" w:sz="8" w:space="0" w:color="000000"/>
              <w:right w:val="single" w:sz="8" w:space="0" w:color="000000"/>
            </w:tcBorders>
            <w:vAlign w:val="bottom"/>
          </w:tcPr>
          <w:p w14:paraId="0E6CFD1D" w14:textId="77777777" w:rsidR="00BA63BC" w:rsidRPr="00BA156B" w:rsidRDefault="00BA63BC" w:rsidP="004105E1">
            <w:pPr>
              <w:autoSpaceDE w:val="0"/>
              <w:autoSpaceDN w:val="0"/>
              <w:adjustRightInd w:val="0"/>
              <w:spacing w:line="360" w:lineRule="atLeast"/>
              <w:rPr>
                <w:ins w:id="5081" w:author="Regina Casanova" w:date="2018-07-07T15:18:00Z"/>
                <w:rFonts w:cs="Times New Roman"/>
                <w:color w:val="000000"/>
                <w:lang w:val="es-PE"/>
              </w:rPr>
            </w:pPr>
            <w:ins w:id="5082" w:author="Regina Casanova" w:date="2018-07-07T15:18:00Z">
              <w:r w:rsidRPr="00BA156B">
                <w:rPr>
                  <w:rFonts w:cs="Times New Roman"/>
                  <w:color w:val="000000"/>
                  <w:lang w:val="es-PE"/>
                </w:rPr>
                <w:t>Medio - 2</w:t>
              </w:r>
            </w:ins>
          </w:p>
        </w:tc>
      </w:tr>
      <w:tr w:rsidR="00BA63BC" w:rsidRPr="00BA156B" w14:paraId="18AE24F8" w14:textId="77777777" w:rsidTr="004105E1">
        <w:tblPrEx>
          <w:tblBorders>
            <w:top w:val="none" w:sz="0" w:space="0" w:color="auto"/>
          </w:tblBorders>
        </w:tblPrEx>
        <w:trPr>
          <w:ins w:id="508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B51F7C" w14:textId="77777777" w:rsidR="00BA63BC" w:rsidRPr="00BA156B" w:rsidRDefault="00BA63BC" w:rsidP="004105E1">
            <w:pPr>
              <w:autoSpaceDE w:val="0"/>
              <w:autoSpaceDN w:val="0"/>
              <w:adjustRightInd w:val="0"/>
              <w:spacing w:line="360" w:lineRule="atLeast"/>
              <w:jc w:val="right"/>
              <w:rPr>
                <w:ins w:id="5084" w:author="Regina Casanova" w:date="2018-07-07T15:18:00Z"/>
                <w:rFonts w:cs="Times New Roman"/>
                <w:color w:val="000000"/>
                <w:lang w:val="es-PE"/>
              </w:rPr>
            </w:pPr>
            <w:ins w:id="5085" w:author="Regina Casanova" w:date="2018-07-07T15:18:00Z">
              <w:r w:rsidRPr="00BA156B">
                <w:rPr>
                  <w:rFonts w:cs="Times New Roman"/>
                  <w:color w:val="000000"/>
                  <w:lang w:val="es-PE"/>
                </w:rPr>
                <w:t>14</w:t>
              </w:r>
            </w:ins>
          </w:p>
        </w:tc>
        <w:tc>
          <w:tcPr>
            <w:tcW w:w="1715" w:type="dxa"/>
            <w:tcBorders>
              <w:bottom w:val="single" w:sz="8" w:space="0" w:color="000000"/>
              <w:right w:val="single" w:sz="8" w:space="0" w:color="000000"/>
            </w:tcBorders>
            <w:shd w:val="clear" w:color="auto" w:fill="E1E0E0"/>
            <w:vAlign w:val="bottom"/>
          </w:tcPr>
          <w:p w14:paraId="278592DE" w14:textId="77777777" w:rsidR="00BA63BC" w:rsidRPr="00BA156B" w:rsidRDefault="00BA63BC" w:rsidP="004105E1">
            <w:pPr>
              <w:autoSpaceDE w:val="0"/>
              <w:autoSpaceDN w:val="0"/>
              <w:adjustRightInd w:val="0"/>
              <w:spacing w:line="360" w:lineRule="atLeast"/>
              <w:rPr>
                <w:ins w:id="5086" w:author="Regina Casanova" w:date="2018-07-07T15:18:00Z"/>
                <w:rFonts w:cs="Times New Roman"/>
                <w:color w:val="000000"/>
                <w:lang w:val="es-PE"/>
              </w:rPr>
            </w:pPr>
            <w:ins w:id="5087"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4A6018AD" w14:textId="77777777" w:rsidR="00BA63BC" w:rsidRPr="00BA156B" w:rsidRDefault="00BA63BC" w:rsidP="004105E1">
            <w:pPr>
              <w:autoSpaceDE w:val="0"/>
              <w:autoSpaceDN w:val="0"/>
              <w:adjustRightInd w:val="0"/>
              <w:spacing w:line="360" w:lineRule="atLeast"/>
              <w:rPr>
                <w:ins w:id="5088" w:author="Regina Casanova" w:date="2018-07-07T15:18:00Z"/>
                <w:rFonts w:cs="Times New Roman"/>
                <w:color w:val="000000"/>
                <w:lang w:val="es-PE"/>
              </w:rPr>
            </w:pPr>
            <w:ins w:id="5089" w:author="Regina Casanova" w:date="2018-07-07T15:18:00Z">
              <w:r w:rsidRPr="00BA156B">
                <w:rPr>
                  <w:rFonts w:cs="Times New Roman"/>
                  <w:color w:val="000000"/>
                  <w:lang w:val="es-PE"/>
                </w:rPr>
                <w:t>Subir fotos y videos cómo pruebas</w:t>
              </w:r>
            </w:ins>
          </w:p>
        </w:tc>
        <w:tc>
          <w:tcPr>
            <w:tcW w:w="5380" w:type="dxa"/>
            <w:tcBorders>
              <w:bottom w:val="single" w:sz="8" w:space="0" w:color="000000"/>
              <w:right w:val="single" w:sz="8" w:space="0" w:color="000000"/>
            </w:tcBorders>
            <w:shd w:val="clear" w:color="auto" w:fill="E1E0E0"/>
            <w:vAlign w:val="bottom"/>
          </w:tcPr>
          <w:p w14:paraId="639F905E" w14:textId="77777777" w:rsidR="00BA63BC" w:rsidRPr="00BA156B" w:rsidRDefault="00BA63BC" w:rsidP="004105E1">
            <w:pPr>
              <w:autoSpaceDE w:val="0"/>
              <w:autoSpaceDN w:val="0"/>
              <w:adjustRightInd w:val="0"/>
              <w:spacing w:line="360" w:lineRule="atLeast"/>
              <w:rPr>
                <w:ins w:id="5090" w:author="Regina Casanova" w:date="2018-07-07T15:18:00Z"/>
                <w:rFonts w:cs="Times New Roman"/>
                <w:color w:val="000000"/>
                <w:lang w:val="es-PE"/>
              </w:rPr>
            </w:pPr>
            <w:ins w:id="5091" w:author="Regina Casanova" w:date="2018-07-07T15:18:00Z">
              <w:r>
                <w:rPr>
                  <w:rFonts w:cs="Times New Roman"/>
                  <w:color w:val="000000"/>
                  <w:lang w:val="es-PE"/>
                </w:rPr>
                <w:t>Co</w:t>
              </w:r>
              <w:r w:rsidRPr="00BA156B">
                <w:rPr>
                  <w:rFonts w:cs="Times New Roman"/>
                  <w:color w:val="000000"/>
                  <w:lang w:val="es-PE"/>
                </w:rPr>
                <w:t>mo ciudadano quiero poder colocar evidencia multimedia de lo que me ocurrió para poder sustentar mi reclamo</w:t>
              </w:r>
            </w:ins>
          </w:p>
        </w:tc>
        <w:tc>
          <w:tcPr>
            <w:tcW w:w="2341" w:type="dxa"/>
            <w:tcBorders>
              <w:bottom w:val="single" w:sz="8" w:space="0" w:color="000000"/>
              <w:right w:val="single" w:sz="8" w:space="0" w:color="000000"/>
            </w:tcBorders>
            <w:shd w:val="clear" w:color="auto" w:fill="E1E0E0"/>
            <w:vAlign w:val="bottom"/>
          </w:tcPr>
          <w:p w14:paraId="7B725916" w14:textId="77777777" w:rsidR="00BA63BC" w:rsidRPr="00BA156B" w:rsidRDefault="00BA63BC" w:rsidP="004105E1">
            <w:pPr>
              <w:autoSpaceDE w:val="0"/>
              <w:autoSpaceDN w:val="0"/>
              <w:adjustRightInd w:val="0"/>
              <w:spacing w:line="360" w:lineRule="atLeast"/>
              <w:rPr>
                <w:ins w:id="5092" w:author="Regina Casanova" w:date="2018-07-07T15:18:00Z"/>
                <w:rFonts w:cs="Times New Roman"/>
                <w:color w:val="000000"/>
                <w:lang w:val="es-PE"/>
              </w:rPr>
            </w:pPr>
            <w:ins w:id="5093" w:author="Regina Casanova" w:date="2018-07-07T15:18:00Z">
              <w:r w:rsidRPr="00BA156B">
                <w:rPr>
                  <w:rFonts w:cs="Times New Roman"/>
                  <w:color w:val="000000"/>
                  <w:lang w:val="es-PE"/>
                </w:rPr>
                <w:t>Colocar opción para subir foto/video al momento de colocar el reclamo</w:t>
              </w:r>
            </w:ins>
          </w:p>
        </w:tc>
        <w:tc>
          <w:tcPr>
            <w:tcW w:w="1559" w:type="dxa"/>
            <w:tcBorders>
              <w:bottom w:val="single" w:sz="8" w:space="0" w:color="000000"/>
              <w:right w:val="single" w:sz="8" w:space="0" w:color="000000"/>
            </w:tcBorders>
            <w:shd w:val="clear" w:color="auto" w:fill="E1E0E0"/>
            <w:vAlign w:val="bottom"/>
          </w:tcPr>
          <w:p w14:paraId="6CD09341" w14:textId="77777777" w:rsidR="00BA63BC" w:rsidRPr="00BA156B" w:rsidRDefault="00BA63BC" w:rsidP="004105E1">
            <w:pPr>
              <w:autoSpaceDE w:val="0"/>
              <w:autoSpaceDN w:val="0"/>
              <w:adjustRightInd w:val="0"/>
              <w:spacing w:line="360" w:lineRule="atLeast"/>
              <w:rPr>
                <w:ins w:id="5094" w:author="Regina Casanova" w:date="2018-07-07T15:18:00Z"/>
                <w:rFonts w:cs="Times New Roman"/>
                <w:color w:val="000000"/>
                <w:lang w:val="es-PE"/>
              </w:rPr>
            </w:pPr>
            <w:ins w:id="5095" w:author="Regina Casanova" w:date="2018-07-07T15:18:00Z">
              <w:r w:rsidRPr="00BA156B">
                <w:rPr>
                  <w:rFonts w:cs="Times New Roman"/>
                  <w:color w:val="000000"/>
                  <w:lang w:val="es-PE"/>
                </w:rPr>
                <w:t>Medio - 2</w:t>
              </w:r>
            </w:ins>
          </w:p>
        </w:tc>
      </w:tr>
      <w:tr w:rsidR="00BA63BC" w:rsidRPr="00BA156B" w14:paraId="6CD6B655" w14:textId="77777777" w:rsidTr="004105E1">
        <w:tblPrEx>
          <w:tblBorders>
            <w:top w:val="none" w:sz="0" w:space="0" w:color="auto"/>
          </w:tblBorders>
        </w:tblPrEx>
        <w:trPr>
          <w:ins w:id="5096" w:author="Regina Casanova" w:date="2018-07-07T15:18:00Z"/>
        </w:trPr>
        <w:tc>
          <w:tcPr>
            <w:tcW w:w="504" w:type="dxa"/>
            <w:tcBorders>
              <w:left w:val="single" w:sz="8" w:space="0" w:color="000000"/>
              <w:bottom w:val="single" w:sz="8" w:space="0" w:color="000000"/>
              <w:right w:val="single" w:sz="8" w:space="0" w:color="000000"/>
            </w:tcBorders>
            <w:vAlign w:val="bottom"/>
          </w:tcPr>
          <w:p w14:paraId="6BCCF769" w14:textId="77777777" w:rsidR="00BA63BC" w:rsidRPr="00BA156B" w:rsidRDefault="00BA63BC" w:rsidP="004105E1">
            <w:pPr>
              <w:autoSpaceDE w:val="0"/>
              <w:autoSpaceDN w:val="0"/>
              <w:adjustRightInd w:val="0"/>
              <w:spacing w:line="360" w:lineRule="atLeast"/>
              <w:jc w:val="right"/>
              <w:rPr>
                <w:ins w:id="5097" w:author="Regina Casanova" w:date="2018-07-07T15:18:00Z"/>
                <w:rFonts w:cs="Times New Roman"/>
                <w:color w:val="000000"/>
                <w:lang w:val="es-PE"/>
              </w:rPr>
            </w:pPr>
            <w:ins w:id="5098" w:author="Regina Casanova" w:date="2018-07-07T15:18:00Z">
              <w:r w:rsidRPr="00BA156B">
                <w:rPr>
                  <w:rFonts w:cs="Times New Roman"/>
                  <w:color w:val="000000"/>
                  <w:lang w:val="es-PE"/>
                </w:rPr>
                <w:t>15</w:t>
              </w:r>
            </w:ins>
          </w:p>
        </w:tc>
        <w:tc>
          <w:tcPr>
            <w:tcW w:w="1715" w:type="dxa"/>
            <w:tcBorders>
              <w:bottom w:val="single" w:sz="8" w:space="0" w:color="000000"/>
              <w:right w:val="single" w:sz="8" w:space="0" w:color="000000"/>
            </w:tcBorders>
            <w:vAlign w:val="bottom"/>
          </w:tcPr>
          <w:p w14:paraId="313C75A0" w14:textId="77777777" w:rsidR="00BA63BC" w:rsidRPr="00BA156B" w:rsidRDefault="00BA63BC" w:rsidP="004105E1">
            <w:pPr>
              <w:autoSpaceDE w:val="0"/>
              <w:autoSpaceDN w:val="0"/>
              <w:adjustRightInd w:val="0"/>
              <w:spacing w:line="360" w:lineRule="atLeast"/>
              <w:rPr>
                <w:ins w:id="5099" w:author="Regina Casanova" w:date="2018-07-07T15:18:00Z"/>
                <w:rFonts w:cs="Times New Roman"/>
                <w:color w:val="000000"/>
                <w:lang w:val="es-PE"/>
              </w:rPr>
            </w:pPr>
            <w:ins w:id="5100"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777945FA" w14:textId="77777777" w:rsidR="00BA63BC" w:rsidRPr="00BA156B" w:rsidRDefault="00BA63BC" w:rsidP="004105E1">
            <w:pPr>
              <w:autoSpaceDE w:val="0"/>
              <w:autoSpaceDN w:val="0"/>
              <w:adjustRightInd w:val="0"/>
              <w:spacing w:line="360" w:lineRule="atLeast"/>
              <w:rPr>
                <w:ins w:id="5101" w:author="Regina Casanova" w:date="2018-07-07T15:18:00Z"/>
                <w:rFonts w:cs="Times New Roman"/>
                <w:color w:val="000000"/>
                <w:lang w:val="es-PE"/>
              </w:rPr>
            </w:pPr>
            <w:ins w:id="5102" w:author="Regina Casanova" w:date="2018-07-07T15:18:00Z">
              <w:r w:rsidRPr="00BA156B">
                <w:rPr>
                  <w:rFonts w:cs="Times New Roman"/>
                  <w:color w:val="000000"/>
                  <w:lang w:val="es-PE"/>
                </w:rPr>
                <w:t>Ejemplos de casos que fueron a favor del ciudadano. Si se solucionó o no.</w:t>
              </w:r>
            </w:ins>
          </w:p>
        </w:tc>
        <w:tc>
          <w:tcPr>
            <w:tcW w:w="5380" w:type="dxa"/>
            <w:tcBorders>
              <w:bottom w:val="single" w:sz="8" w:space="0" w:color="000000"/>
              <w:right w:val="single" w:sz="8" w:space="0" w:color="000000"/>
            </w:tcBorders>
            <w:vAlign w:val="bottom"/>
          </w:tcPr>
          <w:p w14:paraId="027E7346" w14:textId="77777777" w:rsidR="00BA63BC" w:rsidRPr="00BA156B" w:rsidRDefault="00BA63BC" w:rsidP="004105E1">
            <w:pPr>
              <w:autoSpaceDE w:val="0"/>
              <w:autoSpaceDN w:val="0"/>
              <w:adjustRightInd w:val="0"/>
              <w:spacing w:line="360" w:lineRule="atLeast"/>
              <w:rPr>
                <w:ins w:id="5103" w:author="Regina Casanova" w:date="2018-07-07T15:18:00Z"/>
                <w:rFonts w:cs="Times New Roman"/>
                <w:color w:val="000000"/>
                <w:lang w:val="es-PE"/>
              </w:rPr>
            </w:pPr>
            <w:ins w:id="5104" w:author="Regina Casanova" w:date="2018-07-07T15:18:00Z">
              <w:r>
                <w:rPr>
                  <w:rFonts w:cs="Times New Roman"/>
                  <w:color w:val="000000"/>
                  <w:lang w:val="es-PE"/>
                </w:rPr>
                <w:t>Co</w:t>
              </w:r>
              <w:r w:rsidRPr="00BA156B">
                <w:rPr>
                  <w:rFonts w:cs="Times New Roman"/>
                  <w:color w:val="000000"/>
                  <w:lang w:val="es-PE"/>
                </w:rPr>
                <w:t>mo ciudadano quiero ver si hay casos similares que fueron solucionados para poder saber que mi reclamo será tomado en cuenta</w:t>
              </w:r>
            </w:ins>
          </w:p>
        </w:tc>
        <w:tc>
          <w:tcPr>
            <w:tcW w:w="2341" w:type="dxa"/>
            <w:tcBorders>
              <w:bottom w:val="single" w:sz="8" w:space="0" w:color="000000"/>
              <w:right w:val="single" w:sz="8" w:space="0" w:color="000000"/>
            </w:tcBorders>
            <w:vAlign w:val="bottom"/>
          </w:tcPr>
          <w:p w14:paraId="4818E3D3" w14:textId="77777777" w:rsidR="00BA63BC" w:rsidRPr="00BA156B" w:rsidRDefault="00BA63BC" w:rsidP="004105E1">
            <w:pPr>
              <w:autoSpaceDE w:val="0"/>
              <w:autoSpaceDN w:val="0"/>
              <w:adjustRightInd w:val="0"/>
              <w:spacing w:line="360" w:lineRule="atLeast"/>
              <w:rPr>
                <w:ins w:id="5105" w:author="Regina Casanova" w:date="2018-07-07T15:18:00Z"/>
                <w:rFonts w:cs="Times New Roman"/>
                <w:color w:val="000000"/>
                <w:lang w:val="es-PE"/>
              </w:rPr>
            </w:pPr>
            <w:ins w:id="5106" w:author="Regina Casanova" w:date="2018-07-07T15:18:00Z">
              <w:r w:rsidRPr="00BA156B">
                <w:rPr>
                  <w:rFonts w:cs="Times New Roman"/>
                  <w:color w:val="000000"/>
                  <w:lang w:val="es-PE"/>
                </w:rPr>
                <w:t>Listado de reclamos de la IPRESS luego de presentar el reclamo</w:t>
              </w:r>
            </w:ins>
          </w:p>
        </w:tc>
        <w:tc>
          <w:tcPr>
            <w:tcW w:w="1559" w:type="dxa"/>
            <w:tcBorders>
              <w:bottom w:val="single" w:sz="8" w:space="0" w:color="000000"/>
              <w:right w:val="single" w:sz="8" w:space="0" w:color="000000"/>
            </w:tcBorders>
            <w:vAlign w:val="bottom"/>
          </w:tcPr>
          <w:p w14:paraId="7DE8F39C" w14:textId="77777777" w:rsidR="00BA63BC" w:rsidRPr="00BA156B" w:rsidRDefault="00BA63BC" w:rsidP="004105E1">
            <w:pPr>
              <w:autoSpaceDE w:val="0"/>
              <w:autoSpaceDN w:val="0"/>
              <w:adjustRightInd w:val="0"/>
              <w:spacing w:line="360" w:lineRule="atLeast"/>
              <w:rPr>
                <w:ins w:id="5107" w:author="Regina Casanova" w:date="2018-07-07T15:18:00Z"/>
                <w:rFonts w:cs="Times New Roman"/>
                <w:color w:val="000000"/>
                <w:lang w:val="es-PE"/>
              </w:rPr>
            </w:pPr>
            <w:ins w:id="5108" w:author="Regina Casanova" w:date="2018-07-07T15:18:00Z">
              <w:r w:rsidRPr="00BA156B">
                <w:rPr>
                  <w:rFonts w:cs="Times New Roman"/>
                  <w:color w:val="000000"/>
                  <w:lang w:val="es-PE"/>
                </w:rPr>
                <w:t>Bajo - 1</w:t>
              </w:r>
            </w:ins>
          </w:p>
        </w:tc>
      </w:tr>
      <w:tr w:rsidR="00BA63BC" w:rsidRPr="00BA156B" w14:paraId="3491B3D9" w14:textId="77777777" w:rsidTr="004105E1">
        <w:tblPrEx>
          <w:tblBorders>
            <w:top w:val="none" w:sz="0" w:space="0" w:color="auto"/>
          </w:tblBorders>
        </w:tblPrEx>
        <w:trPr>
          <w:ins w:id="510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1DD517" w14:textId="77777777" w:rsidR="00BA63BC" w:rsidRPr="00BA156B" w:rsidRDefault="00BA63BC" w:rsidP="004105E1">
            <w:pPr>
              <w:autoSpaceDE w:val="0"/>
              <w:autoSpaceDN w:val="0"/>
              <w:adjustRightInd w:val="0"/>
              <w:spacing w:line="360" w:lineRule="atLeast"/>
              <w:jc w:val="right"/>
              <w:rPr>
                <w:ins w:id="5110" w:author="Regina Casanova" w:date="2018-07-07T15:18:00Z"/>
                <w:rFonts w:cs="Times New Roman"/>
                <w:color w:val="000000"/>
                <w:lang w:val="es-PE"/>
              </w:rPr>
            </w:pPr>
            <w:ins w:id="5111" w:author="Regina Casanova" w:date="2018-07-07T15:18:00Z">
              <w:r w:rsidRPr="00BA156B">
                <w:rPr>
                  <w:rFonts w:cs="Times New Roman"/>
                  <w:color w:val="000000"/>
                  <w:lang w:val="es-PE"/>
                </w:rPr>
                <w:t>16</w:t>
              </w:r>
            </w:ins>
          </w:p>
        </w:tc>
        <w:tc>
          <w:tcPr>
            <w:tcW w:w="1715" w:type="dxa"/>
            <w:tcBorders>
              <w:bottom w:val="single" w:sz="8" w:space="0" w:color="000000"/>
              <w:right w:val="single" w:sz="8" w:space="0" w:color="000000"/>
            </w:tcBorders>
            <w:shd w:val="clear" w:color="auto" w:fill="E1E0E0"/>
            <w:vAlign w:val="bottom"/>
          </w:tcPr>
          <w:p w14:paraId="078490BA" w14:textId="77777777" w:rsidR="00BA63BC" w:rsidRPr="00BA156B" w:rsidRDefault="00BA63BC" w:rsidP="004105E1">
            <w:pPr>
              <w:autoSpaceDE w:val="0"/>
              <w:autoSpaceDN w:val="0"/>
              <w:adjustRightInd w:val="0"/>
              <w:spacing w:line="360" w:lineRule="atLeast"/>
              <w:rPr>
                <w:ins w:id="5112" w:author="Regina Casanova" w:date="2018-07-07T15:18:00Z"/>
                <w:rFonts w:cs="Times New Roman"/>
                <w:color w:val="000000"/>
                <w:lang w:val="es-PE"/>
              </w:rPr>
            </w:pPr>
            <w:ins w:id="5113"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03B0D9FC" w14:textId="77777777" w:rsidR="00BA63BC" w:rsidRPr="00BA156B" w:rsidRDefault="00BA63BC" w:rsidP="004105E1">
            <w:pPr>
              <w:autoSpaceDE w:val="0"/>
              <w:autoSpaceDN w:val="0"/>
              <w:adjustRightInd w:val="0"/>
              <w:spacing w:line="360" w:lineRule="atLeast"/>
              <w:rPr>
                <w:ins w:id="5114" w:author="Regina Casanova" w:date="2018-07-07T15:18:00Z"/>
                <w:rFonts w:cs="Times New Roman"/>
                <w:color w:val="000000"/>
                <w:lang w:val="es-PE"/>
              </w:rPr>
            </w:pPr>
            <w:ins w:id="5115" w:author="Regina Casanova" w:date="2018-07-07T15:18:00Z">
              <w:r w:rsidRPr="00BA156B">
                <w:rPr>
                  <w:rFonts w:cs="Times New Roman"/>
                  <w:color w:val="000000"/>
                  <w:lang w:val="es-PE"/>
                </w:rPr>
                <w:t>Tiempo de respuesta estimada</w:t>
              </w:r>
            </w:ins>
          </w:p>
        </w:tc>
        <w:tc>
          <w:tcPr>
            <w:tcW w:w="5380" w:type="dxa"/>
            <w:tcBorders>
              <w:bottom w:val="single" w:sz="8" w:space="0" w:color="000000"/>
              <w:right w:val="single" w:sz="8" w:space="0" w:color="000000"/>
            </w:tcBorders>
            <w:shd w:val="clear" w:color="auto" w:fill="E1E0E0"/>
            <w:vAlign w:val="bottom"/>
          </w:tcPr>
          <w:p w14:paraId="32A744AE" w14:textId="77777777" w:rsidR="00BA63BC" w:rsidRPr="00BA156B" w:rsidRDefault="00BA63BC" w:rsidP="004105E1">
            <w:pPr>
              <w:autoSpaceDE w:val="0"/>
              <w:autoSpaceDN w:val="0"/>
              <w:adjustRightInd w:val="0"/>
              <w:spacing w:line="360" w:lineRule="atLeast"/>
              <w:rPr>
                <w:ins w:id="5116" w:author="Regina Casanova" w:date="2018-07-07T15:18:00Z"/>
                <w:rFonts w:cs="Times New Roman"/>
                <w:color w:val="000000"/>
                <w:lang w:val="es-PE"/>
              </w:rPr>
            </w:pPr>
            <w:ins w:id="5117" w:author="Regina Casanova" w:date="2018-07-07T15:18:00Z">
              <w:r>
                <w:rPr>
                  <w:rFonts w:cs="Times New Roman"/>
                  <w:color w:val="000000"/>
                  <w:lang w:val="es-PE"/>
                </w:rPr>
                <w:t>Co</w:t>
              </w:r>
              <w:r w:rsidRPr="00BA156B">
                <w:rPr>
                  <w:rFonts w:cs="Times New Roman"/>
                  <w:color w:val="000000"/>
                  <w:lang w:val="es-PE"/>
                </w:rPr>
                <w:t>mo ciudadano quiero saber para qué fecha me estarán contestando del reclamo para poder programar mis tiempos para darle seguimiento</w:t>
              </w:r>
            </w:ins>
          </w:p>
        </w:tc>
        <w:tc>
          <w:tcPr>
            <w:tcW w:w="2341" w:type="dxa"/>
            <w:tcBorders>
              <w:bottom w:val="single" w:sz="8" w:space="0" w:color="000000"/>
              <w:right w:val="single" w:sz="8" w:space="0" w:color="000000"/>
            </w:tcBorders>
            <w:shd w:val="clear" w:color="auto" w:fill="E1E0E0"/>
            <w:vAlign w:val="bottom"/>
          </w:tcPr>
          <w:p w14:paraId="5602A086" w14:textId="77777777" w:rsidR="00BA63BC" w:rsidRPr="00BA156B" w:rsidRDefault="00BA63BC" w:rsidP="004105E1">
            <w:pPr>
              <w:autoSpaceDE w:val="0"/>
              <w:autoSpaceDN w:val="0"/>
              <w:adjustRightInd w:val="0"/>
              <w:spacing w:line="360" w:lineRule="atLeast"/>
              <w:rPr>
                <w:ins w:id="5118" w:author="Regina Casanova" w:date="2018-07-07T15:18:00Z"/>
                <w:rFonts w:cs="Times New Roman"/>
                <w:color w:val="000000"/>
                <w:lang w:val="es-PE"/>
              </w:rPr>
            </w:pPr>
            <w:ins w:id="5119" w:author="Regina Casanova" w:date="2018-07-07T15:18:00Z">
              <w:r w:rsidRPr="00BA156B">
                <w:rPr>
                  <w:rFonts w:cs="Times New Roman"/>
                  <w:color w:val="000000"/>
                  <w:lang w:val="es-PE"/>
                </w:rPr>
                <w:t>Al mandar confirmación del reclamo, enviar una posible fecha de respuesta (ideal en menos de 20 días)</w:t>
              </w:r>
            </w:ins>
          </w:p>
        </w:tc>
        <w:tc>
          <w:tcPr>
            <w:tcW w:w="1559" w:type="dxa"/>
            <w:tcBorders>
              <w:bottom w:val="single" w:sz="8" w:space="0" w:color="000000"/>
              <w:right w:val="single" w:sz="8" w:space="0" w:color="000000"/>
            </w:tcBorders>
            <w:shd w:val="clear" w:color="auto" w:fill="E1E0E0"/>
            <w:vAlign w:val="bottom"/>
          </w:tcPr>
          <w:p w14:paraId="3DD5224D" w14:textId="77777777" w:rsidR="00BA63BC" w:rsidRPr="00BA156B" w:rsidRDefault="00BA63BC" w:rsidP="004105E1">
            <w:pPr>
              <w:autoSpaceDE w:val="0"/>
              <w:autoSpaceDN w:val="0"/>
              <w:adjustRightInd w:val="0"/>
              <w:spacing w:line="360" w:lineRule="atLeast"/>
              <w:rPr>
                <w:ins w:id="5120" w:author="Regina Casanova" w:date="2018-07-07T15:18:00Z"/>
                <w:rFonts w:cs="Times New Roman"/>
                <w:color w:val="000000"/>
                <w:lang w:val="es-PE"/>
              </w:rPr>
            </w:pPr>
            <w:ins w:id="5121" w:author="Regina Casanova" w:date="2018-07-07T15:18:00Z">
              <w:r w:rsidRPr="00BA156B">
                <w:rPr>
                  <w:rFonts w:cs="Times New Roman"/>
                  <w:color w:val="000000"/>
                  <w:lang w:val="es-PE"/>
                </w:rPr>
                <w:t>Medio - 2</w:t>
              </w:r>
            </w:ins>
          </w:p>
        </w:tc>
      </w:tr>
      <w:tr w:rsidR="00BA63BC" w:rsidRPr="00BA156B" w14:paraId="5C5318B2" w14:textId="77777777" w:rsidTr="004105E1">
        <w:tblPrEx>
          <w:tblBorders>
            <w:top w:val="none" w:sz="0" w:space="0" w:color="auto"/>
          </w:tblBorders>
        </w:tblPrEx>
        <w:trPr>
          <w:ins w:id="5122" w:author="Regina Casanova" w:date="2018-07-07T15:18:00Z"/>
        </w:trPr>
        <w:tc>
          <w:tcPr>
            <w:tcW w:w="504" w:type="dxa"/>
            <w:tcBorders>
              <w:left w:val="single" w:sz="8" w:space="0" w:color="000000"/>
              <w:bottom w:val="single" w:sz="8" w:space="0" w:color="000000"/>
              <w:right w:val="single" w:sz="8" w:space="0" w:color="000000"/>
            </w:tcBorders>
            <w:vAlign w:val="bottom"/>
          </w:tcPr>
          <w:p w14:paraId="54AD576F" w14:textId="77777777" w:rsidR="00BA63BC" w:rsidRPr="00BA156B" w:rsidRDefault="00BA63BC" w:rsidP="004105E1">
            <w:pPr>
              <w:autoSpaceDE w:val="0"/>
              <w:autoSpaceDN w:val="0"/>
              <w:adjustRightInd w:val="0"/>
              <w:spacing w:line="360" w:lineRule="atLeast"/>
              <w:jc w:val="right"/>
              <w:rPr>
                <w:ins w:id="5123" w:author="Regina Casanova" w:date="2018-07-07T15:18:00Z"/>
                <w:rFonts w:cs="Times New Roman"/>
                <w:color w:val="000000"/>
                <w:lang w:val="es-PE"/>
              </w:rPr>
            </w:pPr>
            <w:ins w:id="5124" w:author="Regina Casanova" w:date="2018-07-07T15:18:00Z">
              <w:r w:rsidRPr="00BA156B">
                <w:rPr>
                  <w:rFonts w:cs="Times New Roman"/>
                  <w:color w:val="000000"/>
                  <w:lang w:val="es-PE"/>
                </w:rPr>
                <w:lastRenderedPageBreak/>
                <w:t>17</w:t>
              </w:r>
            </w:ins>
          </w:p>
        </w:tc>
        <w:tc>
          <w:tcPr>
            <w:tcW w:w="1715" w:type="dxa"/>
            <w:tcBorders>
              <w:bottom w:val="single" w:sz="8" w:space="0" w:color="000000"/>
              <w:right w:val="single" w:sz="8" w:space="0" w:color="000000"/>
            </w:tcBorders>
            <w:vAlign w:val="bottom"/>
          </w:tcPr>
          <w:p w14:paraId="190021BB" w14:textId="77777777" w:rsidR="00BA63BC" w:rsidRPr="00BA156B" w:rsidRDefault="00BA63BC" w:rsidP="004105E1">
            <w:pPr>
              <w:autoSpaceDE w:val="0"/>
              <w:autoSpaceDN w:val="0"/>
              <w:adjustRightInd w:val="0"/>
              <w:spacing w:line="360" w:lineRule="atLeast"/>
              <w:rPr>
                <w:ins w:id="5125" w:author="Regina Casanova" w:date="2018-07-07T15:18:00Z"/>
                <w:rFonts w:cs="Times New Roman"/>
                <w:color w:val="000000"/>
                <w:lang w:val="es-PE"/>
              </w:rPr>
            </w:pPr>
            <w:ins w:id="5126"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351AC5B2" w14:textId="77777777" w:rsidR="00BA63BC" w:rsidRPr="00BA156B" w:rsidRDefault="00BA63BC" w:rsidP="004105E1">
            <w:pPr>
              <w:autoSpaceDE w:val="0"/>
              <w:autoSpaceDN w:val="0"/>
              <w:adjustRightInd w:val="0"/>
              <w:spacing w:line="360" w:lineRule="atLeast"/>
              <w:rPr>
                <w:ins w:id="5127" w:author="Regina Casanova" w:date="2018-07-07T15:18:00Z"/>
                <w:rFonts w:cs="Times New Roman"/>
                <w:color w:val="000000"/>
                <w:lang w:val="es-PE"/>
              </w:rPr>
            </w:pPr>
            <w:ins w:id="5128" w:author="Regina Casanova" w:date="2018-07-07T15:18:00Z">
              <w:r w:rsidRPr="00BA156B">
                <w:rPr>
                  <w:rFonts w:cs="Times New Roman"/>
                  <w:color w:val="000000"/>
                  <w:lang w:val="es-PE"/>
                </w:rPr>
                <w:t>Que no sea engorroso presentar un reclamo</w:t>
              </w:r>
            </w:ins>
          </w:p>
        </w:tc>
        <w:tc>
          <w:tcPr>
            <w:tcW w:w="5380" w:type="dxa"/>
            <w:tcBorders>
              <w:bottom w:val="single" w:sz="8" w:space="0" w:color="000000"/>
              <w:right w:val="single" w:sz="8" w:space="0" w:color="000000"/>
            </w:tcBorders>
            <w:vAlign w:val="bottom"/>
          </w:tcPr>
          <w:p w14:paraId="5F1F116F" w14:textId="77777777" w:rsidR="00BA63BC" w:rsidRPr="00BA156B" w:rsidRDefault="00BA63BC" w:rsidP="004105E1">
            <w:pPr>
              <w:autoSpaceDE w:val="0"/>
              <w:autoSpaceDN w:val="0"/>
              <w:adjustRightInd w:val="0"/>
              <w:spacing w:line="360" w:lineRule="atLeast"/>
              <w:rPr>
                <w:ins w:id="5129" w:author="Regina Casanova" w:date="2018-07-07T15:18:00Z"/>
                <w:rFonts w:cs="Times New Roman"/>
                <w:color w:val="000000"/>
                <w:lang w:val="es-PE"/>
              </w:rPr>
            </w:pPr>
            <w:ins w:id="5130" w:author="Regina Casanova" w:date="2018-07-07T15:18:00Z">
              <w:r>
                <w:rPr>
                  <w:rFonts w:cs="Times New Roman"/>
                  <w:color w:val="000000"/>
                  <w:lang w:val="es-PE"/>
                </w:rPr>
                <w:t>Co</w:t>
              </w:r>
              <w:r w:rsidRPr="00BA156B">
                <w:rPr>
                  <w:rFonts w:cs="Times New Roman"/>
                  <w:color w:val="000000"/>
                  <w:lang w:val="es-PE"/>
                </w:rPr>
                <w:t>mo ciudadano quiero poder presentar un reclamo de forma sencilla para poder presentar todos los reclamos que me ocurran</w:t>
              </w:r>
            </w:ins>
          </w:p>
        </w:tc>
        <w:tc>
          <w:tcPr>
            <w:tcW w:w="2341" w:type="dxa"/>
            <w:tcBorders>
              <w:bottom w:val="single" w:sz="8" w:space="0" w:color="000000"/>
              <w:right w:val="single" w:sz="8" w:space="0" w:color="000000"/>
            </w:tcBorders>
            <w:vAlign w:val="bottom"/>
          </w:tcPr>
          <w:p w14:paraId="45ECAC03" w14:textId="559429A9" w:rsidR="00BA63BC" w:rsidRPr="00BA156B" w:rsidRDefault="00BA63BC" w:rsidP="004105E1">
            <w:pPr>
              <w:autoSpaceDE w:val="0"/>
              <w:autoSpaceDN w:val="0"/>
              <w:adjustRightInd w:val="0"/>
              <w:spacing w:line="360" w:lineRule="atLeast"/>
              <w:rPr>
                <w:ins w:id="5131" w:author="Regina Casanova" w:date="2018-07-07T15:18:00Z"/>
                <w:rFonts w:cs="Times New Roman"/>
                <w:color w:val="000000"/>
                <w:lang w:val="es-PE"/>
              </w:rPr>
            </w:pPr>
            <w:ins w:id="5132" w:author="Regina Casanova" w:date="2018-07-07T15:18:00Z">
              <w:r w:rsidRPr="00BA156B">
                <w:rPr>
                  <w:rFonts w:cs="Times New Roman"/>
                  <w:color w:val="000000"/>
                  <w:lang w:val="es-PE"/>
                </w:rPr>
                <w:t xml:space="preserve">Hacer </w:t>
              </w:r>
              <w:r>
                <w:rPr>
                  <w:rFonts w:cs="Times New Roman"/>
                  <w:color w:val="000000"/>
                  <w:lang w:val="es-PE"/>
                </w:rPr>
                <w:t xml:space="preserve">que </w:t>
              </w:r>
              <w:r w:rsidRPr="00BA156B">
                <w:rPr>
                  <w:rFonts w:cs="Times New Roman"/>
                  <w:color w:val="000000"/>
                  <w:lang w:val="es-PE"/>
                </w:rPr>
                <w:t xml:space="preserve">el </w:t>
              </w:r>
            </w:ins>
            <w:ins w:id="5133" w:author="Regina Casanova" w:date="2018-07-29T19:16:00Z">
              <w:r w:rsidR="00F95B03">
                <w:rPr>
                  <w:rFonts w:cs="Times New Roman"/>
                  <w:color w:val="000000"/>
                  <w:lang w:val="es-PE"/>
                </w:rPr>
                <w:t>aplicativo informático</w:t>
              </w:r>
            </w:ins>
            <w:ins w:id="5134" w:author="Regina Casanova" w:date="2018-07-07T15:18:00Z">
              <w:r w:rsidRPr="00BA156B">
                <w:rPr>
                  <w:rFonts w:cs="Times New Roman"/>
                  <w:color w:val="000000"/>
                  <w:lang w:val="es-PE"/>
                </w:rPr>
                <w:t xml:space="preserve"> </w:t>
              </w:r>
              <w:r>
                <w:rPr>
                  <w:rFonts w:cs="Times New Roman"/>
                  <w:color w:val="000000"/>
                  <w:lang w:val="es-PE"/>
                </w:rPr>
                <w:t>tenga</w:t>
              </w:r>
              <w:r w:rsidRPr="00BA156B">
                <w:rPr>
                  <w:rFonts w:cs="Times New Roman"/>
                  <w:color w:val="000000"/>
                  <w:lang w:val="es-PE"/>
                </w:rPr>
                <w:t xml:space="preserve"> pocos</w:t>
              </w:r>
              <w:r>
                <w:rPr>
                  <w:rFonts w:cs="Times New Roman"/>
                  <w:color w:val="000000"/>
                  <w:lang w:val="es-PE"/>
                </w:rPr>
                <w:t xml:space="preserve"> y sencillos</w:t>
              </w:r>
              <w:r w:rsidRPr="00BA156B">
                <w:rPr>
                  <w:rFonts w:cs="Times New Roman"/>
                  <w:color w:val="000000"/>
                  <w:lang w:val="es-PE"/>
                </w:rPr>
                <w:t xml:space="preserve"> pasos </w:t>
              </w:r>
            </w:ins>
          </w:p>
        </w:tc>
        <w:tc>
          <w:tcPr>
            <w:tcW w:w="1559" w:type="dxa"/>
            <w:tcBorders>
              <w:bottom w:val="single" w:sz="8" w:space="0" w:color="000000"/>
              <w:right w:val="single" w:sz="8" w:space="0" w:color="000000"/>
            </w:tcBorders>
            <w:vAlign w:val="bottom"/>
          </w:tcPr>
          <w:p w14:paraId="238FBD04" w14:textId="77777777" w:rsidR="00BA63BC" w:rsidRPr="00BA156B" w:rsidRDefault="00BA63BC" w:rsidP="004105E1">
            <w:pPr>
              <w:autoSpaceDE w:val="0"/>
              <w:autoSpaceDN w:val="0"/>
              <w:adjustRightInd w:val="0"/>
              <w:spacing w:line="360" w:lineRule="atLeast"/>
              <w:rPr>
                <w:ins w:id="5135" w:author="Regina Casanova" w:date="2018-07-07T15:18:00Z"/>
                <w:rFonts w:cs="Times New Roman"/>
                <w:color w:val="000000"/>
                <w:lang w:val="es-PE"/>
              </w:rPr>
            </w:pPr>
            <w:ins w:id="5136" w:author="Regina Casanova" w:date="2018-07-07T15:18:00Z">
              <w:r w:rsidRPr="00BA156B">
                <w:rPr>
                  <w:rFonts w:cs="Times New Roman"/>
                  <w:color w:val="000000"/>
                  <w:lang w:val="es-PE"/>
                </w:rPr>
                <w:t>Alto - 3</w:t>
              </w:r>
            </w:ins>
          </w:p>
        </w:tc>
      </w:tr>
      <w:tr w:rsidR="00BA63BC" w:rsidRPr="00BA156B" w14:paraId="2EAD0F9F" w14:textId="77777777" w:rsidTr="004105E1">
        <w:tblPrEx>
          <w:tblBorders>
            <w:top w:val="none" w:sz="0" w:space="0" w:color="auto"/>
          </w:tblBorders>
        </w:tblPrEx>
        <w:trPr>
          <w:ins w:id="513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AE7411F" w14:textId="77777777" w:rsidR="00BA63BC" w:rsidRPr="00BA156B" w:rsidRDefault="00BA63BC" w:rsidP="004105E1">
            <w:pPr>
              <w:autoSpaceDE w:val="0"/>
              <w:autoSpaceDN w:val="0"/>
              <w:adjustRightInd w:val="0"/>
              <w:spacing w:line="360" w:lineRule="atLeast"/>
              <w:jc w:val="right"/>
              <w:rPr>
                <w:ins w:id="5138" w:author="Regina Casanova" w:date="2018-07-07T15:18:00Z"/>
                <w:rFonts w:cs="Times New Roman"/>
                <w:color w:val="000000"/>
                <w:lang w:val="es-PE"/>
              </w:rPr>
            </w:pPr>
            <w:ins w:id="5139" w:author="Regina Casanova" w:date="2018-07-07T15:18:00Z">
              <w:r w:rsidRPr="00BA156B">
                <w:rPr>
                  <w:rFonts w:cs="Times New Roman"/>
                  <w:color w:val="000000"/>
                  <w:lang w:val="es-PE"/>
                </w:rPr>
                <w:t>18</w:t>
              </w:r>
            </w:ins>
          </w:p>
        </w:tc>
        <w:tc>
          <w:tcPr>
            <w:tcW w:w="1715" w:type="dxa"/>
            <w:tcBorders>
              <w:bottom w:val="single" w:sz="8" w:space="0" w:color="000000"/>
              <w:right w:val="single" w:sz="8" w:space="0" w:color="000000"/>
            </w:tcBorders>
            <w:shd w:val="clear" w:color="auto" w:fill="E1E0E0"/>
            <w:vAlign w:val="bottom"/>
          </w:tcPr>
          <w:p w14:paraId="14BA4803" w14:textId="77777777" w:rsidR="00BA63BC" w:rsidRPr="00BA156B" w:rsidRDefault="00BA63BC" w:rsidP="004105E1">
            <w:pPr>
              <w:autoSpaceDE w:val="0"/>
              <w:autoSpaceDN w:val="0"/>
              <w:adjustRightInd w:val="0"/>
              <w:spacing w:line="360" w:lineRule="atLeast"/>
              <w:rPr>
                <w:ins w:id="5140" w:author="Regina Casanova" w:date="2018-07-07T15:18:00Z"/>
                <w:rFonts w:cs="Times New Roman"/>
                <w:color w:val="000000"/>
                <w:lang w:val="es-PE"/>
              </w:rPr>
            </w:pPr>
            <w:ins w:id="5141"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49695768" w14:textId="500BA2EF" w:rsidR="00BA63BC" w:rsidRPr="00BA156B" w:rsidRDefault="00BA63BC" w:rsidP="004105E1">
            <w:pPr>
              <w:autoSpaceDE w:val="0"/>
              <w:autoSpaceDN w:val="0"/>
              <w:adjustRightInd w:val="0"/>
              <w:spacing w:line="360" w:lineRule="atLeast"/>
              <w:rPr>
                <w:ins w:id="5142" w:author="Regina Casanova" w:date="2018-07-07T15:18:00Z"/>
                <w:rFonts w:cs="Times New Roman"/>
                <w:color w:val="000000"/>
                <w:lang w:val="es-PE"/>
              </w:rPr>
            </w:pPr>
            <w:ins w:id="5143" w:author="Regina Casanova" w:date="2018-07-07T15:18:00Z">
              <w:r w:rsidRPr="00BA156B">
                <w:rPr>
                  <w:rFonts w:cs="Times New Roman"/>
                  <w:color w:val="000000"/>
                  <w:lang w:val="es-PE"/>
                </w:rPr>
                <w:t>Identificar ciudadano</w:t>
              </w:r>
            </w:ins>
            <w:ins w:id="5144" w:author="Luis Fernando Llanos Zavalaga" w:date="2018-07-10T16:08:00Z">
              <w:r w:rsidR="006B071F">
                <w:rPr>
                  <w:rFonts w:cs="Times New Roman"/>
                  <w:color w:val="000000"/>
                  <w:lang w:val="es-PE"/>
                </w:rPr>
                <w:t>s</w:t>
              </w:r>
            </w:ins>
            <w:ins w:id="5145" w:author="Regina Casanova" w:date="2018-07-07T15:18:00Z">
              <w:r w:rsidRPr="00BA156B">
                <w:rPr>
                  <w:rFonts w:cs="Times New Roman"/>
                  <w:color w:val="000000"/>
                  <w:lang w:val="es-PE"/>
                </w:rPr>
                <w:t xml:space="preserve"> quejosos recurrentes</w:t>
              </w:r>
            </w:ins>
          </w:p>
        </w:tc>
        <w:tc>
          <w:tcPr>
            <w:tcW w:w="5380" w:type="dxa"/>
            <w:tcBorders>
              <w:bottom w:val="single" w:sz="8" w:space="0" w:color="000000"/>
              <w:right w:val="single" w:sz="8" w:space="0" w:color="000000"/>
            </w:tcBorders>
            <w:shd w:val="clear" w:color="auto" w:fill="E1E0E0"/>
            <w:vAlign w:val="bottom"/>
          </w:tcPr>
          <w:p w14:paraId="694B1316" w14:textId="77777777" w:rsidR="00BA63BC" w:rsidRPr="00BA156B" w:rsidRDefault="00BA63BC" w:rsidP="004105E1">
            <w:pPr>
              <w:autoSpaceDE w:val="0"/>
              <w:autoSpaceDN w:val="0"/>
              <w:adjustRightInd w:val="0"/>
              <w:spacing w:line="360" w:lineRule="atLeast"/>
              <w:rPr>
                <w:ins w:id="5146" w:author="Regina Casanova" w:date="2018-07-07T15:18:00Z"/>
                <w:rFonts w:cs="Times New Roman"/>
                <w:color w:val="000000"/>
                <w:lang w:val="es-PE"/>
              </w:rPr>
            </w:pPr>
            <w:ins w:id="5147" w:author="Regina Casanova" w:date="2018-07-07T15:18:00Z">
              <w:r>
                <w:rPr>
                  <w:rFonts w:cs="Times New Roman"/>
                  <w:color w:val="000000"/>
                  <w:lang w:val="es-PE"/>
                </w:rPr>
                <w:t>Co</w:t>
              </w:r>
              <w:r w:rsidRPr="00BA156B">
                <w:rPr>
                  <w:rFonts w:cs="Times New Roman"/>
                  <w:color w:val="000000"/>
                  <w:lang w:val="es-PE"/>
                </w:rPr>
                <w:t>mo gestor de una IPRESS quiero identificar a los ciudadanos quejosos recurrentes para poder tomar medidas sobre esos casos</w:t>
              </w:r>
            </w:ins>
          </w:p>
        </w:tc>
        <w:tc>
          <w:tcPr>
            <w:tcW w:w="2341" w:type="dxa"/>
            <w:tcBorders>
              <w:bottom w:val="single" w:sz="8" w:space="0" w:color="000000"/>
              <w:right w:val="single" w:sz="8" w:space="0" w:color="000000"/>
            </w:tcBorders>
            <w:shd w:val="clear" w:color="auto" w:fill="E1E0E0"/>
            <w:vAlign w:val="bottom"/>
          </w:tcPr>
          <w:p w14:paraId="002818D3" w14:textId="77777777" w:rsidR="00BA63BC" w:rsidRPr="00BA156B" w:rsidRDefault="00BA63BC" w:rsidP="004105E1">
            <w:pPr>
              <w:autoSpaceDE w:val="0"/>
              <w:autoSpaceDN w:val="0"/>
              <w:adjustRightInd w:val="0"/>
              <w:spacing w:line="360" w:lineRule="atLeast"/>
              <w:rPr>
                <w:ins w:id="5148" w:author="Regina Casanova" w:date="2018-07-07T15:18:00Z"/>
                <w:rFonts w:cs="Times New Roman"/>
                <w:color w:val="000000"/>
                <w:lang w:val="es-PE"/>
              </w:rPr>
            </w:pPr>
            <w:ins w:id="5149" w:author="Regina Casanova" w:date="2018-07-07T15:18:00Z">
              <w:r w:rsidRPr="00BA156B">
                <w:rPr>
                  <w:rFonts w:cs="Times New Roman"/>
                  <w:color w:val="000000"/>
                  <w:lang w:val="es-PE"/>
                </w:rPr>
                <w:t>Perfil del ciudadano que se queja donde se pueda ver el historial de los reclamos que ha presentado</w:t>
              </w:r>
            </w:ins>
          </w:p>
        </w:tc>
        <w:tc>
          <w:tcPr>
            <w:tcW w:w="1559" w:type="dxa"/>
            <w:tcBorders>
              <w:bottom w:val="single" w:sz="8" w:space="0" w:color="000000"/>
              <w:right w:val="single" w:sz="8" w:space="0" w:color="000000"/>
            </w:tcBorders>
            <w:shd w:val="clear" w:color="auto" w:fill="E1E0E0"/>
            <w:vAlign w:val="bottom"/>
          </w:tcPr>
          <w:p w14:paraId="1D4D045C" w14:textId="77777777" w:rsidR="00BA63BC" w:rsidRPr="00BA156B" w:rsidRDefault="00BA63BC" w:rsidP="004105E1">
            <w:pPr>
              <w:autoSpaceDE w:val="0"/>
              <w:autoSpaceDN w:val="0"/>
              <w:adjustRightInd w:val="0"/>
              <w:spacing w:line="360" w:lineRule="atLeast"/>
              <w:rPr>
                <w:ins w:id="5150" w:author="Regina Casanova" w:date="2018-07-07T15:18:00Z"/>
                <w:rFonts w:cs="Times New Roman"/>
                <w:color w:val="000000"/>
                <w:lang w:val="es-PE"/>
              </w:rPr>
            </w:pPr>
            <w:ins w:id="5151" w:author="Regina Casanova" w:date="2018-07-07T15:18:00Z">
              <w:r w:rsidRPr="00BA156B">
                <w:rPr>
                  <w:rFonts w:cs="Times New Roman"/>
                  <w:color w:val="000000"/>
                  <w:lang w:val="es-PE"/>
                </w:rPr>
                <w:t>Medio - 2</w:t>
              </w:r>
            </w:ins>
          </w:p>
        </w:tc>
      </w:tr>
      <w:tr w:rsidR="00BA63BC" w:rsidRPr="00BA156B" w14:paraId="1A92F6D6" w14:textId="77777777" w:rsidTr="004105E1">
        <w:tblPrEx>
          <w:tblBorders>
            <w:top w:val="none" w:sz="0" w:space="0" w:color="auto"/>
          </w:tblBorders>
        </w:tblPrEx>
        <w:trPr>
          <w:ins w:id="5152" w:author="Regina Casanova" w:date="2018-07-07T15:18:00Z"/>
        </w:trPr>
        <w:tc>
          <w:tcPr>
            <w:tcW w:w="504" w:type="dxa"/>
            <w:tcBorders>
              <w:left w:val="single" w:sz="8" w:space="0" w:color="000000"/>
              <w:bottom w:val="single" w:sz="8" w:space="0" w:color="000000"/>
              <w:right w:val="single" w:sz="8" w:space="0" w:color="000000"/>
            </w:tcBorders>
            <w:vAlign w:val="bottom"/>
          </w:tcPr>
          <w:p w14:paraId="403D1297" w14:textId="77777777" w:rsidR="00BA63BC" w:rsidRPr="00BA156B" w:rsidRDefault="00BA63BC" w:rsidP="004105E1">
            <w:pPr>
              <w:autoSpaceDE w:val="0"/>
              <w:autoSpaceDN w:val="0"/>
              <w:adjustRightInd w:val="0"/>
              <w:spacing w:line="360" w:lineRule="atLeast"/>
              <w:jc w:val="right"/>
              <w:rPr>
                <w:ins w:id="5153" w:author="Regina Casanova" w:date="2018-07-07T15:18:00Z"/>
                <w:rFonts w:cs="Times New Roman"/>
                <w:color w:val="000000"/>
                <w:lang w:val="es-PE"/>
              </w:rPr>
            </w:pPr>
            <w:ins w:id="5154" w:author="Regina Casanova" w:date="2018-07-07T15:18:00Z">
              <w:r w:rsidRPr="00BA156B">
                <w:rPr>
                  <w:rFonts w:cs="Times New Roman"/>
                  <w:color w:val="000000"/>
                  <w:lang w:val="es-PE"/>
                </w:rPr>
                <w:t>19</w:t>
              </w:r>
            </w:ins>
          </w:p>
        </w:tc>
        <w:tc>
          <w:tcPr>
            <w:tcW w:w="1715" w:type="dxa"/>
            <w:tcBorders>
              <w:bottom w:val="single" w:sz="8" w:space="0" w:color="000000"/>
              <w:right w:val="single" w:sz="8" w:space="0" w:color="000000"/>
            </w:tcBorders>
            <w:vAlign w:val="bottom"/>
          </w:tcPr>
          <w:p w14:paraId="01FEFDCE" w14:textId="77777777" w:rsidR="00BA63BC" w:rsidRPr="00BA156B" w:rsidRDefault="00BA63BC" w:rsidP="004105E1">
            <w:pPr>
              <w:autoSpaceDE w:val="0"/>
              <w:autoSpaceDN w:val="0"/>
              <w:adjustRightInd w:val="0"/>
              <w:spacing w:line="360" w:lineRule="atLeast"/>
              <w:rPr>
                <w:ins w:id="5155" w:author="Regina Casanova" w:date="2018-07-07T15:18:00Z"/>
                <w:rFonts w:cs="Times New Roman"/>
                <w:color w:val="000000"/>
                <w:lang w:val="es-PE"/>
              </w:rPr>
            </w:pPr>
            <w:ins w:id="5156"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vAlign w:val="bottom"/>
          </w:tcPr>
          <w:p w14:paraId="2E5B7E3C" w14:textId="77777777" w:rsidR="00BA63BC" w:rsidRPr="00BA156B" w:rsidRDefault="00BA63BC" w:rsidP="004105E1">
            <w:pPr>
              <w:autoSpaceDE w:val="0"/>
              <w:autoSpaceDN w:val="0"/>
              <w:adjustRightInd w:val="0"/>
              <w:spacing w:line="360" w:lineRule="atLeast"/>
              <w:rPr>
                <w:ins w:id="5157" w:author="Regina Casanova" w:date="2018-07-07T15:18:00Z"/>
                <w:rFonts w:cs="Times New Roman"/>
                <w:color w:val="000000"/>
                <w:lang w:val="es-PE"/>
              </w:rPr>
            </w:pPr>
            <w:ins w:id="5158" w:author="Regina Casanova" w:date="2018-07-07T15:18:00Z">
              <w:r w:rsidRPr="00BA156B">
                <w:rPr>
                  <w:rFonts w:cs="Times New Roman"/>
                  <w:color w:val="000000"/>
                  <w:lang w:val="es-PE"/>
                </w:rPr>
                <w:t>Llegar a al menos 2 personas encargadas para darle solución</w:t>
              </w:r>
            </w:ins>
          </w:p>
        </w:tc>
        <w:tc>
          <w:tcPr>
            <w:tcW w:w="5380" w:type="dxa"/>
            <w:tcBorders>
              <w:bottom w:val="single" w:sz="8" w:space="0" w:color="000000"/>
              <w:right w:val="single" w:sz="8" w:space="0" w:color="000000"/>
            </w:tcBorders>
            <w:vAlign w:val="bottom"/>
          </w:tcPr>
          <w:p w14:paraId="070698B2" w14:textId="77777777" w:rsidR="00BA63BC" w:rsidRPr="00BA156B" w:rsidRDefault="00BA63BC" w:rsidP="004105E1">
            <w:pPr>
              <w:autoSpaceDE w:val="0"/>
              <w:autoSpaceDN w:val="0"/>
              <w:adjustRightInd w:val="0"/>
              <w:spacing w:line="360" w:lineRule="atLeast"/>
              <w:rPr>
                <w:ins w:id="5159" w:author="Regina Casanova" w:date="2018-07-07T15:18:00Z"/>
                <w:rFonts w:cs="Times New Roman"/>
                <w:color w:val="000000"/>
                <w:lang w:val="es-PE"/>
              </w:rPr>
            </w:pPr>
            <w:ins w:id="5160" w:author="Regina Casanova" w:date="2018-07-07T15:18:00Z">
              <w:r>
                <w:rPr>
                  <w:rFonts w:cs="Times New Roman"/>
                  <w:color w:val="000000"/>
                  <w:lang w:val="es-PE"/>
                </w:rPr>
                <w:t>Co</w:t>
              </w:r>
              <w:r w:rsidRPr="00BA156B">
                <w:rPr>
                  <w:rFonts w:cs="Times New Roman"/>
                  <w:color w:val="000000"/>
                  <w:lang w:val="es-PE"/>
                </w:rPr>
                <w:t>mo gestor de una IPRESS quiero que cuando ingresen reclamos lleguen al menos a dos personas para poder evitar que se pierdan estos reclamos</w:t>
              </w:r>
            </w:ins>
          </w:p>
        </w:tc>
        <w:tc>
          <w:tcPr>
            <w:tcW w:w="2341" w:type="dxa"/>
            <w:tcBorders>
              <w:bottom w:val="single" w:sz="8" w:space="0" w:color="000000"/>
              <w:right w:val="single" w:sz="8" w:space="0" w:color="000000"/>
            </w:tcBorders>
            <w:vAlign w:val="bottom"/>
          </w:tcPr>
          <w:p w14:paraId="231CA76D" w14:textId="77777777" w:rsidR="00BA63BC" w:rsidRPr="00BA156B" w:rsidRDefault="00BA63BC" w:rsidP="004105E1">
            <w:pPr>
              <w:autoSpaceDE w:val="0"/>
              <w:autoSpaceDN w:val="0"/>
              <w:adjustRightInd w:val="0"/>
              <w:spacing w:line="360" w:lineRule="atLeast"/>
              <w:rPr>
                <w:ins w:id="5161" w:author="Regina Casanova" w:date="2018-07-07T15:18:00Z"/>
                <w:rFonts w:cs="Times New Roman"/>
                <w:color w:val="000000"/>
                <w:lang w:val="es-PE"/>
              </w:rPr>
            </w:pPr>
            <w:ins w:id="5162" w:author="Regina Casanova" w:date="2018-07-07T15:18:00Z">
              <w:r w:rsidRPr="00BA156B">
                <w:rPr>
                  <w:rFonts w:cs="Times New Roman"/>
                  <w:color w:val="000000"/>
                  <w:lang w:val="es-PE"/>
                </w:rPr>
                <w:t>Enviar correo electrónico a personas designadas para recibir estos reclamos</w:t>
              </w:r>
            </w:ins>
          </w:p>
        </w:tc>
        <w:tc>
          <w:tcPr>
            <w:tcW w:w="1559" w:type="dxa"/>
            <w:tcBorders>
              <w:bottom w:val="single" w:sz="8" w:space="0" w:color="000000"/>
              <w:right w:val="single" w:sz="8" w:space="0" w:color="000000"/>
            </w:tcBorders>
            <w:vAlign w:val="bottom"/>
          </w:tcPr>
          <w:p w14:paraId="1D4FD45F" w14:textId="77777777" w:rsidR="00BA63BC" w:rsidRPr="00BA156B" w:rsidRDefault="00BA63BC" w:rsidP="004105E1">
            <w:pPr>
              <w:autoSpaceDE w:val="0"/>
              <w:autoSpaceDN w:val="0"/>
              <w:adjustRightInd w:val="0"/>
              <w:spacing w:line="360" w:lineRule="atLeast"/>
              <w:rPr>
                <w:ins w:id="5163" w:author="Regina Casanova" w:date="2018-07-07T15:18:00Z"/>
                <w:rFonts w:cs="Times New Roman"/>
                <w:color w:val="000000"/>
                <w:lang w:val="es-PE"/>
              </w:rPr>
            </w:pPr>
            <w:ins w:id="5164" w:author="Regina Casanova" w:date="2018-07-07T15:18:00Z">
              <w:r w:rsidRPr="00BA156B">
                <w:rPr>
                  <w:rFonts w:cs="Times New Roman"/>
                  <w:color w:val="000000"/>
                  <w:lang w:val="es-PE"/>
                </w:rPr>
                <w:t>Alto - 3</w:t>
              </w:r>
            </w:ins>
          </w:p>
        </w:tc>
      </w:tr>
      <w:tr w:rsidR="00BA63BC" w:rsidRPr="00BA156B" w14:paraId="091CEF3E" w14:textId="77777777" w:rsidTr="004105E1">
        <w:tblPrEx>
          <w:tblBorders>
            <w:top w:val="none" w:sz="0" w:space="0" w:color="auto"/>
          </w:tblBorders>
        </w:tblPrEx>
        <w:trPr>
          <w:ins w:id="516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13143DAC" w14:textId="77777777" w:rsidR="00BA63BC" w:rsidRPr="00BA156B" w:rsidRDefault="00BA63BC" w:rsidP="004105E1">
            <w:pPr>
              <w:autoSpaceDE w:val="0"/>
              <w:autoSpaceDN w:val="0"/>
              <w:adjustRightInd w:val="0"/>
              <w:spacing w:line="360" w:lineRule="atLeast"/>
              <w:jc w:val="right"/>
              <w:rPr>
                <w:ins w:id="5166" w:author="Regina Casanova" w:date="2018-07-07T15:18:00Z"/>
                <w:rFonts w:cs="Times New Roman"/>
                <w:color w:val="000000"/>
                <w:lang w:val="es-PE"/>
              </w:rPr>
            </w:pPr>
            <w:ins w:id="5167" w:author="Regina Casanova" w:date="2018-07-07T15:18:00Z">
              <w:r w:rsidRPr="00BA156B">
                <w:rPr>
                  <w:rFonts w:cs="Times New Roman"/>
                  <w:color w:val="000000"/>
                  <w:lang w:val="es-PE"/>
                </w:rPr>
                <w:t>20</w:t>
              </w:r>
            </w:ins>
          </w:p>
        </w:tc>
        <w:tc>
          <w:tcPr>
            <w:tcW w:w="1715" w:type="dxa"/>
            <w:tcBorders>
              <w:bottom w:val="single" w:sz="8" w:space="0" w:color="000000"/>
              <w:right w:val="single" w:sz="8" w:space="0" w:color="000000"/>
            </w:tcBorders>
            <w:shd w:val="clear" w:color="auto" w:fill="E1E0E0"/>
            <w:vAlign w:val="bottom"/>
          </w:tcPr>
          <w:p w14:paraId="0A8E9F5E" w14:textId="77777777" w:rsidR="00BA63BC" w:rsidRPr="00BA156B" w:rsidRDefault="00BA63BC" w:rsidP="004105E1">
            <w:pPr>
              <w:autoSpaceDE w:val="0"/>
              <w:autoSpaceDN w:val="0"/>
              <w:adjustRightInd w:val="0"/>
              <w:spacing w:line="360" w:lineRule="atLeast"/>
              <w:rPr>
                <w:ins w:id="5168" w:author="Regina Casanova" w:date="2018-07-07T15:18:00Z"/>
                <w:rFonts w:cs="Times New Roman"/>
                <w:color w:val="000000"/>
                <w:lang w:val="es-PE"/>
              </w:rPr>
            </w:pPr>
            <w:ins w:id="5169"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1C848F40" w14:textId="77777777" w:rsidR="00BA63BC" w:rsidRPr="00BA156B" w:rsidRDefault="00BA63BC" w:rsidP="004105E1">
            <w:pPr>
              <w:autoSpaceDE w:val="0"/>
              <w:autoSpaceDN w:val="0"/>
              <w:adjustRightInd w:val="0"/>
              <w:spacing w:line="360" w:lineRule="atLeast"/>
              <w:rPr>
                <w:ins w:id="5170" w:author="Regina Casanova" w:date="2018-07-07T15:18:00Z"/>
                <w:rFonts w:cs="Times New Roman"/>
                <w:color w:val="000000"/>
                <w:lang w:val="es-PE"/>
              </w:rPr>
            </w:pPr>
            <w:ins w:id="5171" w:author="Regina Casanova" w:date="2018-07-07T15:18:00Z">
              <w:r w:rsidRPr="00BA156B">
                <w:rPr>
                  <w:rFonts w:cs="Times New Roman"/>
                  <w:color w:val="000000"/>
                  <w:lang w:val="es-PE"/>
                </w:rPr>
                <w:t>Filtro de reclamos que no pertenezcan a la institución</w:t>
              </w:r>
            </w:ins>
          </w:p>
        </w:tc>
        <w:tc>
          <w:tcPr>
            <w:tcW w:w="5380" w:type="dxa"/>
            <w:tcBorders>
              <w:bottom w:val="single" w:sz="8" w:space="0" w:color="000000"/>
              <w:right w:val="single" w:sz="8" w:space="0" w:color="000000"/>
            </w:tcBorders>
            <w:shd w:val="clear" w:color="auto" w:fill="E1E0E0"/>
            <w:vAlign w:val="bottom"/>
          </w:tcPr>
          <w:p w14:paraId="24784346" w14:textId="77777777" w:rsidR="00BA63BC" w:rsidRPr="00BA156B" w:rsidRDefault="00BA63BC" w:rsidP="004105E1">
            <w:pPr>
              <w:autoSpaceDE w:val="0"/>
              <w:autoSpaceDN w:val="0"/>
              <w:adjustRightInd w:val="0"/>
              <w:spacing w:line="360" w:lineRule="atLeast"/>
              <w:rPr>
                <w:ins w:id="5172" w:author="Regina Casanova" w:date="2018-07-07T15:18:00Z"/>
                <w:rFonts w:cs="Times New Roman"/>
                <w:color w:val="000000"/>
                <w:lang w:val="es-PE"/>
              </w:rPr>
            </w:pPr>
            <w:ins w:id="5173" w:author="Regina Casanova" w:date="2018-07-07T15:18:00Z">
              <w:r>
                <w:rPr>
                  <w:rFonts w:cs="Times New Roman"/>
                  <w:color w:val="000000"/>
                  <w:lang w:val="es-PE"/>
                </w:rPr>
                <w:t>Co</w:t>
              </w:r>
              <w:r w:rsidRPr="00BA156B">
                <w:rPr>
                  <w:rFonts w:cs="Times New Roman"/>
                  <w:color w:val="000000"/>
                  <w:lang w:val="es-PE"/>
                </w:rPr>
                <w:t>mo gestor de una IPRESS quiero filtrar reclamos que no pertenezcan a mi institución para poder tener información verídica sin adicionales</w:t>
              </w:r>
            </w:ins>
          </w:p>
        </w:tc>
        <w:tc>
          <w:tcPr>
            <w:tcW w:w="2341" w:type="dxa"/>
            <w:tcBorders>
              <w:bottom w:val="single" w:sz="8" w:space="0" w:color="000000"/>
              <w:right w:val="single" w:sz="8" w:space="0" w:color="000000"/>
            </w:tcBorders>
            <w:shd w:val="clear" w:color="auto" w:fill="E1E0E0"/>
            <w:vAlign w:val="bottom"/>
          </w:tcPr>
          <w:p w14:paraId="34B990AC" w14:textId="77777777" w:rsidR="00BA63BC" w:rsidRPr="00BA156B" w:rsidRDefault="00BA63BC" w:rsidP="004105E1">
            <w:pPr>
              <w:autoSpaceDE w:val="0"/>
              <w:autoSpaceDN w:val="0"/>
              <w:adjustRightInd w:val="0"/>
              <w:spacing w:line="360" w:lineRule="atLeast"/>
              <w:rPr>
                <w:ins w:id="5174" w:author="Regina Casanova" w:date="2018-07-07T15:18:00Z"/>
                <w:rFonts w:cs="Times New Roman"/>
                <w:color w:val="000000"/>
                <w:lang w:val="es-PE"/>
              </w:rPr>
            </w:pPr>
            <w:ins w:id="5175" w:author="Regina Casanova" w:date="2018-07-07T15:18:00Z">
              <w:r w:rsidRPr="00BA156B">
                <w:rPr>
                  <w:rFonts w:cs="Times New Roman"/>
                  <w:color w:val="000000"/>
                  <w:lang w:val="es-PE"/>
                </w:rPr>
                <w:t>nuevos reclamos que ingresen los usuarios deben ser aceptados por la IPRESS</w:t>
              </w:r>
            </w:ins>
          </w:p>
        </w:tc>
        <w:tc>
          <w:tcPr>
            <w:tcW w:w="1559" w:type="dxa"/>
            <w:tcBorders>
              <w:bottom w:val="single" w:sz="8" w:space="0" w:color="000000"/>
              <w:right w:val="single" w:sz="8" w:space="0" w:color="000000"/>
            </w:tcBorders>
            <w:shd w:val="clear" w:color="auto" w:fill="E1E0E0"/>
            <w:vAlign w:val="bottom"/>
          </w:tcPr>
          <w:p w14:paraId="4DEFF1D2" w14:textId="77777777" w:rsidR="00BA63BC" w:rsidRPr="00BA156B" w:rsidRDefault="00BA63BC" w:rsidP="004105E1">
            <w:pPr>
              <w:autoSpaceDE w:val="0"/>
              <w:autoSpaceDN w:val="0"/>
              <w:adjustRightInd w:val="0"/>
              <w:spacing w:line="360" w:lineRule="atLeast"/>
              <w:rPr>
                <w:ins w:id="5176" w:author="Regina Casanova" w:date="2018-07-07T15:18:00Z"/>
                <w:rFonts w:cs="Times New Roman"/>
                <w:color w:val="000000"/>
                <w:lang w:val="es-PE"/>
              </w:rPr>
            </w:pPr>
            <w:ins w:id="5177" w:author="Regina Casanova" w:date="2018-07-07T15:18:00Z">
              <w:r w:rsidRPr="00BA156B">
                <w:rPr>
                  <w:rFonts w:cs="Times New Roman"/>
                  <w:color w:val="000000"/>
                  <w:lang w:val="es-PE"/>
                </w:rPr>
                <w:t>Medio - 2</w:t>
              </w:r>
            </w:ins>
          </w:p>
        </w:tc>
      </w:tr>
      <w:tr w:rsidR="00BA63BC" w:rsidRPr="00BA156B" w14:paraId="65D3E494" w14:textId="77777777" w:rsidTr="004105E1">
        <w:tblPrEx>
          <w:tblBorders>
            <w:top w:val="none" w:sz="0" w:space="0" w:color="auto"/>
          </w:tblBorders>
        </w:tblPrEx>
        <w:trPr>
          <w:ins w:id="5178" w:author="Regina Casanova" w:date="2018-07-07T15:18:00Z"/>
        </w:trPr>
        <w:tc>
          <w:tcPr>
            <w:tcW w:w="504" w:type="dxa"/>
            <w:tcBorders>
              <w:left w:val="single" w:sz="8" w:space="0" w:color="000000"/>
              <w:bottom w:val="single" w:sz="8" w:space="0" w:color="000000"/>
              <w:right w:val="single" w:sz="8" w:space="0" w:color="000000"/>
            </w:tcBorders>
            <w:vAlign w:val="bottom"/>
          </w:tcPr>
          <w:p w14:paraId="3612CADB" w14:textId="77777777" w:rsidR="00BA63BC" w:rsidRPr="00BA156B" w:rsidRDefault="00BA63BC" w:rsidP="004105E1">
            <w:pPr>
              <w:autoSpaceDE w:val="0"/>
              <w:autoSpaceDN w:val="0"/>
              <w:adjustRightInd w:val="0"/>
              <w:spacing w:line="360" w:lineRule="atLeast"/>
              <w:jc w:val="right"/>
              <w:rPr>
                <w:ins w:id="5179" w:author="Regina Casanova" w:date="2018-07-07T15:18:00Z"/>
                <w:rFonts w:cs="Times New Roman"/>
                <w:color w:val="000000"/>
                <w:lang w:val="es-PE"/>
              </w:rPr>
            </w:pPr>
            <w:ins w:id="5180" w:author="Regina Casanova" w:date="2018-07-07T15:18:00Z">
              <w:r w:rsidRPr="00BA156B">
                <w:rPr>
                  <w:rFonts w:cs="Times New Roman"/>
                  <w:color w:val="000000"/>
                  <w:lang w:val="es-PE"/>
                </w:rPr>
                <w:t>21</w:t>
              </w:r>
            </w:ins>
          </w:p>
        </w:tc>
        <w:tc>
          <w:tcPr>
            <w:tcW w:w="1715" w:type="dxa"/>
            <w:tcBorders>
              <w:bottom w:val="single" w:sz="8" w:space="0" w:color="000000"/>
              <w:right w:val="single" w:sz="8" w:space="0" w:color="000000"/>
            </w:tcBorders>
            <w:vAlign w:val="bottom"/>
          </w:tcPr>
          <w:p w14:paraId="09FD0948" w14:textId="77777777" w:rsidR="00BA63BC" w:rsidRPr="00BA156B" w:rsidRDefault="00BA63BC" w:rsidP="004105E1">
            <w:pPr>
              <w:autoSpaceDE w:val="0"/>
              <w:autoSpaceDN w:val="0"/>
              <w:adjustRightInd w:val="0"/>
              <w:spacing w:line="360" w:lineRule="atLeast"/>
              <w:rPr>
                <w:ins w:id="5181" w:author="Regina Casanova" w:date="2018-07-07T15:18:00Z"/>
                <w:rFonts w:cs="Times New Roman"/>
                <w:color w:val="000000"/>
                <w:lang w:val="es-PE"/>
              </w:rPr>
            </w:pPr>
            <w:ins w:id="518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4B59BAD7" w14:textId="77777777" w:rsidR="00BA63BC" w:rsidRPr="00BA156B" w:rsidRDefault="00BA63BC" w:rsidP="004105E1">
            <w:pPr>
              <w:autoSpaceDE w:val="0"/>
              <w:autoSpaceDN w:val="0"/>
              <w:adjustRightInd w:val="0"/>
              <w:spacing w:line="360" w:lineRule="atLeast"/>
              <w:rPr>
                <w:ins w:id="5183" w:author="Regina Casanova" w:date="2018-07-07T15:18:00Z"/>
                <w:rFonts w:cs="Times New Roman"/>
                <w:color w:val="000000"/>
                <w:lang w:val="es-PE"/>
              </w:rPr>
            </w:pPr>
            <w:ins w:id="5184" w:author="Regina Casanova" w:date="2018-07-07T15:18:00Z">
              <w:r w:rsidRPr="00BA156B">
                <w:rPr>
                  <w:rFonts w:cs="Times New Roman"/>
                  <w:color w:val="000000"/>
                  <w:lang w:val="es-PE"/>
                </w:rPr>
                <w:t>Servicios y servidor más reclamados, y más felicitado</w:t>
              </w:r>
            </w:ins>
          </w:p>
        </w:tc>
        <w:tc>
          <w:tcPr>
            <w:tcW w:w="5380" w:type="dxa"/>
            <w:tcBorders>
              <w:bottom w:val="single" w:sz="8" w:space="0" w:color="000000"/>
              <w:right w:val="single" w:sz="8" w:space="0" w:color="000000"/>
            </w:tcBorders>
            <w:vAlign w:val="bottom"/>
          </w:tcPr>
          <w:p w14:paraId="4C619FF9" w14:textId="4C248603" w:rsidR="00BA63BC" w:rsidRPr="00BA156B" w:rsidRDefault="00BA63BC" w:rsidP="004105E1">
            <w:pPr>
              <w:autoSpaceDE w:val="0"/>
              <w:autoSpaceDN w:val="0"/>
              <w:adjustRightInd w:val="0"/>
              <w:spacing w:line="360" w:lineRule="atLeast"/>
              <w:rPr>
                <w:ins w:id="5185" w:author="Regina Casanova" w:date="2018-07-07T15:18:00Z"/>
                <w:rFonts w:cs="Times New Roman"/>
                <w:color w:val="000000"/>
                <w:lang w:val="es-PE"/>
              </w:rPr>
            </w:pPr>
            <w:ins w:id="518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87" w:author="Regina Casanova" w:date="2018-07-29T19:16:00Z">
              <w:r w:rsidR="00F95B03">
                <w:rPr>
                  <w:rFonts w:cs="Times New Roman"/>
                  <w:color w:val="000000"/>
                  <w:lang w:val="es-PE"/>
                </w:rPr>
                <w:t>aplicativo informático</w:t>
              </w:r>
            </w:ins>
            <w:ins w:id="5188" w:author="Regina Casanova" w:date="2018-07-07T15:18:00Z">
              <w:r>
                <w:rPr>
                  <w:rFonts w:cs="Times New Roman"/>
                  <w:color w:val="000000"/>
                  <w:lang w:val="es-PE"/>
                </w:rPr>
                <w:t xml:space="preserve"> </w:t>
              </w:r>
              <w:r w:rsidRPr="00BA156B">
                <w:rPr>
                  <w:rFonts w:cs="Times New Roman"/>
                  <w:color w:val="000000"/>
                  <w:lang w:val="es-PE"/>
                </w:rPr>
                <w:t>quiero conocer cuáles son los servicios y servidor más reclamados y felicitados para poder tomar decisiones sobre el servicio</w:t>
              </w:r>
            </w:ins>
          </w:p>
        </w:tc>
        <w:tc>
          <w:tcPr>
            <w:tcW w:w="2341" w:type="dxa"/>
            <w:tcBorders>
              <w:bottom w:val="single" w:sz="8" w:space="0" w:color="000000"/>
              <w:right w:val="single" w:sz="8" w:space="0" w:color="000000"/>
            </w:tcBorders>
            <w:vAlign w:val="bottom"/>
          </w:tcPr>
          <w:p w14:paraId="5842F370" w14:textId="77777777" w:rsidR="00BA63BC" w:rsidRPr="00BA156B" w:rsidRDefault="00BA63BC" w:rsidP="004105E1">
            <w:pPr>
              <w:autoSpaceDE w:val="0"/>
              <w:autoSpaceDN w:val="0"/>
              <w:adjustRightInd w:val="0"/>
              <w:spacing w:line="360" w:lineRule="atLeast"/>
              <w:rPr>
                <w:ins w:id="5189" w:author="Regina Casanova" w:date="2018-07-07T15:18:00Z"/>
                <w:rFonts w:cs="Times New Roman"/>
                <w:color w:val="000000"/>
                <w:lang w:val="es-PE"/>
              </w:rPr>
            </w:pPr>
            <w:ins w:id="5190" w:author="Regina Casanova" w:date="2018-07-07T15:18:00Z">
              <w:r w:rsidRPr="00BA156B">
                <w:rPr>
                  <w:rFonts w:cs="Times New Roman"/>
                  <w:color w:val="000000"/>
                  <w:lang w:val="es-PE"/>
                </w:rPr>
                <w:t>Listado de reclamos y felicitaciones por servicio y servidor</w:t>
              </w:r>
            </w:ins>
          </w:p>
        </w:tc>
        <w:tc>
          <w:tcPr>
            <w:tcW w:w="1559" w:type="dxa"/>
            <w:tcBorders>
              <w:bottom w:val="single" w:sz="8" w:space="0" w:color="000000"/>
              <w:right w:val="single" w:sz="8" w:space="0" w:color="000000"/>
            </w:tcBorders>
            <w:vAlign w:val="bottom"/>
          </w:tcPr>
          <w:p w14:paraId="1B8203AE" w14:textId="77777777" w:rsidR="00BA63BC" w:rsidRPr="00BA156B" w:rsidRDefault="00BA63BC" w:rsidP="004105E1">
            <w:pPr>
              <w:autoSpaceDE w:val="0"/>
              <w:autoSpaceDN w:val="0"/>
              <w:adjustRightInd w:val="0"/>
              <w:spacing w:line="360" w:lineRule="atLeast"/>
              <w:rPr>
                <w:ins w:id="5191" w:author="Regina Casanova" w:date="2018-07-07T15:18:00Z"/>
                <w:rFonts w:cs="Times New Roman"/>
                <w:color w:val="000000"/>
                <w:lang w:val="es-PE"/>
              </w:rPr>
            </w:pPr>
            <w:ins w:id="5192" w:author="Regina Casanova" w:date="2018-07-07T15:18:00Z">
              <w:r w:rsidRPr="00BA156B">
                <w:rPr>
                  <w:rFonts w:cs="Times New Roman"/>
                  <w:color w:val="000000"/>
                  <w:lang w:val="es-PE"/>
                </w:rPr>
                <w:t>Alto - 3</w:t>
              </w:r>
            </w:ins>
          </w:p>
        </w:tc>
      </w:tr>
      <w:tr w:rsidR="00BA63BC" w:rsidRPr="00BA156B" w14:paraId="05A61B89" w14:textId="77777777" w:rsidTr="004105E1">
        <w:tblPrEx>
          <w:tblBorders>
            <w:top w:val="none" w:sz="0" w:space="0" w:color="auto"/>
          </w:tblBorders>
        </w:tblPrEx>
        <w:trPr>
          <w:ins w:id="519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4EEB7" w14:textId="77777777" w:rsidR="00BA63BC" w:rsidRPr="00BA156B" w:rsidRDefault="00BA63BC" w:rsidP="004105E1">
            <w:pPr>
              <w:autoSpaceDE w:val="0"/>
              <w:autoSpaceDN w:val="0"/>
              <w:adjustRightInd w:val="0"/>
              <w:spacing w:line="360" w:lineRule="atLeast"/>
              <w:jc w:val="right"/>
              <w:rPr>
                <w:ins w:id="5194" w:author="Regina Casanova" w:date="2018-07-07T15:18:00Z"/>
                <w:rFonts w:cs="Times New Roman"/>
                <w:color w:val="000000"/>
                <w:lang w:val="es-PE"/>
              </w:rPr>
            </w:pPr>
            <w:ins w:id="5195" w:author="Regina Casanova" w:date="2018-07-07T15:18:00Z">
              <w:r w:rsidRPr="00BA156B">
                <w:rPr>
                  <w:rFonts w:cs="Times New Roman"/>
                  <w:color w:val="000000"/>
                  <w:lang w:val="es-PE"/>
                </w:rPr>
                <w:lastRenderedPageBreak/>
                <w:t>22</w:t>
              </w:r>
            </w:ins>
          </w:p>
        </w:tc>
        <w:tc>
          <w:tcPr>
            <w:tcW w:w="1715" w:type="dxa"/>
            <w:tcBorders>
              <w:bottom w:val="single" w:sz="8" w:space="0" w:color="000000"/>
              <w:right w:val="single" w:sz="8" w:space="0" w:color="000000"/>
            </w:tcBorders>
            <w:shd w:val="clear" w:color="auto" w:fill="E1E0E0"/>
            <w:vAlign w:val="bottom"/>
          </w:tcPr>
          <w:p w14:paraId="2B769A01" w14:textId="77777777" w:rsidR="00BA63BC" w:rsidRPr="00BA156B" w:rsidRDefault="00BA63BC" w:rsidP="004105E1">
            <w:pPr>
              <w:autoSpaceDE w:val="0"/>
              <w:autoSpaceDN w:val="0"/>
              <w:adjustRightInd w:val="0"/>
              <w:spacing w:line="360" w:lineRule="atLeast"/>
              <w:rPr>
                <w:ins w:id="5196" w:author="Regina Casanova" w:date="2018-07-07T15:18:00Z"/>
                <w:rFonts w:cs="Times New Roman"/>
                <w:color w:val="000000"/>
                <w:lang w:val="es-PE"/>
              </w:rPr>
            </w:pPr>
            <w:ins w:id="5197"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7FFEE2B0" w14:textId="77777777" w:rsidR="00BA63BC" w:rsidRPr="00BA156B" w:rsidRDefault="00BA63BC" w:rsidP="004105E1">
            <w:pPr>
              <w:autoSpaceDE w:val="0"/>
              <w:autoSpaceDN w:val="0"/>
              <w:adjustRightInd w:val="0"/>
              <w:spacing w:line="360" w:lineRule="atLeast"/>
              <w:rPr>
                <w:ins w:id="5198" w:author="Regina Casanova" w:date="2018-07-07T15:18:00Z"/>
                <w:rFonts w:cs="Times New Roman"/>
                <w:color w:val="000000"/>
                <w:lang w:val="es-PE"/>
              </w:rPr>
            </w:pPr>
            <w:ins w:id="5199" w:author="Regina Casanova" w:date="2018-07-07T15:18:00Z">
              <w:r w:rsidRPr="00BA156B">
                <w:rPr>
                  <w:rFonts w:cs="Times New Roman"/>
                  <w:color w:val="000000"/>
                  <w:lang w:val="es-PE"/>
                </w:rPr>
                <w:t>Estado del reclamo</w:t>
              </w:r>
            </w:ins>
          </w:p>
        </w:tc>
        <w:tc>
          <w:tcPr>
            <w:tcW w:w="5380" w:type="dxa"/>
            <w:tcBorders>
              <w:bottom w:val="single" w:sz="8" w:space="0" w:color="000000"/>
              <w:right w:val="single" w:sz="8" w:space="0" w:color="000000"/>
            </w:tcBorders>
            <w:shd w:val="clear" w:color="auto" w:fill="E1E0E0"/>
            <w:vAlign w:val="bottom"/>
          </w:tcPr>
          <w:p w14:paraId="704B8155" w14:textId="2441131B" w:rsidR="00BA63BC" w:rsidRPr="00BA156B" w:rsidRDefault="00BA63BC" w:rsidP="004105E1">
            <w:pPr>
              <w:autoSpaceDE w:val="0"/>
              <w:autoSpaceDN w:val="0"/>
              <w:adjustRightInd w:val="0"/>
              <w:spacing w:line="360" w:lineRule="atLeast"/>
              <w:rPr>
                <w:ins w:id="5200" w:author="Regina Casanova" w:date="2018-07-07T15:18:00Z"/>
                <w:rFonts w:cs="Times New Roman"/>
                <w:color w:val="000000"/>
                <w:lang w:val="es-PE"/>
              </w:rPr>
            </w:pPr>
            <w:ins w:id="5201"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02" w:author="Regina Casanova" w:date="2018-07-29T19:16:00Z">
              <w:r w:rsidR="00F95B03">
                <w:rPr>
                  <w:rFonts w:cs="Times New Roman"/>
                  <w:color w:val="000000"/>
                  <w:lang w:val="es-PE"/>
                </w:rPr>
                <w:t>aplicativo informático</w:t>
              </w:r>
            </w:ins>
            <w:ins w:id="5203" w:author="Regina Casanova" w:date="2018-07-07T15:18:00Z">
              <w:r w:rsidRPr="00BA156B">
                <w:rPr>
                  <w:rFonts w:cs="Times New Roman"/>
                  <w:color w:val="000000"/>
                  <w:lang w:val="es-PE"/>
                </w:rPr>
                <w:t xml:space="preserve"> quiero conocer el estado de los reclamos para poder saber cuándo intervenir por los ciudadanos</w:t>
              </w:r>
            </w:ins>
          </w:p>
        </w:tc>
        <w:tc>
          <w:tcPr>
            <w:tcW w:w="2341" w:type="dxa"/>
            <w:tcBorders>
              <w:bottom w:val="single" w:sz="8" w:space="0" w:color="000000"/>
              <w:right w:val="single" w:sz="8" w:space="0" w:color="000000"/>
            </w:tcBorders>
            <w:shd w:val="clear" w:color="auto" w:fill="E1E0E0"/>
            <w:vAlign w:val="bottom"/>
          </w:tcPr>
          <w:p w14:paraId="1BAD7C6A" w14:textId="77777777" w:rsidR="00BA63BC" w:rsidRPr="00BA156B" w:rsidRDefault="00BA63BC" w:rsidP="004105E1">
            <w:pPr>
              <w:autoSpaceDE w:val="0"/>
              <w:autoSpaceDN w:val="0"/>
              <w:adjustRightInd w:val="0"/>
              <w:spacing w:line="360" w:lineRule="atLeast"/>
              <w:rPr>
                <w:ins w:id="5204" w:author="Regina Casanova" w:date="2018-07-07T15:18:00Z"/>
                <w:rFonts w:cs="Times New Roman"/>
                <w:color w:val="000000"/>
                <w:lang w:val="es-PE"/>
              </w:rPr>
            </w:pPr>
            <w:ins w:id="5205" w:author="Regina Casanova" w:date="2018-07-07T15:18:00Z">
              <w:r w:rsidRPr="00BA156B">
                <w:rPr>
                  <w:rFonts w:cs="Times New Roman"/>
                  <w:color w:val="000000"/>
                  <w:lang w:val="es-PE"/>
                </w:rPr>
                <w:t>Incluir estado del reclamo mediante semáforo (verde para &gt;10 días, 10 días&gt; amarillo para &lt; 20 días, &gt;20 días rojo)</w:t>
              </w:r>
            </w:ins>
          </w:p>
        </w:tc>
        <w:tc>
          <w:tcPr>
            <w:tcW w:w="1559" w:type="dxa"/>
            <w:tcBorders>
              <w:bottom w:val="single" w:sz="8" w:space="0" w:color="000000"/>
              <w:right w:val="single" w:sz="8" w:space="0" w:color="000000"/>
            </w:tcBorders>
            <w:shd w:val="clear" w:color="auto" w:fill="E1E0E0"/>
            <w:vAlign w:val="bottom"/>
          </w:tcPr>
          <w:p w14:paraId="698A9C96" w14:textId="77777777" w:rsidR="00BA63BC" w:rsidRPr="00BA156B" w:rsidRDefault="00BA63BC" w:rsidP="004105E1">
            <w:pPr>
              <w:autoSpaceDE w:val="0"/>
              <w:autoSpaceDN w:val="0"/>
              <w:adjustRightInd w:val="0"/>
              <w:spacing w:line="360" w:lineRule="atLeast"/>
              <w:rPr>
                <w:ins w:id="5206" w:author="Regina Casanova" w:date="2018-07-07T15:18:00Z"/>
                <w:rFonts w:cs="Times New Roman"/>
                <w:color w:val="000000"/>
                <w:lang w:val="es-PE"/>
              </w:rPr>
            </w:pPr>
            <w:ins w:id="5207" w:author="Regina Casanova" w:date="2018-07-07T15:18:00Z">
              <w:r w:rsidRPr="00BA156B">
                <w:rPr>
                  <w:rFonts w:cs="Times New Roman"/>
                  <w:color w:val="000000"/>
                  <w:lang w:val="es-PE"/>
                </w:rPr>
                <w:t>Alto - 3</w:t>
              </w:r>
            </w:ins>
          </w:p>
        </w:tc>
      </w:tr>
      <w:tr w:rsidR="00BA63BC" w:rsidRPr="00BA156B" w14:paraId="4162A277" w14:textId="77777777" w:rsidTr="004105E1">
        <w:tblPrEx>
          <w:tblBorders>
            <w:top w:val="none" w:sz="0" w:space="0" w:color="auto"/>
          </w:tblBorders>
        </w:tblPrEx>
        <w:trPr>
          <w:ins w:id="5208" w:author="Regina Casanova" w:date="2018-07-07T15:18:00Z"/>
        </w:trPr>
        <w:tc>
          <w:tcPr>
            <w:tcW w:w="504" w:type="dxa"/>
            <w:tcBorders>
              <w:left w:val="single" w:sz="8" w:space="0" w:color="000000"/>
              <w:bottom w:val="single" w:sz="8" w:space="0" w:color="000000"/>
              <w:right w:val="single" w:sz="8" w:space="0" w:color="000000"/>
            </w:tcBorders>
            <w:vAlign w:val="bottom"/>
          </w:tcPr>
          <w:p w14:paraId="507AFF9B" w14:textId="77777777" w:rsidR="00BA63BC" w:rsidRPr="00BA156B" w:rsidRDefault="00BA63BC" w:rsidP="004105E1">
            <w:pPr>
              <w:autoSpaceDE w:val="0"/>
              <w:autoSpaceDN w:val="0"/>
              <w:adjustRightInd w:val="0"/>
              <w:spacing w:line="360" w:lineRule="atLeast"/>
              <w:jc w:val="right"/>
              <w:rPr>
                <w:ins w:id="5209" w:author="Regina Casanova" w:date="2018-07-07T15:18:00Z"/>
                <w:rFonts w:cs="Times New Roman"/>
                <w:color w:val="000000"/>
                <w:lang w:val="es-PE"/>
              </w:rPr>
            </w:pPr>
            <w:ins w:id="5210" w:author="Regina Casanova" w:date="2018-07-07T15:18:00Z">
              <w:r w:rsidRPr="00BA156B">
                <w:rPr>
                  <w:rFonts w:cs="Times New Roman"/>
                  <w:color w:val="000000"/>
                  <w:lang w:val="es-PE"/>
                </w:rPr>
                <w:t>23</w:t>
              </w:r>
            </w:ins>
          </w:p>
        </w:tc>
        <w:tc>
          <w:tcPr>
            <w:tcW w:w="1715" w:type="dxa"/>
            <w:tcBorders>
              <w:bottom w:val="single" w:sz="8" w:space="0" w:color="000000"/>
              <w:right w:val="single" w:sz="8" w:space="0" w:color="000000"/>
            </w:tcBorders>
            <w:vAlign w:val="bottom"/>
          </w:tcPr>
          <w:p w14:paraId="19ACB6ED" w14:textId="77777777" w:rsidR="00BA63BC" w:rsidRPr="00BA156B" w:rsidRDefault="00BA63BC" w:rsidP="004105E1">
            <w:pPr>
              <w:autoSpaceDE w:val="0"/>
              <w:autoSpaceDN w:val="0"/>
              <w:adjustRightInd w:val="0"/>
              <w:spacing w:line="360" w:lineRule="atLeast"/>
              <w:rPr>
                <w:ins w:id="5211" w:author="Regina Casanova" w:date="2018-07-07T15:18:00Z"/>
                <w:rFonts w:cs="Times New Roman"/>
                <w:color w:val="000000"/>
                <w:lang w:val="es-PE"/>
              </w:rPr>
            </w:pPr>
            <w:ins w:id="521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11F25EDE" w14:textId="77777777" w:rsidR="00BA63BC" w:rsidRPr="00BA156B" w:rsidRDefault="00BA63BC" w:rsidP="004105E1">
            <w:pPr>
              <w:autoSpaceDE w:val="0"/>
              <w:autoSpaceDN w:val="0"/>
              <w:adjustRightInd w:val="0"/>
              <w:spacing w:line="360" w:lineRule="atLeast"/>
              <w:rPr>
                <w:ins w:id="5213" w:author="Regina Casanova" w:date="2018-07-07T15:18:00Z"/>
                <w:rFonts w:cs="Times New Roman"/>
                <w:color w:val="000000"/>
                <w:lang w:val="es-PE"/>
              </w:rPr>
            </w:pPr>
            <w:ins w:id="5214" w:author="Regina Casanova" w:date="2018-07-07T15:18:00Z">
              <w:r w:rsidRPr="00BA156B">
                <w:rPr>
                  <w:rFonts w:cs="Times New Roman"/>
                  <w:color w:val="000000"/>
                  <w:lang w:val="es-PE"/>
                </w:rPr>
                <w:t>Dispositivo móvil (cualquier terminal)</w:t>
              </w:r>
            </w:ins>
          </w:p>
        </w:tc>
        <w:tc>
          <w:tcPr>
            <w:tcW w:w="5380" w:type="dxa"/>
            <w:tcBorders>
              <w:bottom w:val="single" w:sz="8" w:space="0" w:color="000000"/>
              <w:right w:val="single" w:sz="8" w:space="0" w:color="000000"/>
            </w:tcBorders>
            <w:vAlign w:val="bottom"/>
          </w:tcPr>
          <w:p w14:paraId="1A2E2A0A" w14:textId="1EBC8CA1" w:rsidR="00BA63BC" w:rsidRPr="00BA156B" w:rsidRDefault="00BA63BC" w:rsidP="004105E1">
            <w:pPr>
              <w:autoSpaceDE w:val="0"/>
              <w:autoSpaceDN w:val="0"/>
              <w:adjustRightInd w:val="0"/>
              <w:spacing w:line="360" w:lineRule="atLeast"/>
              <w:rPr>
                <w:ins w:id="5215" w:author="Regina Casanova" w:date="2018-07-07T15:18:00Z"/>
                <w:rFonts w:cs="Times New Roman"/>
                <w:color w:val="000000"/>
                <w:lang w:val="es-PE"/>
              </w:rPr>
            </w:pPr>
            <w:ins w:id="521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17" w:author="Regina Casanova" w:date="2018-07-29T19:16:00Z">
              <w:r w:rsidR="00F95B03">
                <w:rPr>
                  <w:rFonts w:cs="Times New Roman"/>
                  <w:color w:val="000000"/>
                  <w:lang w:val="es-PE"/>
                </w:rPr>
                <w:t>aplicativo informático</w:t>
              </w:r>
            </w:ins>
            <w:ins w:id="5218" w:author="Regina Casanova" w:date="2018-07-07T15:18:00Z">
              <w:r>
                <w:rPr>
                  <w:rFonts w:cs="Times New Roman"/>
                  <w:color w:val="000000"/>
                  <w:lang w:val="es-PE"/>
                </w:rPr>
                <w:t xml:space="preserve"> </w:t>
              </w:r>
              <w:r w:rsidRPr="00BA156B">
                <w:rPr>
                  <w:rFonts w:cs="Times New Roman"/>
                  <w:color w:val="000000"/>
                  <w:lang w:val="es-PE"/>
                </w:rPr>
                <w:t>quiero poder revisar el sistema desde mi celular para poder ver datos de forma rápida</w:t>
              </w:r>
            </w:ins>
          </w:p>
        </w:tc>
        <w:tc>
          <w:tcPr>
            <w:tcW w:w="2341" w:type="dxa"/>
            <w:tcBorders>
              <w:bottom w:val="single" w:sz="8" w:space="0" w:color="000000"/>
              <w:right w:val="single" w:sz="8" w:space="0" w:color="000000"/>
            </w:tcBorders>
            <w:vAlign w:val="bottom"/>
          </w:tcPr>
          <w:p w14:paraId="780F8EBB" w14:textId="77777777" w:rsidR="00BA63BC" w:rsidRPr="00BA156B" w:rsidRDefault="00BA63BC" w:rsidP="004105E1">
            <w:pPr>
              <w:autoSpaceDE w:val="0"/>
              <w:autoSpaceDN w:val="0"/>
              <w:adjustRightInd w:val="0"/>
              <w:spacing w:line="360" w:lineRule="atLeast"/>
              <w:rPr>
                <w:ins w:id="5219" w:author="Regina Casanova" w:date="2018-07-07T15:18:00Z"/>
                <w:rFonts w:cs="Times New Roman"/>
                <w:color w:val="000000"/>
                <w:lang w:val="es-PE"/>
              </w:rPr>
            </w:pPr>
            <w:ins w:id="5220" w:author="Regina Casanova" w:date="2018-07-07T15:18:00Z">
              <w:r w:rsidRPr="00BA156B">
                <w:rPr>
                  <w:rFonts w:cs="Times New Roman"/>
                  <w:color w:val="000000"/>
                  <w:lang w:val="es-PE"/>
                </w:rPr>
                <w:t>App con usuario y contraseña</w:t>
              </w:r>
            </w:ins>
          </w:p>
        </w:tc>
        <w:tc>
          <w:tcPr>
            <w:tcW w:w="1559" w:type="dxa"/>
            <w:tcBorders>
              <w:bottom w:val="single" w:sz="8" w:space="0" w:color="000000"/>
              <w:right w:val="single" w:sz="8" w:space="0" w:color="000000"/>
            </w:tcBorders>
            <w:vAlign w:val="bottom"/>
          </w:tcPr>
          <w:p w14:paraId="07E3989E" w14:textId="77777777" w:rsidR="00BA63BC" w:rsidRPr="00BA156B" w:rsidRDefault="00BA63BC" w:rsidP="004105E1">
            <w:pPr>
              <w:autoSpaceDE w:val="0"/>
              <w:autoSpaceDN w:val="0"/>
              <w:adjustRightInd w:val="0"/>
              <w:spacing w:line="360" w:lineRule="atLeast"/>
              <w:rPr>
                <w:ins w:id="5221" w:author="Regina Casanova" w:date="2018-07-07T15:18:00Z"/>
                <w:rFonts w:cs="Times New Roman"/>
                <w:color w:val="000000"/>
                <w:lang w:val="es-PE"/>
              </w:rPr>
            </w:pPr>
            <w:ins w:id="5222" w:author="Regina Casanova" w:date="2018-07-07T15:18:00Z">
              <w:r w:rsidRPr="00BA156B">
                <w:rPr>
                  <w:rFonts w:cs="Times New Roman"/>
                  <w:color w:val="000000"/>
                  <w:lang w:val="es-PE"/>
                </w:rPr>
                <w:t>Medio - 2</w:t>
              </w:r>
            </w:ins>
          </w:p>
        </w:tc>
      </w:tr>
      <w:tr w:rsidR="00BA63BC" w:rsidRPr="00BA156B" w14:paraId="02AB2550" w14:textId="77777777" w:rsidTr="004105E1">
        <w:tblPrEx>
          <w:tblBorders>
            <w:top w:val="none" w:sz="0" w:space="0" w:color="auto"/>
          </w:tblBorders>
        </w:tblPrEx>
        <w:trPr>
          <w:ins w:id="522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FFF8A7D" w14:textId="77777777" w:rsidR="00BA63BC" w:rsidRPr="00BA156B" w:rsidRDefault="00BA63BC" w:rsidP="004105E1">
            <w:pPr>
              <w:autoSpaceDE w:val="0"/>
              <w:autoSpaceDN w:val="0"/>
              <w:adjustRightInd w:val="0"/>
              <w:spacing w:line="360" w:lineRule="atLeast"/>
              <w:jc w:val="right"/>
              <w:rPr>
                <w:ins w:id="5224" w:author="Regina Casanova" w:date="2018-07-07T15:18:00Z"/>
                <w:rFonts w:cs="Times New Roman"/>
                <w:color w:val="000000"/>
                <w:lang w:val="es-PE"/>
              </w:rPr>
            </w:pPr>
            <w:ins w:id="5225" w:author="Regina Casanova" w:date="2018-07-07T15:18:00Z">
              <w:r w:rsidRPr="00BA156B">
                <w:rPr>
                  <w:rFonts w:cs="Times New Roman"/>
                  <w:color w:val="000000"/>
                  <w:lang w:val="es-PE"/>
                </w:rPr>
                <w:t>24</w:t>
              </w:r>
            </w:ins>
          </w:p>
        </w:tc>
        <w:tc>
          <w:tcPr>
            <w:tcW w:w="1715" w:type="dxa"/>
            <w:tcBorders>
              <w:bottom w:val="single" w:sz="8" w:space="0" w:color="000000"/>
              <w:right w:val="single" w:sz="8" w:space="0" w:color="000000"/>
            </w:tcBorders>
            <w:shd w:val="clear" w:color="auto" w:fill="E1E0E0"/>
            <w:vAlign w:val="bottom"/>
          </w:tcPr>
          <w:p w14:paraId="0970E6C2" w14:textId="77777777" w:rsidR="00BA63BC" w:rsidRPr="00BA156B" w:rsidRDefault="00BA63BC" w:rsidP="004105E1">
            <w:pPr>
              <w:autoSpaceDE w:val="0"/>
              <w:autoSpaceDN w:val="0"/>
              <w:adjustRightInd w:val="0"/>
              <w:spacing w:line="360" w:lineRule="atLeast"/>
              <w:rPr>
                <w:ins w:id="5226" w:author="Regina Casanova" w:date="2018-07-07T15:18:00Z"/>
                <w:rFonts w:cs="Times New Roman"/>
                <w:color w:val="000000"/>
                <w:lang w:val="es-PE"/>
              </w:rPr>
            </w:pPr>
            <w:ins w:id="5227"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4B515201" w14:textId="77777777" w:rsidR="00BA63BC" w:rsidRPr="00BA156B" w:rsidRDefault="00BA63BC" w:rsidP="004105E1">
            <w:pPr>
              <w:autoSpaceDE w:val="0"/>
              <w:autoSpaceDN w:val="0"/>
              <w:adjustRightInd w:val="0"/>
              <w:spacing w:line="360" w:lineRule="atLeast"/>
              <w:rPr>
                <w:ins w:id="5228" w:author="Regina Casanova" w:date="2018-07-07T15:18:00Z"/>
                <w:rFonts w:cs="Times New Roman"/>
                <w:color w:val="000000"/>
                <w:lang w:val="es-PE"/>
              </w:rPr>
            </w:pPr>
            <w:ins w:id="5229" w:author="Regina Casanova" w:date="2018-07-07T15:18:00Z">
              <w:r w:rsidRPr="00BA156B">
                <w:rPr>
                  <w:rFonts w:cs="Times New Roman"/>
                  <w:color w:val="000000"/>
                  <w:lang w:val="es-PE"/>
                </w:rPr>
                <w:t>Estadísticas de distintas IPRESS y ranking, tendencias e indicadores</w:t>
              </w:r>
            </w:ins>
          </w:p>
        </w:tc>
        <w:tc>
          <w:tcPr>
            <w:tcW w:w="5380" w:type="dxa"/>
            <w:tcBorders>
              <w:bottom w:val="single" w:sz="8" w:space="0" w:color="000000"/>
              <w:right w:val="single" w:sz="8" w:space="0" w:color="000000"/>
            </w:tcBorders>
            <w:shd w:val="clear" w:color="auto" w:fill="E1E0E0"/>
            <w:vAlign w:val="bottom"/>
          </w:tcPr>
          <w:p w14:paraId="09C3CCAE" w14:textId="3ADF8AA8" w:rsidR="00BA63BC" w:rsidRPr="00BA156B" w:rsidRDefault="00BA63BC" w:rsidP="004105E1">
            <w:pPr>
              <w:autoSpaceDE w:val="0"/>
              <w:autoSpaceDN w:val="0"/>
              <w:adjustRightInd w:val="0"/>
              <w:spacing w:line="360" w:lineRule="atLeast"/>
              <w:rPr>
                <w:ins w:id="5230" w:author="Regina Casanova" w:date="2018-07-07T15:18:00Z"/>
                <w:rFonts w:cs="Times New Roman"/>
                <w:color w:val="000000"/>
                <w:lang w:val="es-PE"/>
              </w:rPr>
            </w:pPr>
            <w:ins w:id="5231"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32" w:author="Regina Casanova" w:date="2018-07-29T19:16:00Z">
              <w:r w:rsidR="00F95B03">
                <w:rPr>
                  <w:rFonts w:cs="Times New Roman"/>
                  <w:color w:val="000000"/>
                  <w:lang w:val="es-PE"/>
                </w:rPr>
                <w:t>aplicativo informático</w:t>
              </w:r>
            </w:ins>
            <w:ins w:id="5233" w:author="Regina Casanova" w:date="2018-07-07T15:18:00Z">
              <w:r>
                <w:rPr>
                  <w:rFonts w:cs="Times New Roman"/>
                  <w:color w:val="000000"/>
                  <w:lang w:val="es-PE"/>
                </w:rPr>
                <w:t xml:space="preserve"> </w:t>
              </w:r>
              <w:r w:rsidRPr="00BA156B">
                <w:rPr>
                  <w:rFonts w:cs="Times New Roman"/>
                  <w:color w:val="000000"/>
                  <w:lang w:val="es-PE"/>
                </w:rPr>
                <w:t>quiero realizar un monitoreo general para poder planificar mis visitas</w:t>
              </w:r>
            </w:ins>
          </w:p>
        </w:tc>
        <w:tc>
          <w:tcPr>
            <w:tcW w:w="2341" w:type="dxa"/>
            <w:tcBorders>
              <w:bottom w:val="single" w:sz="8" w:space="0" w:color="000000"/>
              <w:right w:val="single" w:sz="8" w:space="0" w:color="000000"/>
            </w:tcBorders>
            <w:shd w:val="clear" w:color="auto" w:fill="E1E0E0"/>
            <w:vAlign w:val="bottom"/>
          </w:tcPr>
          <w:p w14:paraId="378FDA4C" w14:textId="77777777" w:rsidR="00BA63BC" w:rsidRPr="00BA156B" w:rsidRDefault="00BA63BC" w:rsidP="004105E1">
            <w:pPr>
              <w:autoSpaceDE w:val="0"/>
              <w:autoSpaceDN w:val="0"/>
              <w:adjustRightInd w:val="0"/>
              <w:spacing w:line="360" w:lineRule="atLeast"/>
              <w:rPr>
                <w:ins w:id="5234" w:author="Regina Casanova" w:date="2018-07-07T15:18:00Z"/>
                <w:rFonts w:cs="Times New Roman"/>
                <w:color w:val="000000"/>
                <w:lang w:val="es-PE"/>
              </w:rPr>
            </w:pPr>
            <w:ins w:id="5235" w:author="Regina Casanova" w:date="2018-07-07T15:18:00Z">
              <w:r w:rsidRPr="00BA156B">
                <w:rPr>
                  <w:rFonts w:cs="Times New Roman"/>
                  <w:color w:val="000000"/>
                  <w:lang w:val="es-PE"/>
                </w:rPr>
                <w:t>Cuadros estadísticos y gráficas de los datos presentados</w:t>
              </w:r>
            </w:ins>
          </w:p>
        </w:tc>
        <w:tc>
          <w:tcPr>
            <w:tcW w:w="1559" w:type="dxa"/>
            <w:tcBorders>
              <w:bottom w:val="single" w:sz="8" w:space="0" w:color="000000"/>
              <w:right w:val="single" w:sz="8" w:space="0" w:color="000000"/>
            </w:tcBorders>
            <w:shd w:val="clear" w:color="auto" w:fill="E1E0E0"/>
            <w:vAlign w:val="bottom"/>
          </w:tcPr>
          <w:p w14:paraId="24B65A19" w14:textId="77777777" w:rsidR="00BA63BC" w:rsidRPr="00BA156B" w:rsidRDefault="00BA63BC" w:rsidP="004105E1">
            <w:pPr>
              <w:autoSpaceDE w:val="0"/>
              <w:autoSpaceDN w:val="0"/>
              <w:adjustRightInd w:val="0"/>
              <w:spacing w:line="360" w:lineRule="atLeast"/>
              <w:rPr>
                <w:ins w:id="5236" w:author="Regina Casanova" w:date="2018-07-07T15:18:00Z"/>
                <w:rFonts w:cs="Times New Roman"/>
                <w:color w:val="000000"/>
                <w:lang w:val="es-PE"/>
              </w:rPr>
            </w:pPr>
            <w:ins w:id="5237" w:author="Regina Casanova" w:date="2018-07-07T15:18:00Z">
              <w:r w:rsidRPr="00BA156B">
                <w:rPr>
                  <w:rFonts w:cs="Times New Roman"/>
                  <w:color w:val="000000"/>
                  <w:lang w:val="es-PE"/>
                </w:rPr>
                <w:t>Alto - 3</w:t>
              </w:r>
            </w:ins>
          </w:p>
        </w:tc>
      </w:tr>
      <w:tr w:rsidR="00BA63BC" w:rsidRPr="00BA156B" w14:paraId="724155A5" w14:textId="77777777" w:rsidTr="004105E1">
        <w:tblPrEx>
          <w:tblBorders>
            <w:top w:val="none" w:sz="0" w:space="0" w:color="auto"/>
          </w:tblBorders>
        </w:tblPrEx>
        <w:trPr>
          <w:ins w:id="5238" w:author="Regina Casanova" w:date="2018-07-07T15:18:00Z"/>
        </w:trPr>
        <w:tc>
          <w:tcPr>
            <w:tcW w:w="504" w:type="dxa"/>
            <w:tcBorders>
              <w:left w:val="single" w:sz="8" w:space="0" w:color="000000"/>
              <w:bottom w:val="single" w:sz="8" w:space="0" w:color="000000"/>
              <w:right w:val="single" w:sz="8" w:space="0" w:color="000000"/>
            </w:tcBorders>
            <w:vAlign w:val="bottom"/>
          </w:tcPr>
          <w:p w14:paraId="7AC31253" w14:textId="77777777" w:rsidR="00BA63BC" w:rsidRPr="00BA156B" w:rsidRDefault="00BA63BC" w:rsidP="004105E1">
            <w:pPr>
              <w:autoSpaceDE w:val="0"/>
              <w:autoSpaceDN w:val="0"/>
              <w:adjustRightInd w:val="0"/>
              <w:spacing w:line="360" w:lineRule="atLeast"/>
              <w:jc w:val="right"/>
              <w:rPr>
                <w:ins w:id="5239" w:author="Regina Casanova" w:date="2018-07-07T15:18:00Z"/>
                <w:rFonts w:cs="Times New Roman"/>
                <w:color w:val="000000"/>
                <w:lang w:val="es-PE"/>
              </w:rPr>
            </w:pPr>
            <w:ins w:id="5240" w:author="Regina Casanova" w:date="2018-07-07T15:18:00Z">
              <w:r w:rsidRPr="00BA156B">
                <w:rPr>
                  <w:rFonts w:cs="Times New Roman"/>
                  <w:color w:val="000000"/>
                  <w:lang w:val="es-PE"/>
                </w:rPr>
                <w:t>25</w:t>
              </w:r>
            </w:ins>
          </w:p>
        </w:tc>
        <w:tc>
          <w:tcPr>
            <w:tcW w:w="1715" w:type="dxa"/>
            <w:tcBorders>
              <w:bottom w:val="single" w:sz="8" w:space="0" w:color="000000"/>
              <w:right w:val="single" w:sz="8" w:space="0" w:color="000000"/>
            </w:tcBorders>
            <w:vAlign w:val="bottom"/>
          </w:tcPr>
          <w:p w14:paraId="28A2F710" w14:textId="77777777" w:rsidR="00BA63BC" w:rsidRPr="00BA156B" w:rsidRDefault="00BA63BC" w:rsidP="004105E1">
            <w:pPr>
              <w:autoSpaceDE w:val="0"/>
              <w:autoSpaceDN w:val="0"/>
              <w:adjustRightInd w:val="0"/>
              <w:spacing w:line="360" w:lineRule="atLeast"/>
              <w:rPr>
                <w:ins w:id="5241" w:author="Regina Casanova" w:date="2018-07-07T15:18:00Z"/>
                <w:rFonts w:cs="Times New Roman"/>
                <w:color w:val="000000"/>
                <w:lang w:val="es-PE"/>
              </w:rPr>
            </w:pPr>
            <w:ins w:id="5242"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EECE36D" w14:textId="77777777" w:rsidR="00BA63BC" w:rsidRPr="00BA156B" w:rsidRDefault="00BA63BC" w:rsidP="004105E1">
            <w:pPr>
              <w:autoSpaceDE w:val="0"/>
              <w:autoSpaceDN w:val="0"/>
              <w:adjustRightInd w:val="0"/>
              <w:spacing w:line="360" w:lineRule="atLeast"/>
              <w:rPr>
                <w:ins w:id="5243" w:author="Regina Casanova" w:date="2018-07-07T15:18:00Z"/>
                <w:rFonts w:cs="Times New Roman"/>
                <w:color w:val="000000"/>
                <w:lang w:val="es-PE"/>
              </w:rPr>
            </w:pPr>
            <w:ins w:id="5244" w:author="Regina Casanova" w:date="2018-07-07T15:18:00Z">
              <w:r w:rsidRPr="00BA156B">
                <w:rPr>
                  <w:rFonts w:cs="Times New Roman"/>
                  <w:color w:val="000000"/>
                  <w:lang w:val="es-PE"/>
                </w:rPr>
                <w:t>Reportes consolidados (por tipo de nivel)</w:t>
              </w:r>
            </w:ins>
          </w:p>
        </w:tc>
        <w:tc>
          <w:tcPr>
            <w:tcW w:w="5380" w:type="dxa"/>
            <w:tcBorders>
              <w:bottom w:val="single" w:sz="8" w:space="0" w:color="000000"/>
              <w:right w:val="single" w:sz="8" w:space="0" w:color="000000"/>
            </w:tcBorders>
            <w:vAlign w:val="bottom"/>
          </w:tcPr>
          <w:p w14:paraId="30DD926F" w14:textId="56E5B20F" w:rsidR="00BA63BC" w:rsidRPr="00BA156B" w:rsidRDefault="00BA63BC" w:rsidP="004105E1">
            <w:pPr>
              <w:autoSpaceDE w:val="0"/>
              <w:autoSpaceDN w:val="0"/>
              <w:adjustRightInd w:val="0"/>
              <w:spacing w:line="360" w:lineRule="atLeast"/>
              <w:rPr>
                <w:ins w:id="5245" w:author="Regina Casanova" w:date="2018-07-07T15:18:00Z"/>
                <w:rFonts w:cs="Times New Roman"/>
                <w:color w:val="000000"/>
                <w:lang w:val="es-PE"/>
              </w:rPr>
            </w:pPr>
            <w:ins w:id="5246"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47" w:author="Regina Casanova" w:date="2018-07-29T19:16:00Z">
              <w:r w:rsidR="00F95B03">
                <w:rPr>
                  <w:rFonts w:cs="Times New Roman"/>
                  <w:color w:val="000000"/>
                  <w:lang w:val="es-PE"/>
                </w:rPr>
                <w:t>aplicativo informático</w:t>
              </w:r>
            </w:ins>
            <w:ins w:id="5248" w:author="Regina Casanova" w:date="2018-07-07T15:18:00Z">
              <w:r w:rsidRPr="00BA156B">
                <w:rPr>
                  <w:rFonts w:cs="Times New Roman"/>
                  <w:color w:val="000000"/>
                  <w:lang w:val="es-PE"/>
                </w:rPr>
                <w:t xml:space="preserve"> quiero ver reportes de todos los reclamos presentados en diversas IPRESS clasificados por niveles para poder elaborar planes de acción en distintos niveles</w:t>
              </w:r>
            </w:ins>
          </w:p>
        </w:tc>
        <w:tc>
          <w:tcPr>
            <w:tcW w:w="2341" w:type="dxa"/>
            <w:tcBorders>
              <w:bottom w:val="single" w:sz="8" w:space="0" w:color="000000"/>
              <w:right w:val="single" w:sz="8" w:space="0" w:color="000000"/>
            </w:tcBorders>
            <w:vAlign w:val="bottom"/>
          </w:tcPr>
          <w:p w14:paraId="3F476AE4" w14:textId="77777777" w:rsidR="00BA63BC" w:rsidRPr="00BA156B" w:rsidRDefault="00BA63BC" w:rsidP="004105E1">
            <w:pPr>
              <w:autoSpaceDE w:val="0"/>
              <w:autoSpaceDN w:val="0"/>
              <w:adjustRightInd w:val="0"/>
              <w:spacing w:line="360" w:lineRule="atLeast"/>
              <w:rPr>
                <w:ins w:id="5249" w:author="Regina Casanova" w:date="2018-07-07T15:18:00Z"/>
                <w:rFonts w:cs="Times New Roman"/>
                <w:color w:val="000000"/>
                <w:lang w:val="es-PE"/>
              </w:rPr>
            </w:pPr>
            <w:ins w:id="5250" w:author="Regina Casanova" w:date="2018-07-07T15:18:00Z">
              <w:r w:rsidRPr="00BA156B">
                <w:rPr>
                  <w:rFonts w:cs="Times New Roman"/>
                  <w:color w:val="000000"/>
                  <w:lang w:val="es-PE"/>
                </w:rPr>
                <w:t>Tabla de reporte consolidado de todos los reclamos presentados. Descargable en Excel y PDF.</w:t>
              </w:r>
            </w:ins>
          </w:p>
        </w:tc>
        <w:tc>
          <w:tcPr>
            <w:tcW w:w="1559" w:type="dxa"/>
            <w:tcBorders>
              <w:bottom w:val="single" w:sz="8" w:space="0" w:color="000000"/>
              <w:right w:val="single" w:sz="8" w:space="0" w:color="000000"/>
            </w:tcBorders>
            <w:vAlign w:val="bottom"/>
          </w:tcPr>
          <w:p w14:paraId="31DC7A01" w14:textId="77777777" w:rsidR="00BA63BC" w:rsidRPr="00BA156B" w:rsidRDefault="00BA63BC" w:rsidP="004105E1">
            <w:pPr>
              <w:autoSpaceDE w:val="0"/>
              <w:autoSpaceDN w:val="0"/>
              <w:adjustRightInd w:val="0"/>
              <w:spacing w:line="360" w:lineRule="atLeast"/>
              <w:rPr>
                <w:ins w:id="5251" w:author="Regina Casanova" w:date="2018-07-07T15:18:00Z"/>
                <w:rFonts w:cs="Times New Roman"/>
                <w:color w:val="000000"/>
                <w:lang w:val="es-PE"/>
              </w:rPr>
            </w:pPr>
            <w:ins w:id="5252" w:author="Regina Casanova" w:date="2018-07-07T15:18:00Z">
              <w:r w:rsidRPr="00BA156B">
                <w:rPr>
                  <w:rFonts w:cs="Times New Roman"/>
                  <w:color w:val="000000"/>
                  <w:lang w:val="es-PE"/>
                </w:rPr>
                <w:t>Alto - 3</w:t>
              </w:r>
            </w:ins>
          </w:p>
        </w:tc>
      </w:tr>
      <w:tr w:rsidR="00BA63BC" w:rsidRPr="00BA156B" w14:paraId="5313AA8A" w14:textId="77777777" w:rsidTr="004105E1">
        <w:tblPrEx>
          <w:tblBorders>
            <w:top w:val="none" w:sz="0" w:space="0" w:color="auto"/>
          </w:tblBorders>
        </w:tblPrEx>
        <w:trPr>
          <w:ins w:id="525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F7FA09D" w14:textId="77777777" w:rsidR="00BA63BC" w:rsidRPr="00BA156B" w:rsidRDefault="00BA63BC" w:rsidP="004105E1">
            <w:pPr>
              <w:autoSpaceDE w:val="0"/>
              <w:autoSpaceDN w:val="0"/>
              <w:adjustRightInd w:val="0"/>
              <w:spacing w:line="360" w:lineRule="atLeast"/>
              <w:jc w:val="right"/>
              <w:rPr>
                <w:ins w:id="5254" w:author="Regina Casanova" w:date="2018-07-07T15:18:00Z"/>
                <w:rFonts w:cs="Times New Roman"/>
                <w:color w:val="000000"/>
                <w:lang w:val="es-PE"/>
              </w:rPr>
            </w:pPr>
            <w:ins w:id="5255" w:author="Regina Casanova" w:date="2018-07-07T15:18:00Z">
              <w:r w:rsidRPr="00BA156B">
                <w:rPr>
                  <w:rFonts w:cs="Times New Roman"/>
                  <w:color w:val="000000"/>
                  <w:lang w:val="es-PE"/>
                </w:rPr>
                <w:t>26</w:t>
              </w:r>
            </w:ins>
          </w:p>
        </w:tc>
        <w:tc>
          <w:tcPr>
            <w:tcW w:w="1715" w:type="dxa"/>
            <w:tcBorders>
              <w:bottom w:val="single" w:sz="8" w:space="0" w:color="000000"/>
              <w:right w:val="single" w:sz="8" w:space="0" w:color="000000"/>
            </w:tcBorders>
            <w:shd w:val="clear" w:color="auto" w:fill="E1E0E0"/>
            <w:vAlign w:val="bottom"/>
          </w:tcPr>
          <w:p w14:paraId="6E4182AC" w14:textId="77777777" w:rsidR="00BA63BC" w:rsidRPr="00BA156B" w:rsidRDefault="00BA63BC" w:rsidP="004105E1">
            <w:pPr>
              <w:autoSpaceDE w:val="0"/>
              <w:autoSpaceDN w:val="0"/>
              <w:adjustRightInd w:val="0"/>
              <w:spacing w:line="360" w:lineRule="atLeast"/>
              <w:rPr>
                <w:ins w:id="5256" w:author="Regina Casanova" w:date="2018-07-07T15:18:00Z"/>
                <w:rFonts w:cs="Times New Roman"/>
                <w:color w:val="000000"/>
                <w:lang w:val="es-PE"/>
              </w:rPr>
            </w:pPr>
            <w:ins w:id="5257"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623EDFF1" w14:textId="77777777" w:rsidR="00BA63BC" w:rsidRPr="00BA156B" w:rsidRDefault="00BA63BC" w:rsidP="004105E1">
            <w:pPr>
              <w:autoSpaceDE w:val="0"/>
              <w:autoSpaceDN w:val="0"/>
              <w:adjustRightInd w:val="0"/>
              <w:spacing w:line="360" w:lineRule="atLeast"/>
              <w:rPr>
                <w:ins w:id="5258" w:author="Regina Casanova" w:date="2018-07-07T15:18:00Z"/>
                <w:rFonts w:cs="Times New Roman"/>
                <w:color w:val="000000"/>
                <w:lang w:val="es-PE"/>
              </w:rPr>
            </w:pPr>
            <w:ins w:id="5259" w:author="Regina Casanova" w:date="2018-07-07T15:18:00Z">
              <w:r w:rsidRPr="00BA156B">
                <w:rPr>
                  <w:rFonts w:cs="Times New Roman"/>
                  <w:color w:val="000000"/>
                  <w:lang w:val="es-PE"/>
                </w:rPr>
                <w:t>Componente educativo</w:t>
              </w:r>
            </w:ins>
          </w:p>
        </w:tc>
        <w:tc>
          <w:tcPr>
            <w:tcW w:w="5380" w:type="dxa"/>
            <w:tcBorders>
              <w:bottom w:val="single" w:sz="8" w:space="0" w:color="000000"/>
              <w:right w:val="single" w:sz="8" w:space="0" w:color="000000"/>
            </w:tcBorders>
            <w:shd w:val="clear" w:color="auto" w:fill="E1E0E0"/>
            <w:vAlign w:val="bottom"/>
          </w:tcPr>
          <w:p w14:paraId="21220A47" w14:textId="7B478AE3" w:rsidR="00BA63BC" w:rsidRPr="00BA156B" w:rsidRDefault="00BA63BC" w:rsidP="004105E1">
            <w:pPr>
              <w:autoSpaceDE w:val="0"/>
              <w:autoSpaceDN w:val="0"/>
              <w:adjustRightInd w:val="0"/>
              <w:spacing w:line="360" w:lineRule="atLeast"/>
              <w:rPr>
                <w:ins w:id="5260" w:author="Regina Casanova" w:date="2018-07-07T15:18:00Z"/>
                <w:rFonts w:cs="Times New Roman"/>
                <w:color w:val="000000"/>
                <w:lang w:val="es-PE"/>
              </w:rPr>
            </w:pPr>
            <w:ins w:id="5261"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62" w:author="Regina Casanova" w:date="2018-07-29T19:16:00Z">
              <w:r w:rsidR="00F95B03">
                <w:rPr>
                  <w:rFonts w:cs="Times New Roman"/>
                  <w:color w:val="000000"/>
                  <w:lang w:val="es-PE"/>
                </w:rPr>
                <w:t>aplicativo informático</w:t>
              </w:r>
            </w:ins>
            <w:ins w:id="5263" w:author="Regina Casanova" w:date="2018-07-07T15:18:00Z">
              <w:r>
                <w:rPr>
                  <w:rFonts w:cs="Times New Roman"/>
                  <w:color w:val="000000"/>
                  <w:lang w:val="es-PE"/>
                </w:rPr>
                <w:t xml:space="preserve"> </w:t>
              </w:r>
              <w:r w:rsidRPr="00BA156B">
                <w:rPr>
                  <w:rFonts w:cs="Times New Roman"/>
                  <w:color w:val="000000"/>
                  <w:lang w:val="es-PE"/>
                </w:rPr>
                <w:t>quiero poder inculcar la cultura de los reclamos a los ciudadano para poder tener buena información que sea verdaderamente reclamo</w:t>
              </w:r>
            </w:ins>
          </w:p>
        </w:tc>
        <w:tc>
          <w:tcPr>
            <w:tcW w:w="2341" w:type="dxa"/>
            <w:tcBorders>
              <w:bottom w:val="single" w:sz="8" w:space="0" w:color="000000"/>
              <w:right w:val="single" w:sz="8" w:space="0" w:color="000000"/>
            </w:tcBorders>
            <w:shd w:val="clear" w:color="auto" w:fill="E1E0E0"/>
            <w:vAlign w:val="bottom"/>
          </w:tcPr>
          <w:p w14:paraId="31F10496" w14:textId="09924C6B" w:rsidR="00BA63BC" w:rsidRPr="00BA156B" w:rsidRDefault="00BA63BC" w:rsidP="004105E1">
            <w:pPr>
              <w:autoSpaceDE w:val="0"/>
              <w:autoSpaceDN w:val="0"/>
              <w:adjustRightInd w:val="0"/>
              <w:spacing w:line="360" w:lineRule="atLeast"/>
              <w:rPr>
                <w:ins w:id="5264" w:author="Regina Casanova" w:date="2018-07-07T15:18:00Z"/>
                <w:rFonts w:cs="Times New Roman"/>
                <w:color w:val="000000"/>
                <w:lang w:val="es-PE"/>
              </w:rPr>
            </w:pPr>
            <w:ins w:id="5265" w:author="Regina Casanova" w:date="2018-07-07T15:18:00Z">
              <w:r w:rsidRPr="00BA156B">
                <w:rPr>
                  <w:rFonts w:cs="Times New Roman"/>
                  <w:color w:val="000000"/>
                  <w:lang w:val="es-PE"/>
                </w:rPr>
                <w:t xml:space="preserve">Pequeño tutorial para poder explicar cómo funciona el </w:t>
              </w:r>
            </w:ins>
            <w:ins w:id="5266" w:author="Regina Casanova" w:date="2018-07-29T19:16:00Z">
              <w:r w:rsidR="00F95B03">
                <w:rPr>
                  <w:rFonts w:cs="Times New Roman"/>
                  <w:color w:val="000000"/>
                  <w:lang w:val="es-PE"/>
                </w:rPr>
                <w:t>aplicativo informático</w:t>
              </w:r>
            </w:ins>
            <w:ins w:id="5267" w:author="Regina Casanova" w:date="2018-07-07T15:18:00Z">
              <w:r w:rsidRPr="00BA156B">
                <w:rPr>
                  <w:rFonts w:cs="Times New Roman"/>
                  <w:color w:val="000000"/>
                  <w:lang w:val="es-PE"/>
                </w:rPr>
                <w:t xml:space="preserve"> y mostrar diferencias de </w:t>
              </w:r>
              <w:r w:rsidRPr="00BA156B">
                <w:rPr>
                  <w:rFonts w:cs="Times New Roman"/>
                  <w:color w:val="000000"/>
                  <w:lang w:val="es-PE"/>
                </w:rPr>
                <w:lastRenderedPageBreak/>
                <w:t>reclamo, queja y sugerencia</w:t>
              </w:r>
            </w:ins>
          </w:p>
        </w:tc>
        <w:tc>
          <w:tcPr>
            <w:tcW w:w="1559" w:type="dxa"/>
            <w:tcBorders>
              <w:bottom w:val="single" w:sz="8" w:space="0" w:color="000000"/>
              <w:right w:val="single" w:sz="8" w:space="0" w:color="000000"/>
            </w:tcBorders>
            <w:shd w:val="clear" w:color="auto" w:fill="E1E0E0"/>
            <w:vAlign w:val="bottom"/>
          </w:tcPr>
          <w:p w14:paraId="0649AA37" w14:textId="77777777" w:rsidR="00BA63BC" w:rsidRPr="00BA156B" w:rsidRDefault="00BA63BC" w:rsidP="004105E1">
            <w:pPr>
              <w:autoSpaceDE w:val="0"/>
              <w:autoSpaceDN w:val="0"/>
              <w:adjustRightInd w:val="0"/>
              <w:spacing w:line="360" w:lineRule="atLeast"/>
              <w:rPr>
                <w:ins w:id="5268" w:author="Regina Casanova" w:date="2018-07-07T15:18:00Z"/>
                <w:rFonts w:cs="Times New Roman"/>
                <w:color w:val="000000"/>
                <w:lang w:val="es-PE"/>
              </w:rPr>
            </w:pPr>
            <w:ins w:id="5269" w:author="Regina Casanova" w:date="2018-07-07T15:18:00Z">
              <w:r w:rsidRPr="00BA156B">
                <w:rPr>
                  <w:rFonts w:cs="Times New Roman"/>
                  <w:color w:val="000000"/>
                  <w:lang w:val="es-PE"/>
                </w:rPr>
                <w:lastRenderedPageBreak/>
                <w:t>Medio - 2</w:t>
              </w:r>
            </w:ins>
          </w:p>
        </w:tc>
      </w:tr>
      <w:tr w:rsidR="00BA63BC" w:rsidRPr="00BA156B" w14:paraId="52287F06" w14:textId="77777777" w:rsidTr="004105E1">
        <w:tblPrEx>
          <w:tblBorders>
            <w:top w:val="none" w:sz="0" w:space="0" w:color="auto"/>
          </w:tblBorders>
        </w:tblPrEx>
        <w:trPr>
          <w:ins w:id="5270" w:author="Regina Casanova" w:date="2018-07-07T15:18:00Z"/>
        </w:trPr>
        <w:tc>
          <w:tcPr>
            <w:tcW w:w="504" w:type="dxa"/>
            <w:tcBorders>
              <w:left w:val="single" w:sz="8" w:space="0" w:color="000000"/>
              <w:bottom w:val="single" w:sz="8" w:space="0" w:color="000000"/>
              <w:right w:val="single" w:sz="8" w:space="0" w:color="000000"/>
            </w:tcBorders>
            <w:vAlign w:val="bottom"/>
          </w:tcPr>
          <w:p w14:paraId="34825091" w14:textId="77777777" w:rsidR="00BA63BC" w:rsidRPr="00BA156B" w:rsidRDefault="00BA63BC" w:rsidP="004105E1">
            <w:pPr>
              <w:autoSpaceDE w:val="0"/>
              <w:autoSpaceDN w:val="0"/>
              <w:adjustRightInd w:val="0"/>
              <w:spacing w:line="360" w:lineRule="atLeast"/>
              <w:jc w:val="right"/>
              <w:rPr>
                <w:ins w:id="5271" w:author="Regina Casanova" w:date="2018-07-07T15:18:00Z"/>
                <w:rFonts w:cs="Times New Roman"/>
                <w:color w:val="000000"/>
                <w:lang w:val="es-PE"/>
              </w:rPr>
            </w:pPr>
            <w:ins w:id="5272" w:author="Regina Casanova" w:date="2018-07-07T15:18:00Z">
              <w:r w:rsidRPr="00BA156B">
                <w:rPr>
                  <w:rFonts w:cs="Times New Roman"/>
                  <w:color w:val="000000"/>
                  <w:lang w:val="es-PE"/>
                </w:rPr>
                <w:t>27</w:t>
              </w:r>
            </w:ins>
          </w:p>
        </w:tc>
        <w:tc>
          <w:tcPr>
            <w:tcW w:w="1715" w:type="dxa"/>
            <w:tcBorders>
              <w:bottom w:val="single" w:sz="8" w:space="0" w:color="000000"/>
              <w:right w:val="single" w:sz="8" w:space="0" w:color="000000"/>
            </w:tcBorders>
            <w:vAlign w:val="bottom"/>
          </w:tcPr>
          <w:p w14:paraId="06599BC1" w14:textId="77777777" w:rsidR="00BA63BC" w:rsidRPr="00BA156B" w:rsidRDefault="00BA63BC" w:rsidP="004105E1">
            <w:pPr>
              <w:autoSpaceDE w:val="0"/>
              <w:autoSpaceDN w:val="0"/>
              <w:adjustRightInd w:val="0"/>
              <w:spacing w:line="360" w:lineRule="atLeast"/>
              <w:rPr>
                <w:ins w:id="5273" w:author="Regina Casanova" w:date="2018-07-07T15:18:00Z"/>
                <w:rFonts w:cs="Times New Roman"/>
                <w:color w:val="000000"/>
                <w:lang w:val="es-PE"/>
              </w:rPr>
            </w:pPr>
            <w:ins w:id="527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36B8DCC2" w14:textId="77777777" w:rsidR="00BA63BC" w:rsidRPr="00BA156B" w:rsidRDefault="00BA63BC" w:rsidP="004105E1">
            <w:pPr>
              <w:autoSpaceDE w:val="0"/>
              <w:autoSpaceDN w:val="0"/>
              <w:adjustRightInd w:val="0"/>
              <w:spacing w:line="360" w:lineRule="atLeast"/>
              <w:rPr>
                <w:ins w:id="5275" w:author="Regina Casanova" w:date="2018-07-07T15:18:00Z"/>
                <w:rFonts w:cs="Times New Roman"/>
                <w:color w:val="000000"/>
                <w:lang w:val="es-PE"/>
              </w:rPr>
            </w:pPr>
            <w:ins w:id="5276" w:author="Regina Casanova" w:date="2018-07-07T15:18:00Z">
              <w:r w:rsidRPr="00BA156B">
                <w:rPr>
                  <w:rFonts w:cs="Times New Roman"/>
                  <w:color w:val="000000"/>
                  <w:lang w:val="es-PE"/>
                </w:rPr>
                <w:t>Mostrar que mejoras se hicieron x reclamos presentados</w:t>
              </w:r>
            </w:ins>
          </w:p>
        </w:tc>
        <w:tc>
          <w:tcPr>
            <w:tcW w:w="5380" w:type="dxa"/>
            <w:tcBorders>
              <w:bottom w:val="single" w:sz="8" w:space="0" w:color="000000"/>
              <w:right w:val="single" w:sz="8" w:space="0" w:color="000000"/>
            </w:tcBorders>
            <w:vAlign w:val="bottom"/>
          </w:tcPr>
          <w:p w14:paraId="6CF9C74E" w14:textId="732CCE54" w:rsidR="00BA63BC" w:rsidRPr="00BA156B" w:rsidRDefault="00BA63BC" w:rsidP="004105E1">
            <w:pPr>
              <w:autoSpaceDE w:val="0"/>
              <w:autoSpaceDN w:val="0"/>
              <w:adjustRightInd w:val="0"/>
              <w:spacing w:line="360" w:lineRule="atLeast"/>
              <w:rPr>
                <w:ins w:id="5277" w:author="Regina Casanova" w:date="2018-07-07T15:18:00Z"/>
                <w:rFonts w:cs="Times New Roman"/>
                <w:color w:val="000000"/>
                <w:lang w:val="es-PE"/>
              </w:rPr>
            </w:pPr>
            <w:ins w:id="527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79" w:author="Regina Casanova" w:date="2018-07-29T19:16:00Z">
              <w:r w:rsidR="00F95B03">
                <w:rPr>
                  <w:rFonts w:cs="Times New Roman"/>
                  <w:color w:val="000000"/>
                  <w:lang w:val="es-PE"/>
                </w:rPr>
                <w:t>aplicativo informático</w:t>
              </w:r>
            </w:ins>
            <w:ins w:id="5280" w:author="Regina Casanova" w:date="2018-07-07T15:18:00Z">
              <w:r>
                <w:rPr>
                  <w:rFonts w:cs="Times New Roman"/>
                  <w:color w:val="000000"/>
                  <w:lang w:val="es-PE"/>
                </w:rPr>
                <w:t xml:space="preserve"> </w:t>
              </w:r>
              <w:r w:rsidRPr="00BA156B">
                <w:rPr>
                  <w:rFonts w:cs="Times New Roman"/>
                  <w:color w:val="000000"/>
                  <w:lang w:val="es-PE"/>
                </w:rPr>
                <w:t>quiero ver que mejoras se han implementado en la IPRESS para poder verificar la correcta inversión de recursos económicos</w:t>
              </w:r>
            </w:ins>
          </w:p>
        </w:tc>
        <w:tc>
          <w:tcPr>
            <w:tcW w:w="2341" w:type="dxa"/>
            <w:tcBorders>
              <w:bottom w:val="single" w:sz="8" w:space="0" w:color="000000"/>
              <w:right w:val="single" w:sz="8" w:space="0" w:color="000000"/>
            </w:tcBorders>
            <w:vAlign w:val="bottom"/>
          </w:tcPr>
          <w:p w14:paraId="455FEA74" w14:textId="77777777" w:rsidR="00BA63BC" w:rsidRPr="00BA156B" w:rsidRDefault="00BA63BC" w:rsidP="004105E1">
            <w:pPr>
              <w:autoSpaceDE w:val="0"/>
              <w:autoSpaceDN w:val="0"/>
              <w:adjustRightInd w:val="0"/>
              <w:spacing w:line="360" w:lineRule="atLeast"/>
              <w:rPr>
                <w:ins w:id="5281" w:author="Regina Casanova" w:date="2018-07-07T15:18:00Z"/>
                <w:rFonts w:cs="Times New Roman"/>
                <w:color w:val="000000"/>
                <w:lang w:val="es-PE"/>
              </w:rPr>
            </w:pPr>
            <w:ins w:id="5282" w:author="Regina Casanova" w:date="2018-07-07T15:18:00Z">
              <w:r w:rsidRPr="00BA156B">
                <w:rPr>
                  <w:rFonts w:cs="Times New Roman"/>
                  <w:color w:val="000000"/>
                  <w:lang w:val="es-PE"/>
                </w:rPr>
                <w:t>Parte que enseñe las mejoras que se hicieron por diversos reclamos</w:t>
              </w:r>
            </w:ins>
          </w:p>
        </w:tc>
        <w:tc>
          <w:tcPr>
            <w:tcW w:w="1559" w:type="dxa"/>
            <w:tcBorders>
              <w:bottom w:val="single" w:sz="8" w:space="0" w:color="000000"/>
              <w:right w:val="single" w:sz="8" w:space="0" w:color="000000"/>
            </w:tcBorders>
            <w:vAlign w:val="bottom"/>
          </w:tcPr>
          <w:p w14:paraId="0BB24C5F" w14:textId="77777777" w:rsidR="00BA63BC" w:rsidRPr="00BA156B" w:rsidRDefault="00BA63BC" w:rsidP="004105E1">
            <w:pPr>
              <w:autoSpaceDE w:val="0"/>
              <w:autoSpaceDN w:val="0"/>
              <w:adjustRightInd w:val="0"/>
              <w:spacing w:line="360" w:lineRule="atLeast"/>
              <w:rPr>
                <w:ins w:id="5283" w:author="Regina Casanova" w:date="2018-07-07T15:18:00Z"/>
                <w:rFonts w:cs="Times New Roman"/>
                <w:color w:val="000000"/>
                <w:lang w:val="es-PE"/>
              </w:rPr>
            </w:pPr>
            <w:ins w:id="5284" w:author="Regina Casanova" w:date="2018-07-07T15:18:00Z">
              <w:r w:rsidRPr="00BA156B">
                <w:rPr>
                  <w:rFonts w:cs="Times New Roman"/>
                  <w:color w:val="000000"/>
                  <w:lang w:val="es-PE"/>
                </w:rPr>
                <w:t>Medio - 2</w:t>
              </w:r>
            </w:ins>
          </w:p>
        </w:tc>
      </w:tr>
      <w:tr w:rsidR="00BA63BC" w:rsidRPr="00BA156B" w14:paraId="645EE076" w14:textId="77777777" w:rsidTr="004105E1">
        <w:tblPrEx>
          <w:tblBorders>
            <w:top w:val="none" w:sz="0" w:space="0" w:color="auto"/>
          </w:tblBorders>
        </w:tblPrEx>
        <w:trPr>
          <w:ins w:id="528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69DF0F4" w14:textId="77777777" w:rsidR="00BA63BC" w:rsidRPr="00BA156B" w:rsidRDefault="00BA63BC" w:rsidP="004105E1">
            <w:pPr>
              <w:autoSpaceDE w:val="0"/>
              <w:autoSpaceDN w:val="0"/>
              <w:adjustRightInd w:val="0"/>
              <w:spacing w:line="360" w:lineRule="atLeast"/>
              <w:jc w:val="right"/>
              <w:rPr>
                <w:ins w:id="5286" w:author="Regina Casanova" w:date="2018-07-07T15:18:00Z"/>
                <w:rFonts w:cs="Times New Roman"/>
                <w:color w:val="000000"/>
                <w:lang w:val="es-PE"/>
              </w:rPr>
            </w:pPr>
            <w:ins w:id="5287" w:author="Regina Casanova" w:date="2018-07-07T15:18:00Z">
              <w:r w:rsidRPr="00BA156B">
                <w:rPr>
                  <w:rFonts w:cs="Times New Roman"/>
                  <w:color w:val="000000"/>
                  <w:lang w:val="es-PE"/>
                </w:rPr>
                <w:t>28</w:t>
              </w:r>
            </w:ins>
          </w:p>
        </w:tc>
        <w:tc>
          <w:tcPr>
            <w:tcW w:w="1715" w:type="dxa"/>
            <w:tcBorders>
              <w:bottom w:val="single" w:sz="8" w:space="0" w:color="000000"/>
              <w:right w:val="single" w:sz="8" w:space="0" w:color="000000"/>
            </w:tcBorders>
            <w:shd w:val="clear" w:color="auto" w:fill="E1E0E0"/>
            <w:vAlign w:val="bottom"/>
          </w:tcPr>
          <w:p w14:paraId="2431B070" w14:textId="77777777" w:rsidR="00BA63BC" w:rsidRPr="00BA156B" w:rsidRDefault="00BA63BC" w:rsidP="004105E1">
            <w:pPr>
              <w:autoSpaceDE w:val="0"/>
              <w:autoSpaceDN w:val="0"/>
              <w:adjustRightInd w:val="0"/>
              <w:spacing w:line="360" w:lineRule="atLeast"/>
              <w:rPr>
                <w:ins w:id="5288" w:author="Regina Casanova" w:date="2018-07-07T15:18:00Z"/>
                <w:rFonts w:cs="Times New Roman"/>
                <w:color w:val="000000"/>
                <w:lang w:val="es-PE"/>
              </w:rPr>
            </w:pPr>
            <w:ins w:id="5289"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14A6C77" w14:textId="77777777" w:rsidR="00BA63BC" w:rsidRPr="00BA156B" w:rsidRDefault="00BA63BC" w:rsidP="004105E1">
            <w:pPr>
              <w:autoSpaceDE w:val="0"/>
              <w:autoSpaceDN w:val="0"/>
              <w:adjustRightInd w:val="0"/>
              <w:spacing w:line="360" w:lineRule="atLeast"/>
              <w:rPr>
                <w:ins w:id="5290" w:author="Regina Casanova" w:date="2018-07-07T15:18:00Z"/>
                <w:rFonts w:cs="Times New Roman"/>
                <w:color w:val="000000"/>
                <w:lang w:val="es-PE"/>
              </w:rPr>
            </w:pPr>
            <w:ins w:id="5291" w:author="Regina Casanova" w:date="2018-07-07T15:18:00Z">
              <w:r w:rsidRPr="00BA156B">
                <w:rPr>
                  <w:rFonts w:cs="Times New Roman"/>
                  <w:color w:val="000000"/>
                  <w:lang w:val="es-PE"/>
                </w:rPr>
                <w:t>Que directivos se enteren de lo que ocurre en la IPRESS</w:t>
              </w:r>
            </w:ins>
          </w:p>
        </w:tc>
        <w:tc>
          <w:tcPr>
            <w:tcW w:w="5380" w:type="dxa"/>
            <w:tcBorders>
              <w:bottom w:val="single" w:sz="8" w:space="0" w:color="000000"/>
              <w:right w:val="single" w:sz="8" w:space="0" w:color="000000"/>
            </w:tcBorders>
            <w:shd w:val="clear" w:color="auto" w:fill="E1E0E0"/>
            <w:vAlign w:val="bottom"/>
          </w:tcPr>
          <w:p w14:paraId="3F2FD86A" w14:textId="74E1963E" w:rsidR="00BA63BC" w:rsidRPr="00BA156B" w:rsidRDefault="00BA63BC" w:rsidP="004105E1">
            <w:pPr>
              <w:autoSpaceDE w:val="0"/>
              <w:autoSpaceDN w:val="0"/>
              <w:adjustRightInd w:val="0"/>
              <w:spacing w:line="360" w:lineRule="atLeast"/>
              <w:rPr>
                <w:ins w:id="5292" w:author="Regina Casanova" w:date="2018-07-07T15:18:00Z"/>
                <w:rFonts w:cs="Times New Roman"/>
                <w:color w:val="000000"/>
                <w:lang w:val="es-PE"/>
              </w:rPr>
            </w:pPr>
            <w:ins w:id="5293"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94" w:author="Regina Casanova" w:date="2018-07-29T19:16:00Z">
              <w:r w:rsidR="00F95B03">
                <w:rPr>
                  <w:rFonts w:cs="Times New Roman"/>
                  <w:color w:val="000000"/>
                  <w:lang w:val="es-PE"/>
                </w:rPr>
                <w:t>aplicativo informático</w:t>
              </w:r>
            </w:ins>
            <w:ins w:id="5295" w:author="Regina Casanova" w:date="2018-07-07T15:18:00Z">
              <w:r>
                <w:rPr>
                  <w:rFonts w:cs="Times New Roman"/>
                  <w:color w:val="000000"/>
                  <w:lang w:val="es-PE"/>
                </w:rPr>
                <w:t xml:space="preserve"> </w:t>
              </w:r>
              <w:r w:rsidRPr="00BA156B">
                <w:rPr>
                  <w:rFonts w:cs="Times New Roman"/>
                  <w:color w:val="000000"/>
                  <w:lang w:val="es-PE"/>
                </w:rPr>
                <w:t>quiero que los gestores de IPRESS se enteren de todo lo que ocurre dentro para poder ver las mejoras que propongan a estos problemas</w:t>
              </w:r>
            </w:ins>
          </w:p>
        </w:tc>
        <w:tc>
          <w:tcPr>
            <w:tcW w:w="2341" w:type="dxa"/>
            <w:tcBorders>
              <w:bottom w:val="single" w:sz="8" w:space="0" w:color="000000"/>
              <w:right w:val="single" w:sz="8" w:space="0" w:color="000000"/>
            </w:tcBorders>
            <w:shd w:val="clear" w:color="auto" w:fill="E1E0E0"/>
            <w:vAlign w:val="bottom"/>
          </w:tcPr>
          <w:p w14:paraId="298E236A" w14:textId="77777777" w:rsidR="00BA63BC" w:rsidRPr="00BA156B" w:rsidRDefault="00BA63BC" w:rsidP="004105E1">
            <w:pPr>
              <w:autoSpaceDE w:val="0"/>
              <w:autoSpaceDN w:val="0"/>
              <w:adjustRightInd w:val="0"/>
              <w:spacing w:line="360" w:lineRule="atLeast"/>
              <w:rPr>
                <w:ins w:id="5296" w:author="Regina Casanova" w:date="2018-07-07T15:18:00Z"/>
                <w:rFonts w:cs="Times New Roman"/>
                <w:color w:val="000000"/>
                <w:lang w:val="es-PE"/>
              </w:rPr>
            </w:pPr>
            <w:ins w:id="5297" w:author="Regina Casanova" w:date="2018-07-07T15:18:00Z">
              <w:r w:rsidRPr="00BA156B">
                <w:rPr>
                  <w:rFonts w:cs="Times New Roman"/>
                  <w:color w:val="000000"/>
                  <w:lang w:val="es-PE"/>
                </w:rPr>
                <w:t>Función de visto por ciertos gestores en parte de reclamos</w:t>
              </w:r>
            </w:ins>
          </w:p>
        </w:tc>
        <w:tc>
          <w:tcPr>
            <w:tcW w:w="1559" w:type="dxa"/>
            <w:tcBorders>
              <w:bottom w:val="single" w:sz="8" w:space="0" w:color="000000"/>
              <w:right w:val="single" w:sz="8" w:space="0" w:color="000000"/>
            </w:tcBorders>
            <w:shd w:val="clear" w:color="auto" w:fill="E1E0E0"/>
            <w:vAlign w:val="bottom"/>
          </w:tcPr>
          <w:p w14:paraId="4CF1693B" w14:textId="77777777" w:rsidR="00BA63BC" w:rsidRPr="00BA156B" w:rsidRDefault="00BA63BC" w:rsidP="004105E1">
            <w:pPr>
              <w:autoSpaceDE w:val="0"/>
              <w:autoSpaceDN w:val="0"/>
              <w:adjustRightInd w:val="0"/>
              <w:spacing w:line="360" w:lineRule="atLeast"/>
              <w:rPr>
                <w:ins w:id="5298" w:author="Regina Casanova" w:date="2018-07-07T15:18:00Z"/>
                <w:rFonts w:cs="Times New Roman"/>
                <w:color w:val="000000"/>
                <w:lang w:val="es-PE"/>
              </w:rPr>
            </w:pPr>
            <w:ins w:id="5299" w:author="Regina Casanova" w:date="2018-07-07T15:18:00Z">
              <w:r w:rsidRPr="00BA156B">
                <w:rPr>
                  <w:rFonts w:cs="Times New Roman"/>
                  <w:color w:val="000000"/>
                  <w:lang w:val="es-PE"/>
                </w:rPr>
                <w:t>Medio - 2</w:t>
              </w:r>
            </w:ins>
          </w:p>
        </w:tc>
      </w:tr>
      <w:tr w:rsidR="00BA63BC" w:rsidRPr="00BA156B" w14:paraId="132B38B1" w14:textId="77777777" w:rsidTr="004105E1">
        <w:tblPrEx>
          <w:tblBorders>
            <w:top w:val="none" w:sz="0" w:space="0" w:color="auto"/>
          </w:tblBorders>
        </w:tblPrEx>
        <w:trPr>
          <w:ins w:id="5300" w:author="Regina Casanova" w:date="2018-07-07T15:18:00Z"/>
        </w:trPr>
        <w:tc>
          <w:tcPr>
            <w:tcW w:w="504" w:type="dxa"/>
            <w:tcBorders>
              <w:left w:val="single" w:sz="8" w:space="0" w:color="000000"/>
              <w:bottom w:val="single" w:sz="8" w:space="0" w:color="000000"/>
              <w:right w:val="single" w:sz="8" w:space="0" w:color="000000"/>
            </w:tcBorders>
            <w:vAlign w:val="bottom"/>
          </w:tcPr>
          <w:p w14:paraId="26D5FB84" w14:textId="77777777" w:rsidR="00BA63BC" w:rsidRPr="00BA156B" w:rsidRDefault="00BA63BC" w:rsidP="004105E1">
            <w:pPr>
              <w:autoSpaceDE w:val="0"/>
              <w:autoSpaceDN w:val="0"/>
              <w:adjustRightInd w:val="0"/>
              <w:spacing w:line="360" w:lineRule="atLeast"/>
              <w:jc w:val="right"/>
              <w:rPr>
                <w:ins w:id="5301" w:author="Regina Casanova" w:date="2018-07-07T15:18:00Z"/>
                <w:rFonts w:cs="Times New Roman"/>
                <w:color w:val="000000"/>
                <w:lang w:val="es-PE"/>
              </w:rPr>
            </w:pPr>
            <w:ins w:id="5302" w:author="Regina Casanova" w:date="2018-07-07T15:18:00Z">
              <w:r w:rsidRPr="00BA156B">
                <w:rPr>
                  <w:rFonts w:cs="Times New Roman"/>
                  <w:color w:val="000000"/>
                  <w:lang w:val="es-PE"/>
                </w:rPr>
                <w:t>29</w:t>
              </w:r>
            </w:ins>
          </w:p>
        </w:tc>
        <w:tc>
          <w:tcPr>
            <w:tcW w:w="1715" w:type="dxa"/>
            <w:tcBorders>
              <w:bottom w:val="single" w:sz="8" w:space="0" w:color="000000"/>
              <w:right w:val="single" w:sz="8" w:space="0" w:color="000000"/>
            </w:tcBorders>
            <w:vAlign w:val="bottom"/>
          </w:tcPr>
          <w:p w14:paraId="7A1EB8F6" w14:textId="77777777" w:rsidR="00BA63BC" w:rsidRPr="00BA156B" w:rsidRDefault="00BA63BC" w:rsidP="004105E1">
            <w:pPr>
              <w:autoSpaceDE w:val="0"/>
              <w:autoSpaceDN w:val="0"/>
              <w:adjustRightInd w:val="0"/>
              <w:spacing w:line="360" w:lineRule="atLeast"/>
              <w:rPr>
                <w:ins w:id="5303" w:author="Regina Casanova" w:date="2018-07-07T15:18:00Z"/>
                <w:rFonts w:cs="Times New Roman"/>
                <w:color w:val="000000"/>
                <w:lang w:val="es-PE"/>
              </w:rPr>
            </w:pPr>
            <w:ins w:id="530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7AAB68C" w14:textId="77777777" w:rsidR="00BA63BC" w:rsidRPr="00BA156B" w:rsidRDefault="00BA63BC" w:rsidP="004105E1">
            <w:pPr>
              <w:autoSpaceDE w:val="0"/>
              <w:autoSpaceDN w:val="0"/>
              <w:adjustRightInd w:val="0"/>
              <w:spacing w:line="360" w:lineRule="atLeast"/>
              <w:rPr>
                <w:ins w:id="5305" w:author="Regina Casanova" w:date="2018-07-07T15:18:00Z"/>
                <w:rFonts w:cs="Times New Roman"/>
                <w:color w:val="000000"/>
                <w:lang w:val="es-PE"/>
              </w:rPr>
            </w:pPr>
            <w:ins w:id="5306" w:author="Regina Casanova" w:date="2018-07-07T15:18:00Z">
              <w:r w:rsidRPr="00BA156B">
                <w:rPr>
                  <w:rFonts w:cs="Times New Roman"/>
                  <w:color w:val="000000"/>
                  <w:lang w:val="es-PE"/>
                </w:rPr>
                <w:t>Juntar reclamos para mostrar cuantos tienen el problema y posibles soluciones</w:t>
              </w:r>
            </w:ins>
          </w:p>
        </w:tc>
        <w:tc>
          <w:tcPr>
            <w:tcW w:w="5380" w:type="dxa"/>
            <w:tcBorders>
              <w:bottom w:val="single" w:sz="8" w:space="0" w:color="000000"/>
              <w:right w:val="single" w:sz="8" w:space="0" w:color="000000"/>
            </w:tcBorders>
            <w:vAlign w:val="bottom"/>
          </w:tcPr>
          <w:p w14:paraId="3B29D208" w14:textId="79AA9574" w:rsidR="00BA63BC" w:rsidRPr="00BA156B" w:rsidRDefault="00BA63BC" w:rsidP="004105E1">
            <w:pPr>
              <w:autoSpaceDE w:val="0"/>
              <w:autoSpaceDN w:val="0"/>
              <w:adjustRightInd w:val="0"/>
              <w:spacing w:line="360" w:lineRule="atLeast"/>
              <w:rPr>
                <w:ins w:id="5307" w:author="Regina Casanova" w:date="2018-07-07T15:18:00Z"/>
                <w:rFonts w:cs="Times New Roman"/>
                <w:color w:val="000000"/>
                <w:lang w:val="es-PE"/>
              </w:rPr>
            </w:pPr>
            <w:ins w:id="530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09" w:author="Regina Casanova" w:date="2018-07-29T19:16:00Z">
              <w:r w:rsidR="00F95B03">
                <w:rPr>
                  <w:rFonts w:cs="Times New Roman"/>
                  <w:color w:val="000000"/>
                  <w:lang w:val="es-PE"/>
                </w:rPr>
                <w:t>aplicativo informático</w:t>
              </w:r>
            </w:ins>
            <w:ins w:id="5310" w:author="Regina Casanova" w:date="2018-07-07T15:18:00Z">
              <w:r>
                <w:rPr>
                  <w:rFonts w:cs="Times New Roman"/>
                  <w:color w:val="000000"/>
                  <w:lang w:val="es-PE"/>
                </w:rPr>
                <w:t xml:space="preserve"> </w:t>
              </w:r>
              <w:r w:rsidRPr="00BA156B">
                <w:rPr>
                  <w:rFonts w:cs="Times New Roman"/>
                  <w:color w:val="000000"/>
                  <w:lang w:val="es-PE"/>
                </w:rPr>
                <w:t>quiero agrupar reclamos para poder qué tan recurrente es dicho reclamo</w:t>
              </w:r>
            </w:ins>
          </w:p>
        </w:tc>
        <w:tc>
          <w:tcPr>
            <w:tcW w:w="2341" w:type="dxa"/>
            <w:tcBorders>
              <w:bottom w:val="single" w:sz="8" w:space="0" w:color="000000"/>
              <w:right w:val="single" w:sz="8" w:space="0" w:color="000000"/>
            </w:tcBorders>
            <w:vAlign w:val="bottom"/>
          </w:tcPr>
          <w:p w14:paraId="4E6B4716" w14:textId="77777777" w:rsidR="00BA63BC" w:rsidRPr="00BA156B" w:rsidRDefault="00BA63BC" w:rsidP="004105E1">
            <w:pPr>
              <w:autoSpaceDE w:val="0"/>
              <w:autoSpaceDN w:val="0"/>
              <w:adjustRightInd w:val="0"/>
              <w:spacing w:line="360" w:lineRule="atLeast"/>
              <w:rPr>
                <w:ins w:id="5311" w:author="Regina Casanova" w:date="2018-07-07T15:18:00Z"/>
                <w:rFonts w:cs="Times New Roman"/>
                <w:color w:val="000000"/>
                <w:lang w:val="es-PE"/>
              </w:rPr>
            </w:pPr>
            <w:ins w:id="5312" w:author="Regina Casanova" w:date="2018-07-07T15:18:00Z">
              <w:r w:rsidRPr="00BA156B">
                <w:rPr>
                  <w:rFonts w:cs="Times New Roman"/>
                  <w:color w:val="000000"/>
                  <w:lang w:val="es-PE"/>
                </w:rPr>
                <w:t>Agrupación de reclamos por tipo. Filtro</w:t>
              </w:r>
            </w:ins>
          </w:p>
        </w:tc>
        <w:tc>
          <w:tcPr>
            <w:tcW w:w="1559" w:type="dxa"/>
            <w:tcBorders>
              <w:bottom w:val="single" w:sz="8" w:space="0" w:color="000000"/>
              <w:right w:val="single" w:sz="8" w:space="0" w:color="000000"/>
            </w:tcBorders>
            <w:vAlign w:val="bottom"/>
          </w:tcPr>
          <w:p w14:paraId="0492EA17" w14:textId="77777777" w:rsidR="00BA63BC" w:rsidRPr="00BA156B" w:rsidRDefault="00BA63BC" w:rsidP="004105E1">
            <w:pPr>
              <w:autoSpaceDE w:val="0"/>
              <w:autoSpaceDN w:val="0"/>
              <w:adjustRightInd w:val="0"/>
              <w:spacing w:line="360" w:lineRule="atLeast"/>
              <w:rPr>
                <w:ins w:id="5313" w:author="Regina Casanova" w:date="2018-07-07T15:18:00Z"/>
                <w:rFonts w:cs="Times New Roman"/>
                <w:color w:val="000000"/>
                <w:lang w:val="es-PE"/>
              </w:rPr>
            </w:pPr>
            <w:ins w:id="5314" w:author="Regina Casanova" w:date="2018-07-07T15:18:00Z">
              <w:r w:rsidRPr="00BA156B">
                <w:rPr>
                  <w:rFonts w:cs="Times New Roman"/>
                  <w:color w:val="000000"/>
                  <w:lang w:val="es-PE"/>
                </w:rPr>
                <w:t>Alto - 3</w:t>
              </w:r>
            </w:ins>
          </w:p>
        </w:tc>
      </w:tr>
      <w:tr w:rsidR="00BA63BC" w:rsidRPr="00BA156B" w14:paraId="4B4DD750" w14:textId="77777777" w:rsidTr="004105E1">
        <w:tblPrEx>
          <w:tblBorders>
            <w:top w:val="none" w:sz="0" w:space="0" w:color="auto"/>
          </w:tblBorders>
        </w:tblPrEx>
        <w:trPr>
          <w:ins w:id="531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C2AAAF3" w14:textId="77777777" w:rsidR="00BA63BC" w:rsidRPr="00BA156B" w:rsidRDefault="00BA63BC" w:rsidP="004105E1">
            <w:pPr>
              <w:autoSpaceDE w:val="0"/>
              <w:autoSpaceDN w:val="0"/>
              <w:adjustRightInd w:val="0"/>
              <w:spacing w:line="360" w:lineRule="atLeast"/>
              <w:jc w:val="right"/>
              <w:rPr>
                <w:ins w:id="5316" w:author="Regina Casanova" w:date="2018-07-07T15:18:00Z"/>
                <w:rFonts w:cs="Times New Roman"/>
                <w:color w:val="000000"/>
                <w:lang w:val="es-PE"/>
              </w:rPr>
            </w:pPr>
            <w:ins w:id="5317" w:author="Regina Casanova" w:date="2018-07-07T15:18:00Z">
              <w:r w:rsidRPr="00BA156B">
                <w:rPr>
                  <w:rFonts w:cs="Times New Roman"/>
                  <w:color w:val="000000"/>
                  <w:lang w:val="es-PE"/>
                </w:rPr>
                <w:t>30</w:t>
              </w:r>
            </w:ins>
          </w:p>
        </w:tc>
        <w:tc>
          <w:tcPr>
            <w:tcW w:w="1715" w:type="dxa"/>
            <w:tcBorders>
              <w:bottom w:val="single" w:sz="8" w:space="0" w:color="000000"/>
              <w:right w:val="single" w:sz="8" w:space="0" w:color="000000"/>
            </w:tcBorders>
            <w:shd w:val="clear" w:color="auto" w:fill="E1E0E0"/>
            <w:vAlign w:val="bottom"/>
          </w:tcPr>
          <w:p w14:paraId="0BED2584" w14:textId="77777777" w:rsidR="00BA63BC" w:rsidRPr="00BA156B" w:rsidRDefault="00BA63BC" w:rsidP="004105E1">
            <w:pPr>
              <w:autoSpaceDE w:val="0"/>
              <w:autoSpaceDN w:val="0"/>
              <w:adjustRightInd w:val="0"/>
              <w:spacing w:line="360" w:lineRule="atLeast"/>
              <w:rPr>
                <w:ins w:id="5318" w:author="Regina Casanova" w:date="2018-07-07T15:18:00Z"/>
                <w:rFonts w:cs="Times New Roman"/>
                <w:color w:val="000000"/>
                <w:lang w:val="es-PE"/>
              </w:rPr>
            </w:pPr>
            <w:ins w:id="5319"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3C4E889" w14:textId="77777777" w:rsidR="00BA63BC" w:rsidRPr="00BA156B" w:rsidRDefault="00BA63BC" w:rsidP="004105E1">
            <w:pPr>
              <w:autoSpaceDE w:val="0"/>
              <w:autoSpaceDN w:val="0"/>
              <w:adjustRightInd w:val="0"/>
              <w:spacing w:line="360" w:lineRule="atLeast"/>
              <w:rPr>
                <w:ins w:id="5320" w:author="Regina Casanova" w:date="2018-07-07T15:18:00Z"/>
                <w:rFonts w:cs="Times New Roman"/>
                <w:color w:val="000000"/>
                <w:lang w:val="es-PE"/>
              </w:rPr>
            </w:pPr>
            <w:ins w:id="5321" w:author="Regina Casanova" w:date="2018-07-07T15:18:00Z">
              <w:r w:rsidRPr="00BA156B">
                <w:rPr>
                  <w:rFonts w:cs="Times New Roman"/>
                  <w:color w:val="000000"/>
                  <w:lang w:val="es-PE"/>
                </w:rPr>
                <w:t>Que el ciudadano pueda participar</w:t>
              </w:r>
            </w:ins>
          </w:p>
        </w:tc>
        <w:tc>
          <w:tcPr>
            <w:tcW w:w="5380" w:type="dxa"/>
            <w:tcBorders>
              <w:bottom w:val="single" w:sz="8" w:space="0" w:color="000000"/>
              <w:right w:val="single" w:sz="8" w:space="0" w:color="000000"/>
            </w:tcBorders>
            <w:shd w:val="clear" w:color="auto" w:fill="E1E0E0"/>
            <w:vAlign w:val="bottom"/>
          </w:tcPr>
          <w:p w14:paraId="5419905B" w14:textId="17AE4F2B" w:rsidR="00BA63BC" w:rsidRPr="00BA156B" w:rsidRDefault="00BA63BC" w:rsidP="004105E1">
            <w:pPr>
              <w:autoSpaceDE w:val="0"/>
              <w:autoSpaceDN w:val="0"/>
              <w:adjustRightInd w:val="0"/>
              <w:spacing w:line="360" w:lineRule="atLeast"/>
              <w:rPr>
                <w:ins w:id="5322" w:author="Regina Casanova" w:date="2018-07-07T15:18:00Z"/>
                <w:rFonts w:cs="Times New Roman"/>
                <w:color w:val="000000"/>
                <w:lang w:val="es-PE"/>
              </w:rPr>
            </w:pPr>
            <w:ins w:id="5323"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24" w:author="Regina Casanova" w:date="2018-07-29T19:16:00Z">
              <w:r w:rsidR="00F95B03">
                <w:rPr>
                  <w:rFonts w:cs="Times New Roman"/>
                  <w:color w:val="000000"/>
                  <w:lang w:val="es-PE"/>
                </w:rPr>
                <w:t>aplicativo informático</w:t>
              </w:r>
            </w:ins>
            <w:ins w:id="5325" w:author="Regina Casanova" w:date="2018-07-07T15:18:00Z">
              <w:r>
                <w:rPr>
                  <w:rFonts w:cs="Times New Roman"/>
                  <w:color w:val="000000"/>
                  <w:lang w:val="es-PE"/>
                </w:rPr>
                <w:t xml:space="preserve"> </w:t>
              </w:r>
              <w:r w:rsidRPr="00BA156B">
                <w:rPr>
                  <w:rFonts w:cs="Times New Roman"/>
                  <w:color w:val="000000"/>
                  <w:lang w:val="es-PE"/>
                </w:rPr>
                <w:t>quiero poder ser partícipe de las mejoras de mi centro de salud para poder dar mi opinión sobre los cambios hechos</w:t>
              </w:r>
            </w:ins>
          </w:p>
        </w:tc>
        <w:tc>
          <w:tcPr>
            <w:tcW w:w="2341" w:type="dxa"/>
            <w:tcBorders>
              <w:bottom w:val="single" w:sz="8" w:space="0" w:color="000000"/>
              <w:right w:val="single" w:sz="8" w:space="0" w:color="000000"/>
            </w:tcBorders>
            <w:shd w:val="clear" w:color="auto" w:fill="E1E0E0"/>
            <w:vAlign w:val="bottom"/>
          </w:tcPr>
          <w:p w14:paraId="73C3E2EC" w14:textId="77777777" w:rsidR="00BA63BC" w:rsidRPr="00BA156B" w:rsidRDefault="00BA63BC" w:rsidP="004105E1">
            <w:pPr>
              <w:autoSpaceDE w:val="0"/>
              <w:autoSpaceDN w:val="0"/>
              <w:adjustRightInd w:val="0"/>
              <w:spacing w:line="360" w:lineRule="atLeast"/>
              <w:rPr>
                <w:ins w:id="5326" w:author="Regina Casanova" w:date="2018-07-07T15:18:00Z"/>
                <w:rFonts w:cs="Times New Roman"/>
                <w:color w:val="000000"/>
                <w:lang w:val="es-PE"/>
              </w:rPr>
            </w:pPr>
            <w:ins w:id="5327" w:author="Regina Casanova" w:date="2018-07-07T15:18:00Z">
              <w:r w:rsidRPr="00BA156B">
                <w:rPr>
                  <w:rFonts w:cs="Times New Roman"/>
                  <w:color w:val="000000"/>
                  <w:lang w:val="es-PE"/>
                </w:rPr>
                <w:t>Recabar no solo reclamos sino también opiniones o ideas de mejora para el centro de salud</w:t>
              </w:r>
            </w:ins>
          </w:p>
        </w:tc>
        <w:tc>
          <w:tcPr>
            <w:tcW w:w="1559" w:type="dxa"/>
            <w:tcBorders>
              <w:bottom w:val="single" w:sz="8" w:space="0" w:color="000000"/>
              <w:right w:val="single" w:sz="8" w:space="0" w:color="000000"/>
            </w:tcBorders>
            <w:shd w:val="clear" w:color="auto" w:fill="E1E0E0"/>
            <w:vAlign w:val="bottom"/>
          </w:tcPr>
          <w:p w14:paraId="3CE57F35" w14:textId="77777777" w:rsidR="00BA63BC" w:rsidRPr="00BA156B" w:rsidRDefault="00BA63BC" w:rsidP="004105E1">
            <w:pPr>
              <w:autoSpaceDE w:val="0"/>
              <w:autoSpaceDN w:val="0"/>
              <w:adjustRightInd w:val="0"/>
              <w:spacing w:line="360" w:lineRule="atLeast"/>
              <w:rPr>
                <w:ins w:id="5328" w:author="Regina Casanova" w:date="2018-07-07T15:18:00Z"/>
                <w:rFonts w:cs="Times New Roman"/>
                <w:color w:val="000000"/>
                <w:lang w:val="es-PE"/>
              </w:rPr>
            </w:pPr>
            <w:ins w:id="5329" w:author="Regina Casanova" w:date="2018-07-07T15:18:00Z">
              <w:r w:rsidRPr="00BA156B">
                <w:rPr>
                  <w:rFonts w:cs="Times New Roman"/>
                  <w:color w:val="000000"/>
                  <w:lang w:val="es-PE"/>
                </w:rPr>
                <w:t>Medio - 2</w:t>
              </w:r>
            </w:ins>
          </w:p>
        </w:tc>
      </w:tr>
      <w:tr w:rsidR="00BA63BC" w:rsidRPr="00BA156B" w14:paraId="5530C4C0" w14:textId="77777777" w:rsidTr="004105E1">
        <w:trPr>
          <w:ins w:id="5330" w:author="Regina Casanova" w:date="2018-07-07T15:18:00Z"/>
        </w:trPr>
        <w:tc>
          <w:tcPr>
            <w:tcW w:w="504" w:type="dxa"/>
            <w:tcBorders>
              <w:left w:val="single" w:sz="8" w:space="0" w:color="000000"/>
              <w:bottom w:val="single" w:sz="8" w:space="0" w:color="000000"/>
              <w:right w:val="single" w:sz="8" w:space="0" w:color="000000"/>
            </w:tcBorders>
            <w:vAlign w:val="bottom"/>
          </w:tcPr>
          <w:p w14:paraId="044A07B6" w14:textId="77777777" w:rsidR="00BA63BC" w:rsidRPr="00BA156B" w:rsidRDefault="00BA63BC" w:rsidP="004105E1">
            <w:pPr>
              <w:autoSpaceDE w:val="0"/>
              <w:autoSpaceDN w:val="0"/>
              <w:adjustRightInd w:val="0"/>
              <w:spacing w:line="360" w:lineRule="atLeast"/>
              <w:jc w:val="right"/>
              <w:rPr>
                <w:ins w:id="5331" w:author="Regina Casanova" w:date="2018-07-07T15:18:00Z"/>
                <w:rFonts w:cs="Times New Roman"/>
                <w:color w:val="000000"/>
                <w:lang w:val="es-PE"/>
              </w:rPr>
            </w:pPr>
            <w:ins w:id="5332" w:author="Regina Casanova" w:date="2018-07-07T15:18:00Z">
              <w:r w:rsidRPr="00BA156B">
                <w:rPr>
                  <w:rFonts w:cs="Times New Roman"/>
                  <w:color w:val="000000"/>
                  <w:lang w:val="es-PE"/>
                </w:rPr>
                <w:t>31</w:t>
              </w:r>
            </w:ins>
          </w:p>
        </w:tc>
        <w:tc>
          <w:tcPr>
            <w:tcW w:w="1715" w:type="dxa"/>
            <w:tcBorders>
              <w:bottom w:val="single" w:sz="8" w:space="0" w:color="000000"/>
              <w:right w:val="single" w:sz="8" w:space="0" w:color="000000"/>
            </w:tcBorders>
            <w:vAlign w:val="bottom"/>
          </w:tcPr>
          <w:p w14:paraId="271676F5" w14:textId="77777777" w:rsidR="00BA63BC" w:rsidRPr="00BA156B" w:rsidRDefault="00BA63BC" w:rsidP="004105E1">
            <w:pPr>
              <w:autoSpaceDE w:val="0"/>
              <w:autoSpaceDN w:val="0"/>
              <w:adjustRightInd w:val="0"/>
              <w:spacing w:line="360" w:lineRule="atLeast"/>
              <w:rPr>
                <w:ins w:id="5333" w:author="Regina Casanova" w:date="2018-07-07T15:18:00Z"/>
                <w:rFonts w:cs="Times New Roman"/>
                <w:color w:val="000000"/>
                <w:lang w:val="es-PE"/>
              </w:rPr>
            </w:pPr>
            <w:ins w:id="533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23DE646E" w14:textId="77777777" w:rsidR="00BA63BC" w:rsidRPr="00BA156B" w:rsidRDefault="00BA63BC" w:rsidP="004105E1">
            <w:pPr>
              <w:autoSpaceDE w:val="0"/>
              <w:autoSpaceDN w:val="0"/>
              <w:adjustRightInd w:val="0"/>
              <w:spacing w:line="360" w:lineRule="atLeast"/>
              <w:rPr>
                <w:ins w:id="5335" w:author="Regina Casanova" w:date="2018-07-07T15:18:00Z"/>
                <w:rFonts w:cs="Times New Roman"/>
                <w:color w:val="000000"/>
                <w:lang w:val="es-PE"/>
              </w:rPr>
            </w:pPr>
            <w:ins w:id="5336" w:author="Regina Casanova" w:date="2018-07-07T15:18:00Z">
              <w:r w:rsidRPr="00BA156B">
                <w:rPr>
                  <w:rFonts w:cs="Times New Roman"/>
                  <w:color w:val="000000"/>
                  <w:lang w:val="es-PE"/>
                </w:rPr>
                <w:t>Mejorar comunicación con IPRESS</w:t>
              </w:r>
            </w:ins>
          </w:p>
        </w:tc>
        <w:tc>
          <w:tcPr>
            <w:tcW w:w="5380" w:type="dxa"/>
            <w:tcBorders>
              <w:bottom w:val="single" w:sz="8" w:space="0" w:color="000000"/>
              <w:right w:val="single" w:sz="8" w:space="0" w:color="000000"/>
            </w:tcBorders>
            <w:vAlign w:val="bottom"/>
          </w:tcPr>
          <w:p w14:paraId="25BF981E" w14:textId="01532D07" w:rsidR="00BA63BC" w:rsidRPr="00BA156B" w:rsidRDefault="00BA63BC" w:rsidP="004105E1">
            <w:pPr>
              <w:autoSpaceDE w:val="0"/>
              <w:autoSpaceDN w:val="0"/>
              <w:adjustRightInd w:val="0"/>
              <w:spacing w:line="360" w:lineRule="atLeast"/>
              <w:rPr>
                <w:ins w:id="5337" w:author="Regina Casanova" w:date="2018-07-07T15:18:00Z"/>
                <w:rFonts w:cs="Times New Roman"/>
                <w:color w:val="000000"/>
                <w:lang w:val="es-PE"/>
              </w:rPr>
            </w:pPr>
            <w:ins w:id="533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39" w:author="Regina Casanova" w:date="2018-07-29T19:16:00Z">
              <w:r w:rsidR="00F95B03">
                <w:rPr>
                  <w:rFonts w:cs="Times New Roman"/>
                  <w:color w:val="000000"/>
                  <w:lang w:val="es-PE"/>
                </w:rPr>
                <w:t>aplicativo informático</w:t>
              </w:r>
            </w:ins>
            <w:ins w:id="5340" w:author="Regina Casanova" w:date="2018-07-07T15:18:00Z">
              <w:r>
                <w:rPr>
                  <w:rFonts w:cs="Times New Roman"/>
                  <w:color w:val="000000"/>
                  <w:lang w:val="es-PE"/>
                </w:rPr>
                <w:t xml:space="preserve"> </w:t>
              </w:r>
              <w:r w:rsidRPr="00BA156B">
                <w:rPr>
                  <w:rFonts w:cs="Times New Roman"/>
                  <w:color w:val="000000"/>
                  <w:lang w:val="es-PE"/>
                </w:rPr>
                <w:t>quiero poder comunicarme de forma más fácil con mi centro de salud para poder expresar mis insatisfacciones</w:t>
              </w:r>
            </w:ins>
          </w:p>
        </w:tc>
        <w:tc>
          <w:tcPr>
            <w:tcW w:w="2341" w:type="dxa"/>
            <w:tcBorders>
              <w:bottom w:val="single" w:sz="8" w:space="0" w:color="000000"/>
              <w:right w:val="single" w:sz="8" w:space="0" w:color="000000"/>
            </w:tcBorders>
            <w:vAlign w:val="bottom"/>
          </w:tcPr>
          <w:p w14:paraId="423B8DAA" w14:textId="7C64A565" w:rsidR="00BA63BC" w:rsidRPr="00BA156B" w:rsidRDefault="00BA63BC" w:rsidP="004105E1">
            <w:pPr>
              <w:autoSpaceDE w:val="0"/>
              <w:autoSpaceDN w:val="0"/>
              <w:adjustRightInd w:val="0"/>
              <w:spacing w:line="360" w:lineRule="atLeast"/>
              <w:rPr>
                <w:ins w:id="5341" w:author="Regina Casanova" w:date="2018-07-07T15:18:00Z"/>
                <w:rFonts w:cs="Times New Roman"/>
                <w:color w:val="000000"/>
                <w:lang w:val="es-PE"/>
              </w:rPr>
            </w:pPr>
            <w:ins w:id="5342" w:author="Regina Casanova" w:date="2018-07-07T15:18:00Z">
              <w:r w:rsidRPr="00BA156B">
                <w:rPr>
                  <w:rFonts w:cs="Times New Roman"/>
                  <w:color w:val="000000"/>
                  <w:lang w:val="es-PE"/>
                </w:rPr>
                <w:t xml:space="preserve">Hacer el </w:t>
              </w:r>
            </w:ins>
            <w:ins w:id="5343" w:author="Regina Casanova" w:date="2018-07-29T19:16:00Z">
              <w:r w:rsidR="00F95B03">
                <w:rPr>
                  <w:rFonts w:cs="Times New Roman"/>
                  <w:color w:val="000000"/>
                  <w:lang w:val="es-PE"/>
                </w:rPr>
                <w:t>aplicativo informático</w:t>
              </w:r>
            </w:ins>
            <w:ins w:id="5344" w:author="Regina Casanova" w:date="2018-07-07T15:18:00Z">
              <w:r>
                <w:rPr>
                  <w:rFonts w:cs="Times New Roman"/>
                  <w:color w:val="000000"/>
                  <w:lang w:val="es-PE"/>
                </w:rPr>
                <w:t xml:space="preserve"> </w:t>
              </w:r>
              <w:r w:rsidRPr="00BA156B">
                <w:rPr>
                  <w:rFonts w:cs="Times New Roman"/>
                  <w:color w:val="000000"/>
                  <w:lang w:val="es-PE"/>
                </w:rPr>
                <w:t>de gestión de reclamos</w:t>
              </w:r>
            </w:ins>
          </w:p>
        </w:tc>
        <w:tc>
          <w:tcPr>
            <w:tcW w:w="1559" w:type="dxa"/>
            <w:tcBorders>
              <w:bottom w:val="single" w:sz="8" w:space="0" w:color="000000"/>
              <w:right w:val="single" w:sz="8" w:space="0" w:color="000000"/>
            </w:tcBorders>
            <w:vAlign w:val="bottom"/>
          </w:tcPr>
          <w:p w14:paraId="01B699A3" w14:textId="77777777" w:rsidR="00BA63BC" w:rsidRPr="00BA156B" w:rsidRDefault="00BA63BC" w:rsidP="004105E1">
            <w:pPr>
              <w:autoSpaceDE w:val="0"/>
              <w:autoSpaceDN w:val="0"/>
              <w:adjustRightInd w:val="0"/>
              <w:spacing w:line="360" w:lineRule="atLeast"/>
              <w:rPr>
                <w:ins w:id="5345" w:author="Regina Casanova" w:date="2018-07-07T15:18:00Z"/>
                <w:rFonts w:cs="Times New Roman"/>
                <w:color w:val="000000"/>
                <w:lang w:val="es-PE"/>
              </w:rPr>
            </w:pPr>
            <w:ins w:id="5346" w:author="Regina Casanova" w:date="2018-07-07T15:18:00Z">
              <w:r w:rsidRPr="00BA156B">
                <w:rPr>
                  <w:rFonts w:cs="Times New Roman"/>
                  <w:color w:val="000000"/>
                  <w:lang w:val="es-PE"/>
                </w:rPr>
                <w:t>Alto - 3</w:t>
              </w:r>
            </w:ins>
          </w:p>
        </w:tc>
      </w:tr>
    </w:tbl>
    <w:p w14:paraId="4AF8DEFB" w14:textId="77777777" w:rsidR="00BA63BC" w:rsidRPr="00BA156B" w:rsidRDefault="00BA63BC" w:rsidP="00BA63BC">
      <w:pPr>
        <w:spacing w:line="360" w:lineRule="auto"/>
        <w:jc w:val="both"/>
        <w:rPr>
          <w:ins w:id="5347" w:author="Regina Casanova" w:date="2018-07-07T15:18:00Z"/>
          <w:rFonts w:cs="Times New Roman"/>
          <w:lang w:val="es-PE"/>
        </w:rPr>
        <w:sectPr w:rsidR="00BA63BC" w:rsidRPr="00BA156B" w:rsidSect="00C271AB">
          <w:pgSz w:w="16840" w:h="11900" w:orient="landscape"/>
          <w:pgMar w:top="1701" w:right="1418" w:bottom="1701" w:left="2268" w:header="709" w:footer="709" w:gutter="0"/>
          <w:cols w:space="708"/>
          <w:titlePg/>
          <w:docGrid w:linePitch="360"/>
        </w:sectPr>
      </w:pPr>
    </w:p>
    <w:p w14:paraId="04CA0BDA" w14:textId="493FEFE9" w:rsidR="008E0B0A" w:rsidRDefault="008E0B0A" w:rsidP="00842BF2">
      <w:pPr>
        <w:pStyle w:val="Texto"/>
        <w:rPr>
          <w:ins w:id="5348" w:author="Regina Casanova" w:date="2018-07-07T15:19:00Z"/>
        </w:rPr>
      </w:pPr>
      <w:ins w:id="5349" w:author="Regina Casanova" w:date="2018-06-20T12:03:00Z">
        <w:r>
          <w:lastRenderedPageBreak/>
          <w:t xml:space="preserve">Mientras se estaba armando la tabla de requerimientos, uno de los componentes de dicha tabla era </w:t>
        </w:r>
      </w:ins>
      <w:ins w:id="5350" w:author="Regina Casanova" w:date="2018-06-20T12:04:00Z">
        <w:r>
          <w:t xml:space="preserve">colocar la característica de diseño que el investigador considerara que iba a poder resolver un requerimiento especifico. </w:t>
        </w:r>
      </w:ins>
      <w:ins w:id="5351" w:author="Regina Casanova" w:date="2018-06-20T12:05:00Z">
        <w:r>
          <w:t xml:space="preserve">Estas características de diseño se propusieron considerando el </w:t>
        </w:r>
      </w:ins>
      <w:ins w:id="5352" w:author="Regina Casanova" w:date="2018-06-20T12:06:00Z">
        <w:r>
          <w:t xml:space="preserve">tipo de </w:t>
        </w:r>
      </w:ins>
      <w:ins w:id="5353" w:author="Regina Casanova" w:date="2018-06-20T12:05:00Z">
        <w:r>
          <w:t xml:space="preserve">usuario especifico </w:t>
        </w:r>
      </w:ins>
      <w:ins w:id="5354" w:author="Regina Casanova" w:date="2018-06-20T12:06:00Z">
        <w:r>
          <w:t xml:space="preserve">que presentada cierta necesidad, en ciertos casos, se consideraron varios tipos de usuarios que tenían una necesidad igual o similar para cierta característica de diseño. </w:t>
        </w:r>
      </w:ins>
      <w:ins w:id="5355" w:author="Regina Casanova" w:date="2018-06-20T12:04:00Z">
        <w:r>
          <w:t xml:space="preserve">Dichas </w:t>
        </w:r>
      </w:ins>
      <w:ins w:id="5356" w:author="Regina Casanova" w:date="2018-06-20T12:05:00Z">
        <w:r>
          <w:t>características</w:t>
        </w:r>
      </w:ins>
      <w:ins w:id="5357" w:author="Regina Casanova" w:date="2018-06-20T12:04:00Z">
        <w:r>
          <w:t xml:space="preserve"> </w:t>
        </w:r>
      </w:ins>
      <w:ins w:id="5358" w:author="Regina Casanova" w:date="2018-06-20T12:05:00Z">
        <w:r>
          <w:t>de diseño se encuentran detalladas en la tabla de requerimientos antes presentada.</w:t>
        </w:r>
      </w:ins>
    </w:p>
    <w:p w14:paraId="488F1CDF" w14:textId="3553811C" w:rsidR="00BA63BC" w:rsidRDefault="00BA63BC">
      <w:pPr>
        <w:pStyle w:val="Ttulo3"/>
        <w:rPr>
          <w:ins w:id="5359" w:author="Regina Casanova" w:date="2018-06-20T12:03:00Z"/>
        </w:rPr>
        <w:pPrChange w:id="5360" w:author="Regina Casanova" w:date="2018-07-07T15:19:00Z">
          <w:pPr>
            <w:pStyle w:val="Texto"/>
          </w:pPr>
        </w:pPrChange>
      </w:pPr>
      <w:bookmarkStart w:id="5361" w:name="_Toc520655729"/>
      <w:ins w:id="5362" w:author="Regina Casanova" w:date="2018-07-07T15:19:00Z">
        <w:r>
          <w:t xml:space="preserve">Diseño y </w:t>
        </w:r>
        <w:proofErr w:type="spellStart"/>
        <w:r>
          <w:t>Prototipado</w:t>
        </w:r>
      </w:ins>
      <w:bookmarkEnd w:id="5361"/>
      <w:proofErr w:type="spellEnd"/>
    </w:p>
    <w:p w14:paraId="5A3AA707" w14:textId="1102AF11" w:rsidR="007D7316" w:rsidRDefault="003E111A" w:rsidP="00842BF2">
      <w:pPr>
        <w:pStyle w:val="Texto"/>
        <w:rPr>
          <w:ins w:id="5363" w:author="Regina Casanova" w:date="2018-06-20T12:44:00Z"/>
        </w:rPr>
      </w:pPr>
      <w:r w:rsidRPr="00BA156B">
        <w:t xml:space="preserve">Con los requerimientos </w:t>
      </w:r>
      <w:ins w:id="5364" w:author="Luis Fernando Llanos Zavalaga" w:date="2018-07-10T16:10:00Z">
        <w:r w:rsidR="006B071F" w:rsidRPr="00BA156B">
          <w:t xml:space="preserve">identificados </w:t>
        </w:r>
      </w:ins>
      <w:r w:rsidRPr="00BA156B">
        <w:t xml:space="preserve">del </w:t>
      </w:r>
      <w:del w:id="5365" w:author="Regina Casanova" w:date="2018-06-18T17:53:00Z">
        <w:r w:rsidRPr="00BA156B" w:rsidDel="00E94926">
          <w:delText>sistema</w:delText>
        </w:r>
      </w:del>
      <w:ins w:id="5366" w:author="Regina Casanova" w:date="2018-07-29T19:16:00Z">
        <w:r w:rsidR="00F95B03">
          <w:t>aplicativo informático</w:t>
        </w:r>
      </w:ins>
      <w:del w:id="5367" w:author="Luis Fernando Llanos Zavalaga" w:date="2018-07-10T16:10:00Z">
        <w:r w:rsidRPr="00BA156B" w:rsidDel="006B071F">
          <w:delText xml:space="preserve"> identificados</w:delText>
        </w:r>
      </w:del>
      <w:r w:rsidRPr="00BA156B">
        <w:t xml:space="preserve">, se </w:t>
      </w:r>
      <w:r w:rsidR="00F931EE" w:rsidRPr="00BA156B">
        <w:t>pasó</w:t>
      </w:r>
      <w:r w:rsidRPr="00BA156B">
        <w:t xml:space="preserve"> a la fase de diseño</w:t>
      </w:r>
      <w:r w:rsidR="008B5507" w:rsidRPr="00BA156B">
        <w:t xml:space="preserve">. </w:t>
      </w:r>
      <w:ins w:id="5368" w:author="Regina Casanova" w:date="2018-06-20T12:07:00Z">
        <w:r w:rsidR="008E0B0A">
          <w:t xml:space="preserve">En primer lugar, considerando características de diseño especifico por cada tipo de usuario, se </w:t>
        </w:r>
      </w:ins>
      <w:ins w:id="5369" w:author="Regina Casanova" w:date="2018-06-20T12:12:00Z">
        <w:r w:rsidR="00CF573B">
          <w:t xml:space="preserve">delimitó que características de diseño implicaban varias pantallas dentro del </w:t>
        </w:r>
      </w:ins>
      <w:ins w:id="5370" w:author="Regina Casanova" w:date="2018-07-29T19:16:00Z">
        <w:r w:rsidR="00F95B03">
          <w:t>aplicativo informático</w:t>
        </w:r>
      </w:ins>
      <w:ins w:id="5371" w:author="Regina Casanova" w:date="2018-06-20T12:12:00Z">
        <w:r w:rsidR="00CF573B">
          <w:t xml:space="preserve"> planteado.</w:t>
        </w:r>
      </w:ins>
      <w:ins w:id="5372" w:author="Regina Casanova" w:date="2018-06-20T12:13:00Z">
        <w:r w:rsidR="00CF573B">
          <w:t xml:space="preserve"> Se </w:t>
        </w:r>
      </w:ins>
      <w:ins w:id="5373" w:author="Regina Casanova" w:date="2018-06-20T12:21:00Z">
        <w:r w:rsidR="00CF573B">
          <w:t>consideró</w:t>
        </w:r>
      </w:ins>
      <w:ins w:id="5374" w:author="Regina Casanova" w:date="2018-06-20T12:20:00Z">
        <w:r w:rsidR="00CF573B">
          <w:t xml:space="preserve"> la información solicitada por normativa para </w:t>
        </w:r>
      </w:ins>
      <w:ins w:id="5375" w:author="Regina Casanova" w:date="2018-06-20T12:42:00Z">
        <w:r w:rsidR="007D7316">
          <w:t>el formulario de</w:t>
        </w:r>
      </w:ins>
      <w:ins w:id="5376" w:author="Regina Casanova" w:date="2018-06-20T12:20:00Z">
        <w:r w:rsidR="00CF573B">
          <w:t xml:space="preserve"> un</w:t>
        </w:r>
      </w:ins>
      <w:ins w:id="5377" w:author="Regina Casanova" w:date="2018-06-20T12:42:00Z">
        <w:r w:rsidR="007D7316">
          <w:t>a</w:t>
        </w:r>
      </w:ins>
      <w:ins w:id="5378" w:author="Regina Casanova" w:date="2018-06-20T12:20:00Z">
        <w:r w:rsidR="00CF573B">
          <w:t xml:space="preserve"> </w:t>
        </w:r>
      </w:ins>
      <w:ins w:id="5379" w:author="Regina Casanova" w:date="2018-06-20T12:42:00Z">
        <w:r w:rsidR="007D7316">
          <w:t>solicitud</w:t>
        </w:r>
      </w:ins>
      <w:ins w:id="5380" w:author="Regina Casanova" w:date="2018-06-20T12:20:00Z">
        <w:r w:rsidR="00CF573B">
          <w:t xml:space="preserve"> y se </w:t>
        </w:r>
      </w:ins>
      <w:ins w:id="5381" w:author="Regina Casanova" w:date="2018-06-20T12:23:00Z">
        <w:r w:rsidR="00CF573B">
          <w:t>dividió</w:t>
        </w:r>
      </w:ins>
      <w:ins w:id="5382" w:author="Regina Casanova" w:date="2018-06-20T12:21:00Z">
        <w:r w:rsidR="00CF573B">
          <w:t xml:space="preserve"> e</w:t>
        </w:r>
      </w:ins>
      <w:ins w:id="5383" w:author="Regina Casanova" w:date="2018-06-20T12:23:00Z">
        <w:r w:rsidR="00CF573B">
          <w:t>l</w:t>
        </w:r>
      </w:ins>
      <w:ins w:id="5384" w:author="Regina Casanova" w:date="2018-06-20T12:21:00Z">
        <w:r w:rsidR="00CF573B">
          <w:t xml:space="preserve"> tipo de información solicitada para poder tener un formulario con </w:t>
        </w:r>
      </w:ins>
      <w:ins w:id="5385" w:author="Regina Casanova" w:date="2018-06-20T12:23:00Z">
        <w:r w:rsidR="005E12DB">
          <w:t>3 p</w:t>
        </w:r>
      </w:ins>
      <w:ins w:id="5386" w:author="Regina Casanova" w:date="2018-06-20T12:24:00Z">
        <w:r w:rsidR="005E12DB">
          <w:t>asos</w:t>
        </w:r>
      </w:ins>
      <w:ins w:id="5387" w:author="Regina Casanova" w:date="2018-06-20T12:23:00Z">
        <w:r w:rsidR="005E12DB">
          <w:t xml:space="preserve"> donde cada paso pidiera información </w:t>
        </w:r>
      </w:ins>
      <w:ins w:id="5388" w:author="Regina Casanova" w:date="2018-06-20T12:24:00Z">
        <w:r w:rsidR="005E12DB">
          <w:t>específica</w:t>
        </w:r>
      </w:ins>
      <w:ins w:id="5389" w:author="Regina Casanova" w:date="2018-06-20T12:38:00Z">
        <w:r w:rsidR="007D7316">
          <w:t xml:space="preserve"> sobre lo ocurrido</w:t>
        </w:r>
      </w:ins>
      <w:ins w:id="5390" w:author="Regina Casanova" w:date="2018-06-20T12:23:00Z">
        <w:r w:rsidR="005E12DB">
          <w:t>.</w:t>
        </w:r>
      </w:ins>
      <w:ins w:id="5391" w:author="Regina Casanova" w:date="2018-06-20T12:38:00Z">
        <w:r w:rsidR="007D7316">
          <w:t xml:space="preserve"> </w:t>
        </w:r>
      </w:ins>
      <w:ins w:id="5392" w:author="Regina Casanova" w:date="2018-06-20T12:59:00Z">
        <w:r w:rsidR="00F61885">
          <w:t xml:space="preserve">Esta vista iba a encontrarse disponible para gestores de IPRESS y ciudadanos, solo </w:t>
        </w:r>
      </w:ins>
      <w:ins w:id="5393" w:author="Regina Casanova" w:date="2018-06-20T13:00:00Z">
        <w:r w:rsidR="00F61885">
          <w:t>diferenciándose</w:t>
        </w:r>
      </w:ins>
      <w:ins w:id="5394" w:author="Regina Casanova" w:date="2018-06-20T12:59:00Z">
        <w:r w:rsidR="00F61885">
          <w:t xml:space="preserve"> </w:t>
        </w:r>
      </w:ins>
      <w:ins w:id="5395" w:author="Regina Casanova" w:date="2018-06-20T13:00:00Z">
        <w:r w:rsidR="00F61885">
          <w:t xml:space="preserve">que los gestores de IPRESS no iban a poder seleccionar un establecimiento de salud diferente al que tuvieran asignados a su usuario. </w:t>
        </w:r>
      </w:ins>
      <w:ins w:id="5396" w:author="Regina Casanova" w:date="2018-06-20T12:38:00Z">
        <w:r w:rsidR="007D7316">
          <w:t>Se delimit</w:t>
        </w:r>
      </w:ins>
      <w:ins w:id="5397" w:author="Regina Casanova" w:date="2018-06-20T12:41:00Z">
        <w:r w:rsidR="007D7316">
          <w:t>ó</w:t>
        </w:r>
      </w:ins>
      <w:ins w:id="5398" w:author="Regina Casanova" w:date="2018-06-20T12:38:00Z">
        <w:r w:rsidR="007D7316">
          <w:t xml:space="preserve"> de esta manera ya que </w:t>
        </w:r>
      </w:ins>
      <w:ins w:id="5399" w:author="Regina Casanova" w:date="2018-06-20T12:40:00Z">
        <w:r w:rsidR="007D7316">
          <w:t xml:space="preserve">se pensó que </w:t>
        </w:r>
      </w:ins>
      <w:ins w:id="5400" w:author="Regina Casanova" w:date="2018-06-20T12:41:00Z">
        <w:r w:rsidR="007D7316">
          <w:t>representaría</w:t>
        </w:r>
      </w:ins>
      <w:ins w:id="5401" w:author="Regina Casanova" w:date="2018-06-20T12:40:00Z">
        <w:r w:rsidR="007D7316">
          <w:t xml:space="preserve"> una forma fluida en la que el </w:t>
        </w:r>
      </w:ins>
      <w:ins w:id="5402" w:author="Regina Casanova" w:date="2018-06-20T12:41:00Z">
        <w:r w:rsidR="007D7316">
          <w:t>ciudadano solicitante pudiera colocar tanto información del suceso como suya</w:t>
        </w:r>
      </w:ins>
      <w:ins w:id="5403" w:author="Regina Casanova" w:date="2018-06-20T12:42:00Z">
        <w:r w:rsidR="007D7316">
          <w:t xml:space="preserve"> para identificación.</w:t>
        </w:r>
      </w:ins>
      <w:ins w:id="5404" w:author="Regina Casanova" w:date="2018-06-20T12:41:00Z">
        <w:r w:rsidR="007D7316">
          <w:t xml:space="preserve"> </w:t>
        </w:r>
      </w:ins>
      <w:ins w:id="5405" w:author="Regina Casanova" w:date="2018-06-20T12:23:00Z">
        <w:r w:rsidR="005E12DB">
          <w:t xml:space="preserve"> La primera parte </w:t>
        </w:r>
      </w:ins>
      <w:ins w:id="5406" w:author="Regina Casanova" w:date="2018-06-20T12:24:00Z">
        <w:r w:rsidR="005E12DB">
          <w:t>pedía</w:t>
        </w:r>
      </w:ins>
      <w:ins w:id="5407" w:author="Regina Casanova" w:date="2018-06-20T12:23:00Z">
        <w:r w:rsidR="005E12DB">
          <w:t xml:space="preserve"> </w:t>
        </w:r>
      </w:ins>
      <w:ins w:id="5408" w:author="Regina Casanova" w:date="2018-06-20T12:31:00Z">
        <w:r w:rsidR="005E12DB">
          <w:t xml:space="preserve">que tipo de solitud </w:t>
        </w:r>
      </w:ins>
      <w:ins w:id="5409" w:author="Regina Casanova" w:date="2018-06-20T12:33:00Z">
        <w:r w:rsidR="005E12DB">
          <w:t xml:space="preserve">(consulta, reclamos o sugerencia) </w:t>
        </w:r>
      </w:ins>
      <w:ins w:id="5410" w:author="Regina Casanova" w:date="2018-06-20T12:31:00Z">
        <w:r w:rsidR="005E12DB">
          <w:t>se iba a colocar</w:t>
        </w:r>
      </w:ins>
      <w:ins w:id="5411" w:author="Regina Casanova" w:date="2018-06-20T12:33:00Z">
        <w:r w:rsidR="005E12DB">
          <w:t xml:space="preserve"> así como información del establecimiento de salud en que </w:t>
        </w:r>
      </w:ins>
      <w:ins w:id="5412" w:author="Regina Casanova" w:date="2018-06-20T12:34:00Z">
        <w:r w:rsidR="005E12DB">
          <w:t>ocurrió</w:t>
        </w:r>
      </w:ins>
      <w:ins w:id="5413" w:author="Regina Casanova" w:date="2018-06-20T12:33:00Z">
        <w:r w:rsidR="005E12DB">
          <w:t xml:space="preserve"> el hecho.</w:t>
        </w:r>
      </w:ins>
      <w:ins w:id="5414" w:author="Regina Casanova" w:date="2018-06-20T12:34:00Z">
        <w:r w:rsidR="005E12DB" w:rsidRPr="005E12DB">
          <w:t xml:space="preserve"> </w:t>
        </w:r>
        <w:r w:rsidR="005E12DB">
          <w:t>El segundo paso pedía</w:t>
        </w:r>
      </w:ins>
      <w:ins w:id="5415" w:author="Regina Casanova" w:date="2018-06-20T12:33:00Z">
        <w:r w:rsidR="005E12DB">
          <w:t xml:space="preserve"> </w:t>
        </w:r>
      </w:ins>
      <w:ins w:id="5416" w:author="Regina Casanova" w:date="2018-06-20T12:24:00Z">
        <w:r w:rsidR="005E12DB">
          <w:t>información personal sobre la persona que estaba interponiendo</w:t>
        </w:r>
      </w:ins>
      <w:ins w:id="5417" w:author="Regina Casanova" w:date="2018-06-20T12:31:00Z">
        <w:r w:rsidR="005E12DB">
          <w:t xml:space="preserve"> la solicitud</w:t>
        </w:r>
      </w:ins>
      <w:ins w:id="5418" w:author="Regina Casanova" w:date="2018-06-20T12:24:00Z">
        <w:r w:rsidR="005E12DB">
          <w:t xml:space="preserve"> </w:t>
        </w:r>
        <w:r w:rsidR="005E12DB">
          <w:lastRenderedPageBreak/>
          <w:t>y, en caso ser necesario, la información de la persona afectada</w:t>
        </w:r>
      </w:ins>
      <w:ins w:id="5419" w:author="Regina Casanova" w:date="2018-06-20T12:34:00Z">
        <w:r w:rsidR="005E12DB">
          <w:t xml:space="preserve"> </w:t>
        </w:r>
      </w:ins>
      <w:ins w:id="5420" w:author="Regina Casanova" w:date="2018-06-20T12:36:00Z">
        <w:r w:rsidR="007D7316">
          <w:t>e</w:t>
        </w:r>
      </w:ins>
      <w:ins w:id="5421" w:author="Regina Casanova" w:date="2018-06-20T12:25:00Z">
        <w:r w:rsidR="005E12DB">
          <w:t xml:space="preserve"> información acerca del hecho ocurrido. </w:t>
        </w:r>
      </w:ins>
      <w:ins w:id="5422" w:author="Regina Casanova" w:date="2018-06-20T12:36:00Z">
        <w:r w:rsidR="007D7316">
          <w:t xml:space="preserve">El tercer paso solo </w:t>
        </w:r>
      </w:ins>
      <w:ins w:id="5423" w:author="Regina Casanova" w:date="2018-06-20T12:38:00Z">
        <w:r w:rsidR="007D7316">
          <w:t>pedía</w:t>
        </w:r>
      </w:ins>
      <w:ins w:id="5424" w:author="Regina Casanova" w:date="2018-06-20T12:36:00Z">
        <w:r w:rsidR="007D7316">
          <w:t xml:space="preserve"> información sobre como contactar a la persona que estaba interponiendo la solicitud. </w:t>
        </w:r>
      </w:ins>
      <w:ins w:id="5425" w:author="Regina Casanova" w:date="2018-06-20T12:38:00Z">
        <w:r w:rsidR="007D7316">
          <w:t xml:space="preserve"> </w:t>
        </w:r>
      </w:ins>
      <w:ins w:id="5426" w:author="Regina Casanova" w:date="2018-06-20T12:37:00Z">
        <w:r w:rsidR="007D7316">
          <w:t xml:space="preserve"> </w:t>
        </w:r>
      </w:ins>
      <w:ins w:id="5427" w:author="Regina Casanova" w:date="2018-06-20T12:26:00Z">
        <w:r w:rsidR="005E12DB">
          <w:t xml:space="preserve">Posteriormente, se delimito que era necesario añadir 2 pasos adicionales, uno de resumen de lo interpuesto por el usuario para </w:t>
        </w:r>
      </w:ins>
      <w:ins w:id="5428" w:author="Regina Casanova" w:date="2018-06-20T12:29:00Z">
        <w:r w:rsidR="005E12DB">
          <w:t xml:space="preserve">que pueda ser revisada </w:t>
        </w:r>
      </w:ins>
      <w:ins w:id="5429" w:author="Regina Casanova" w:date="2018-06-20T12:30:00Z">
        <w:r w:rsidR="005E12DB">
          <w:t xml:space="preserve">y corregida en caso hubiera ocurrido un error y un paso de confirmación del </w:t>
        </w:r>
      </w:ins>
      <w:ins w:id="5430" w:author="Regina Casanova" w:date="2018-06-20T12:31:00Z">
        <w:r w:rsidR="005E12DB">
          <w:t>envió</w:t>
        </w:r>
      </w:ins>
      <w:ins w:id="5431" w:author="Regina Casanova" w:date="2018-06-20T12:30:00Z">
        <w:r w:rsidR="005E12DB">
          <w:t xml:space="preserve"> de la solicitud </w:t>
        </w:r>
      </w:ins>
      <w:ins w:id="5432" w:author="Regina Casanova" w:date="2018-06-20T12:25:00Z">
        <w:r w:rsidR="005E12DB">
          <w:t xml:space="preserve"> </w:t>
        </w:r>
      </w:ins>
      <w:ins w:id="5433" w:author="Regina Casanova" w:date="2018-06-20T12:31:00Z">
        <w:r w:rsidR="005E12DB">
          <w:t>con un numero de confirmación</w:t>
        </w:r>
      </w:ins>
      <w:ins w:id="5434" w:author="Regina Casanova" w:date="2018-06-20T12:35:00Z">
        <w:r w:rsidR="007D7316">
          <w:t xml:space="preserve"> y el anuncio que se </w:t>
        </w:r>
      </w:ins>
      <w:ins w:id="5435" w:author="Regina Casanova" w:date="2018-06-20T12:42:00Z">
        <w:r w:rsidR="007D7316">
          <w:t>envió</w:t>
        </w:r>
      </w:ins>
      <w:ins w:id="5436" w:author="Regina Casanova" w:date="2018-06-20T12:35:00Z">
        <w:r w:rsidR="007D7316">
          <w:t xml:space="preserve"> una copia de la solicitud al correo electrónico</w:t>
        </w:r>
      </w:ins>
      <w:ins w:id="5437" w:author="Regina Casanova" w:date="2018-06-20T12:31:00Z">
        <w:r w:rsidR="005E12DB">
          <w:t>.</w:t>
        </w:r>
      </w:ins>
      <w:ins w:id="5438" w:author="Regina Casanova" w:date="2018-06-20T12:42:00Z">
        <w:r w:rsidR="007D7316">
          <w:t xml:space="preserve"> </w:t>
        </w:r>
      </w:ins>
      <w:ins w:id="5439" w:author="Regina Casanova" w:date="2018-06-20T12:24:00Z">
        <w:r w:rsidR="005E12DB">
          <w:t xml:space="preserve"> </w:t>
        </w:r>
      </w:ins>
      <w:ins w:id="5440" w:author="Regina Casanova" w:date="2018-06-20T12:43:00Z">
        <w:r w:rsidR="007D7316">
          <w:t xml:space="preserve">Ya que el componente principal de este </w:t>
        </w:r>
      </w:ins>
      <w:ins w:id="5441" w:author="Regina Casanova" w:date="2018-07-29T19:16:00Z">
        <w:r w:rsidR="00F95B03">
          <w:t>aplicativo informático</w:t>
        </w:r>
      </w:ins>
      <w:ins w:id="5442" w:author="Regina Casanova" w:date="2018-06-20T12:43:00Z">
        <w:r w:rsidR="007D7316">
          <w:t xml:space="preserve"> seria el formulario para colocar una solicitud, fue la característica de diseño m</w:t>
        </w:r>
        <w:r w:rsidR="001144DA">
          <w:t xml:space="preserve">ás elaborada y </w:t>
        </w:r>
      </w:ins>
      <w:ins w:id="5443" w:author="Regina Casanova" w:date="2018-06-20T12:44:00Z">
        <w:r w:rsidR="001144DA">
          <w:t xml:space="preserve">detallada. </w:t>
        </w:r>
      </w:ins>
    </w:p>
    <w:p w14:paraId="71C6D80B" w14:textId="7F6F0401" w:rsidR="001144DA" w:rsidRDefault="001144DA" w:rsidP="00842BF2">
      <w:pPr>
        <w:pStyle w:val="Texto"/>
        <w:rPr>
          <w:ins w:id="5444" w:author="Regina Casanova" w:date="2018-06-20T12:52:00Z"/>
        </w:rPr>
      </w:pPr>
      <w:ins w:id="5445" w:author="Regina Casanova" w:date="2018-06-20T12:44:00Z">
        <w:r>
          <w:t xml:space="preserve">Adicionalmente, el </w:t>
        </w:r>
      </w:ins>
      <w:ins w:id="5446" w:author="Regina Casanova" w:date="2018-07-29T19:16:00Z">
        <w:r w:rsidR="00F95B03">
          <w:t>aplicativo informático</w:t>
        </w:r>
      </w:ins>
      <w:ins w:id="5447" w:author="Regina Casanova" w:date="2018-06-20T12:44:00Z">
        <w:r>
          <w:t xml:space="preserve"> debía permitir</w:t>
        </w:r>
      </w:ins>
      <w:ins w:id="5448" w:author="Regina Casanova" w:date="2018-06-20T12:45:00Z">
        <w:r>
          <w:t>, dependiendo del tipo de usuario,</w:t>
        </w:r>
      </w:ins>
      <w:ins w:id="5449" w:author="Regina Casanova" w:date="2018-06-20T12:44:00Z">
        <w:r>
          <w:t xml:space="preserve"> manejar y gestionar las solicitudes</w:t>
        </w:r>
      </w:ins>
      <w:ins w:id="5450" w:author="Regina Casanova" w:date="2018-06-20T12:45:00Z">
        <w:r>
          <w:t xml:space="preserve">. Entonces se creó las pantallas de Gestión que iban a ser utilizadas solo por los usuarios gestores de IPRESS y por personal de SUSALUD, no iba a ser visible para los ciudadanos. </w:t>
        </w:r>
      </w:ins>
      <w:ins w:id="5451" w:author="Regina Casanova" w:date="2018-06-20T12:46:00Z">
        <w:r>
          <w:t xml:space="preserve">En estas pantallas se </w:t>
        </w:r>
      </w:ins>
      <w:ins w:id="5452" w:author="Regina Casanova" w:date="2018-06-20T12:47:00Z">
        <w:r>
          <w:t>podían</w:t>
        </w:r>
      </w:ins>
      <w:ins w:id="5453" w:author="Regina Casanova" w:date="2018-06-20T12:46:00Z">
        <w:r>
          <w:t xml:space="preserve"> </w:t>
        </w:r>
      </w:ins>
      <w:ins w:id="5454" w:author="Regina Casanova" w:date="2018-06-20T12:47:00Z">
        <w:r>
          <w:t xml:space="preserve">ver las solicitudes que se encontraran pendientes de solución y se podían agregar los diversos pasos realizados para poder llegar a una solución del mismo. En esta pantalla se </w:t>
        </w:r>
      </w:ins>
      <w:ins w:id="5455" w:author="Regina Casanova" w:date="2018-06-20T12:48:00Z">
        <w:r>
          <w:t>utilizó</w:t>
        </w:r>
      </w:ins>
      <w:ins w:id="5456" w:author="Regina Casanova" w:date="2018-06-20T12:47:00Z">
        <w:r>
          <w:t xml:space="preserve"> una semaforización de las solicitudes vigentes para poder identificar de forma </w:t>
        </w:r>
      </w:ins>
      <w:ins w:id="5457" w:author="Regina Casanova" w:date="2018-06-20T12:48:00Z">
        <w:r>
          <w:t>rápida</w:t>
        </w:r>
      </w:ins>
      <w:ins w:id="5458" w:author="Regina Casanova" w:date="2018-06-20T12:47:00Z">
        <w:r>
          <w:t xml:space="preserve"> </w:t>
        </w:r>
      </w:ins>
      <w:ins w:id="5459" w:author="Regina Casanova" w:date="2018-06-20T12:48:00Z">
        <w:r>
          <w:t>y visual las solicitudes que se encontraban próximas a vencer el tiempo de 30 días hábiles para ser resueltas.</w:t>
        </w:r>
      </w:ins>
      <w:ins w:id="5460" w:author="Regina Casanova" w:date="2018-06-20T12:49:00Z">
        <w:r>
          <w:t xml:space="preserve"> Para esta pantalla, se ideo que se podría colocar una parte especifica que referenciara a las solicitudes nuevas para poder resolver el problema en el que ciudadanos colocaban solicitudes en centros de salud donde no </w:t>
        </w:r>
      </w:ins>
      <w:ins w:id="5461" w:author="Regina Casanova" w:date="2018-06-20T12:50:00Z">
        <w:r>
          <w:t>correspondía</w:t>
        </w:r>
      </w:ins>
      <w:ins w:id="5462" w:author="Regina Casanova" w:date="2018-06-20T12:49:00Z">
        <w:r>
          <w:t xml:space="preserve"> dicho reclamo.</w:t>
        </w:r>
      </w:ins>
      <w:ins w:id="5463" w:author="Regina Casanova" w:date="2018-06-20T12:50:00Z">
        <w:r>
          <w:t xml:space="preserve"> </w:t>
        </w:r>
      </w:ins>
      <w:ins w:id="5464" w:author="Regina Casanova" w:date="2018-06-20T12:51:00Z">
        <w:r>
          <w:t>Con la pantalla de solicitudes nuevas, cada gestor de IPRESS iba a poder ‘Admitir’ las solicitudes que fueran correspondientes a su establecimiento y rechazar las que no correspondían a su él.</w:t>
        </w:r>
      </w:ins>
    </w:p>
    <w:p w14:paraId="68FEB715" w14:textId="11F34097" w:rsidR="001144DA" w:rsidRDefault="001144DA" w:rsidP="00842BF2">
      <w:pPr>
        <w:pStyle w:val="Texto"/>
        <w:rPr>
          <w:ins w:id="5465" w:author="Regina Casanova" w:date="2018-06-20T12:34:00Z"/>
        </w:rPr>
      </w:pPr>
      <w:ins w:id="5466" w:author="Regina Casanova" w:date="2018-06-20T12:52:00Z">
        <w:r>
          <w:lastRenderedPageBreak/>
          <w:t>Otras pantallas planteadas fueron las de ‘Solicitudes Vigentes’ e ‘</w:t>
        </w:r>
      </w:ins>
      <w:ins w:id="5467" w:author="Regina Casanova" w:date="2018-06-20T12:53:00Z">
        <w:r>
          <w:t>Histórico</w:t>
        </w:r>
      </w:ins>
      <w:ins w:id="5468" w:author="Regina Casanova" w:date="2018-06-20T12:52:00Z">
        <w:r>
          <w:t xml:space="preserve"> de Solicitudes’</w:t>
        </w:r>
      </w:ins>
      <w:ins w:id="5469" w:author="Regina Casanova" w:date="2018-06-20T12:58:00Z">
        <w:r w:rsidR="00F61885">
          <w:t>. Estas pantallas solo iban a encontrarse disponibles para gestores de IPRESS y personal de SUSALUD y</w:t>
        </w:r>
      </w:ins>
      <w:ins w:id="5470" w:author="Regina Casanova" w:date="2018-06-20T12:52:00Z">
        <w:r>
          <w:t xml:space="preserve"> en ellas se podían exclusivamente visualizar los reclamos </w:t>
        </w:r>
      </w:ins>
      <w:ins w:id="5471" w:author="Regina Casanova" w:date="2018-06-20T12:51:00Z">
        <w:r>
          <w:t xml:space="preserve">vigentes </w:t>
        </w:r>
      </w:ins>
      <w:ins w:id="5472" w:author="Regina Casanova" w:date="2018-06-20T12:53:00Z">
        <w:r>
          <w:t xml:space="preserve">que no habían sido resueltos todavía y los que ya habían sido resueltos respectivamente. En ambas pantallas se podría visualizar </w:t>
        </w:r>
      </w:ins>
      <w:ins w:id="5473" w:author="Regina Casanova" w:date="2018-06-20T12:54:00Z">
        <w:r w:rsidR="00F61885">
          <w:t xml:space="preserve">cuando y cuáles fueron </w:t>
        </w:r>
      </w:ins>
      <w:ins w:id="5474" w:author="Regina Casanova" w:date="2018-06-20T12:53:00Z">
        <w:r>
          <w:t>los pasos realizados para encontrar una soluci</w:t>
        </w:r>
      </w:ins>
      <w:ins w:id="5475" w:author="Regina Casanova" w:date="2018-06-20T12:54:00Z">
        <w:r w:rsidR="00F61885">
          <w:t xml:space="preserve">ón a la solicitud. </w:t>
        </w:r>
      </w:ins>
      <w:ins w:id="5476" w:author="Regina Casanova" w:date="2018-06-20T12:55:00Z">
        <w:r w:rsidR="00F61885">
          <w:t xml:space="preserve">Estos pasos iban a poder ser impresos, descargados y enviados a un correo </w:t>
        </w:r>
      </w:ins>
      <w:ins w:id="5477" w:author="Regina Casanova" w:date="2018-06-20T12:56:00Z">
        <w:r w:rsidR="00F61885">
          <w:t>electrónico</w:t>
        </w:r>
      </w:ins>
      <w:ins w:id="5478" w:author="Regina Casanova" w:date="2018-06-20T12:55:00Z">
        <w:r w:rsidR="00F61885">
          <w:t>.</w:t>
        </w:r>
      </w:ins>
      <w:ins w:id="5479" w:author="Regina Casanova" w:date="2018-06-20T12:56:00Z">
        <w:r w:rsidR="00F61885">
          <w:t xml:space="preserve"> </w:t>
        </w:r>
      </w:ins>
      <w:ins w:id="5480" w:author="Regina Casanova" w:date="2018-06-20T12:55:00Z">
        <w:r w:rsidR="00F61885">
          <w:t>También</w:t>
        </w:r>
      </w:ins>
      <w:ins w:id="5481" w:author="Regina Casanova" w:date="2018-06-20T12:54:00Z">
        <w:r w:rsidR="00F61885">
          <w:t xml:space="preserve"> se les incluyo una pantalla adicional que permitiera realizar filtros en donde se iba a poder obtener m</w:t>
        </w:r>
      </w:ins>
      <w:ins w:id="5482" w:author="Regina Casanova" w:date="2018-06-20T12:55:00Z">
        <w:r w:rsidR="00F61885">
          <w:t xml:space="preserve">ás detallada para la realización de reportes. </w:t>
        </w:r>
      </w:ins>
      <w:ins w:id="5483" w:author="Regina Casanova" w:date="2018-06-20T12:56:00Z">
        <w:r w:rsidR="00F61885">
          <w:t>En el caso exclusivo del tipo de usuarios de ciudadanos, se iba a colocar una versi</w:t>
        </w:r>
      </w:ins>
      <w:ins w:id="5484" w:author="Regina Casanova" w:date="2018-06-20T12:57:00Z">
        <w:r w:rsidR="00F61885">
          <w:t>ón adaptada de dichas pantallas donde solo se iban a poder visualizar las solicitudes vigentes y pasadas interpuestas por ese ciudadano exclusivamente.</w:t>
        </w:r>
      </w:ins>
    </w:p>
    <w:p w14:paraId="3FFA1360" w14:textId="430DF840" w:rsidR="007D7316" w:rsidRDefault="00F61885" w:rsidP="00842BF2">
      <w:pPr>
        <w:pStyle w:val="Texto"/>
        <w:rPr>
          <w:ins w:id="5485" w:author="Regina Casanova" w:date="2018-06-20T13:01:00Z"/>
        </w:rPr>
      </w:pPr>
      <w:ins w:id="5486" w:author="Regina Casanova" w:date="2018-06-20T13:02:00Z">
        <w:r>
          <w:t>P</w:t>
        </w:r>
      </w:ins>
      <w:ins w:id="5487" w:author="Regina Casanova" w:date="2018-06-20T12:56:00Z">
        <w:r>
          <w:t xml:space="preserve">ara la característica de diseño de estadísticas </w:t>
        </w:r>
      </w:ins>
      <w:ins w:id="5488" w:author="Regina Casanova" w:date="2018-06-20T12:58:00Z">
        <w:r>
          <w:t xml:space="preserve">se vio necesaria </w:t>
        </w:r>
      </w:ins>
      <w:ins w:id="5489" w:author="Regina Casanova" w:date="2018-06-20T13:02:00Z">
        <w:r>
          <w:t xml:space="preserve">la creación de dos pantallas que iban a encontrarse disponibles </w:t>
        </w:r>
      </w:ins>
      <w:ins w:id="5490" w:author="Regina Casanova" w:date="2018-06-20T12:58:00Z">
        <w:r>
          <w:t xml:space="preserve">para todos los tipos de usuarios </w:t>
        </w:r>
      </w:ins>
      <w:ins w:id="5491" w:author="Regina Casanova" w:date="2018-06-20T13:02:00Z">
        <w:r>
          <w:t>en donde pudieran ver estadísticas de un</w:t>
        </w:r>
      </w:ins>
      <w:ins w:id="5492" w:author="Regina Casanova" w:date="2018-06-20T13:04:00Z">
        <w:r>
          <w:t xml:space="preserve"> establecimiento de salud</w:t>
        </w:r>
      </w:ins>
      <w:ins w:id="5493" w:author="Regina Casanova" w:date="2018-06-20T13:02:00Z">
        <w:r>
          <w:t xml:space="preserve"> en </w:t>
        </w:r>
      </w:ins>
      <w:ins w:id="5494" w:author="Regina Casanova" w:date="2018-06-20T13:04:00Z">
        <w:r>
          <w:t>específico</w:t>
        </w:r>
      </w:ins>
      <w:ins w:id="5495" w:author="Regina Casanova" w:date="2018-06-20T13:02:00Z">
        <w:r>
          <w:t xml:space="preserve"> o realizar filtros a nivel nacional, regional o distrital donde pudieran ver </w:t>
        </w:r>
      </w:ins>
      <w:ins w:id="5496" w:author="Regina Casanova" w:date="2018-06-20T13:03:00Z">
        <w:r>
          <w:t>estadísticas</w:t>
        </w:r>
      </w:ins>
      <w:ins w:id="5497" w:author="Regina Casanova" w:date="2018-06-20T13:02:00Z">
        <w:r>
          <w:t xml:space="preserve"> </w:t>
        </w:r>
      </w:ins>
      <w:ins w:id="5498" w:author="Regina Casanova" w:date="2018-06-20T13:03:00Z">
        <w:r>
          <w:t xml:space="preserve">de diversos establecimientos de salud con el fin que los ciudadanos pudieran tomar decisiones sobre donde les </w:t>
        </w:r>
      </w:ins>
      <w:ins w:id="5499" w:author="Regina Casanova" w:date="2018-06-20T13:04:00Z">
        <w:r>
          <w:t>convenía</w:t>
        </w:r>
      </w:ins>
      <w:ins w:id="5500" w:author="Regina Casanova" w:date="2018-06-20T13:03:00Z">
        <w:r>
          <w:t xml:space="preserve"> buscar atención </w:t>
        </w:r>
      </w:ins>
      <w:ins w:id="5501" w:author="Regina Casanova" w:date="2018-06-20T13:04:00Z">
        <w:r w:rsidR="00F37427">
          <w:t>médica</w:t>
        </w:r>
      </w:ins>
      <w:ins w:id="5502" w:author="Regina Casanova" w:date="2018-06-20T13:03:00Z">
        <w:r>
          <w:t xml:space="preserve"> y para el personal de SUSALUD, poder decidir donde era necesaria una fiscalizaci</w:t>
        </w:r>
      </w:ins>
      <w:ins w:id="5503" w:author="Regina Casanova" w:date="2018-06-20T13:04:00Z">
        <w:r>
          <w:t xml:space="preserve">ón. En el caso de los gestores de IPRESS, </w:t>
        </w:r>
        <w:r w:rsidR="00F37427">
          <w:t xml:space="preserve">solo iban a poder visualizar estadísticas de la misma IPRESS para poder encontrar en </w:t>
        </w:r>
      </w:ins>
      <w:ins w:id="5504" w:author="Regina Casanova" w:date="2018-06-20T13:05:00Z">
        <w:r w:rsidR="00F37427">
          <w:t>qué</w:t>
        </w:r>
      </w:ins>
      <w:ins w:id="5505" w:author="Regina Casanova" w:date="2018-06-20T13:04:00Z">
        <w:r w:rsidR="00F37427">
          <w:t xml:space="preserve"> </w:t>
        </w:r>
      </w:ins>
      <w:ins w:id="5506" w:author="Regina Casanova" w:date="2018-06-20T13:05:00Z">
        <w:r w:rsidR="00F37427">
          <w:t>áreas</w:t>
        </w:r>
      </w:ins>
      <w:ins w:id="5507" w:author="Regina Casanova" w:date="2018-06-20T13:04:00Z">
        <w:r w:rsidR="00F37427">
          <w:t xml:space="preserve"> </w:t>
        </w:r>
      </w:ins>
      <w:ins w:id="5508" w:author="Regina Casanova" w:date="2018-06-20T13:05:00Z">
        <w:r w:rsidR="00F37427">
          <w:t xml:space="preserve">era prioritario realizar proyectos de mejora. </w:t>
        </w:r>
      </w:ins>
    </w:p>
    <w:p w14:paraId="47AD0D7F" w14:textId="5FFF5D33" w:rsidR="00F61885" w:rsidRDefault="00F61885" w:rsidP="00842BF2">
      <w:pPr>
        <w:pStyle w:val="Texto"/>
        <w:rPr>
          <w:ins w:id="5509" w:author="Regina Casanova" w:date="2018-06-20T13:14:00Z"/>
        </w:rPr>
      </w:pPr>
      <w:ins w:id="5510" w:author="Regina Casanova" w:date="2018-06-20T13:01:00Z">
        <w:r>
          <w:t xml:space="preserve">Finalmente, </w:t>
        </w:r>
      </w:ins>
      <w:ins w:id="5511" w:author="Regina Casanova" w:date="2018-06-20T13:06:00Z">
        <w:r w:rsidR="00F37427">
          <w:t xml:space="preserve">se vio necesaria la creación de dos tipos de </w:t>
        </w:r>
      </w:ins>
      <w:ins w:id="5512" w:author="Regina Casanova" w:date="2018-06-20T13:07:00Z">
        <w:r w:rsidR="00F37427">
          <w:t>páginas</w:t>
        </w:r>
      </w:ins>
      <w:ins w:id="5513" w:author="Regina Casanova" w:date="2018-06-20T13:06:00Z">
        <w:r w:rsidR="00F37427">
          <w:t xml:space="preserve"> de ingreso, una para los ciudadanos donde se tenían que identificar con su </w:t>
        </w:r>
      </w:ins>
      <w:ins w:id="5514" w:author="Regina Casanova" w:date="2018-06-20T13:07:00Z">
        <w:r w:rsidR="00F37427">
          <w:t>número</w:t>
        </w:r>
      </w:ins>
      <w:ins w:id="5515" w:author="Regina Casanova" w:date="2018-06-20T13:06:00Z">
        <w:r w:rsidR="00F37427">
          <w:t xml:space="preserve"> de Documento </w:t>
        </w:r>
        <w:r w:rsidR="00F37427">
          <w:lastRenderedPageBreak/>
          <w:t>Nacional de Identidad</w:t>
        </w:r>
      </w:ins>
      <w:ins w:id="5516" w:author="Regina Casanova" w:date="2018-06-20T13:12:00Z">
        <w:r w:rsidR="00F37427">
          <w:t xml:space="preserve"> (DNI)</w:t>
        </w:r>
      </w:ins>
      <w:ins w:id="5517" w:author="Regina Casanova" w:date="2018-06-20T13:06:00Z">
        <w:r w:rsidR="00F37427">
          <w:t xml:space="preserve"> y se iba a validar dicho numero colocando la fecha de su nacimiento. </w:t>
        </w:r>
      </w:ins>
      <w:ins w:id="5518" w:author="Regina Casanova" w:date="2018-06-20T13:07:00Z">
        <w:r w:rsidR="00F37427">
          <w:t xml:space="preserve">Esto se hizo </w:t>
        </w:r>
      </w:ins>
      <w:ins w:id="5519" w:author="Regina Casanova" w:date="2018-06-20T13:12:00Z">
        <w:r w:rsidR="00F37427">
          <w:t xml:space="preserve">como una forma de protección para evitar que un ciudadano pueda anteponer varias solicitudes pidiendo lo mismo utilizando diferentes </w:t>
        </w:r>
        <w:proofErr w:type="spellStart"/>
        <w:r w:rsidR="00F37427">
          <w:t>DNIs</w:t>
        </w:r>
        <w:proofErr w:type="spellEnd"/>
        <w:r w:rsidR="00F37427">
          <w:t xml:space="preserve">. En el caso de gestores de IPRESS y personal de SUSALUD, se hizo una </w:t>
        </w:r>
      </w:ins>
      <w:ins w:id="5520" w:author="Regina Casanova" w:date="2018-06-20T13:13:00Z">
        <w:r w:rsidR="00F37427">
          <w:t>página</w:t>
        </w:r>
      </w:ins>
      <w:ins w:id="5521" w:author="Regina Casanova" w:date="2018-06-20T13:12:00Z">
        <w:r w:rsidR="00F37427">
          <w:t xml:space="preserve"> de inicio en donde iban a poder ingresar con un usuario y contraseña que hubiera sido creado por el administrador del </w:t>
        </w:r>
      </w:ins>
      <w:ins w:id="5522" w:author="Regina Casanova" w:date="2018-07-29T19:16:00Z">
        <w:r w:rsidR="00F95B03">
          <w:t>aplicativo informático</w:t>
        </w:r>
      </w:ins>
      <w:ins w:id="5523" w:author="Regina Casanova" w:date="2018-06-20T13:12:00Z">
        <w:r w:rsidR="00F37427">
          <w:t>.</w:t>
        </w:r>
      </w:ins>
    </w:p>
    <w:p w14:paraId="7EDBF066" w14:textId="091E96C3" w:rsidR="009D6532" w:rsidRDefault="009D6532" w:rsidP="00842BF2">
      <w:pPr>
        <w:pStyle w:val="Texto"/>
        <w:rPr>
          <w:ins w:id="5524" w:author="Regina Casanova" w:date="2018-06-20T13:15:00Z"/>
        </w:rPr>
      </w:pPr>
      <w:ins w:id="5525" w:author="Regina Casanova" w:date="2018-06-20T13:15:00Z">
        <w:r>
          <w:t xml:space="preserve">Cabe resaltar que en esta parte, algunos requerimientos que se encuentran detallados en la tabla de requerimientos no fueron considerados para las primeras versiones del prototipo. </w:t>
        </w:r>
      </w:ins>
      <w:ins w:id="5526" w:author="Regina Casanova" w:date="2018-06-20T13:16:00Z">
        <w:r>
          <w:t xml:space="preserve">Estos requerimientos eran los correspondientes a diferentes lenguajes con los que </w:t>
        </w:r>
      </w:ins>
      <w:ins w:id="5527" w:author="Regina Casanova" w:date="2018-06-20T13:17:00Z">
        <w:r>
          <w:t>debería</w:t>
        </w:r>
      </w:ins>
      <w:ins w:id="5528" w:author="Regina Casanova" w:date="2018-06-20T13:16:00Z">
        <w:r>
          <w:t xml:space="preserve"> contar el </w:t>
        </w:r>
      </w:ins>
      <w:ins w:id="5529" w:author="Regina Casanova" w:date="2018-07-29T19:16:00Z">
        <w:r w:rsidR="00F95B03">
          <w:t>aplicativo informático</w:t>
        </w:r>
      </w:ins>
      <w:ins w:id="5530" w:author="Regina Casanova" w:date="2018-06-20T13:17:00Z">
        <w:r>
          <w:t xml:space="preserve"> o</w:t>
        </w:r>
      </w:ins>
      <w:ins w:id="5531" w:author="Regina Casanova" w:date="2018-06-20T13:16:00Z">
        <w:r>
          <w:t xml:space="preserve"> </w:t>
        </w:r>
      </w:ins>
      <w:ins w:id="5532" w:author="Regina Casanova" w:date="2018-06-20T13:18:00Z">
        <w:r>
          <w:t>periodicidad</w:t>
        </w:r>
      </w:ins>
      <w:ins w:id="5533" w:author="Regina Casanova" w:date="2018-06-20T13:16:00Z">
        <w:r>
          <w:t xml:space="preserve"> de un </w:t>
        </w:r>
      </w:ins>
      <w:ins w:id="5534" w:author="Regina Casanova" w:date="2018-06-20T13:17:00Z">
        <w:r>
          <w:t xml:space="preserve">respaldo de la información almacenada dentro del </w:t>
        </w:r>
      </w:ins>
      <w:ins w:id="5535" w:author="Regina Casanova" w:date="2018-07-29T19:16:00Z">
        <w:r w:rsidR="00F95B03">
          <w:t>aplicativo informático</w:t>
        </w:r>
      </w:ins>
      <w:ins w:id="5536" w:author="Regina Casanova" w:date="2018-06-20T13:17:00Z">
        <w:r>
          <w:t>.</w:t>
        </w:r>
      </w:ins>
      <w:ins w:id="5537" w:author="Regina Casanova" w:date="2018-06-20T13:18:00Z">
        <w:r>
          <w:t xml:space="preserve"> Ellos no fueron considerados ya que el alcance de este proyecto </w:t>
        </w:r>
      </w:ins>
      <w:ins w:id="5538" w:author="Regina Casanova" w:date="2018-06-20T13:19:00Z">
        <w:r>
          <w:t xml:space="preserve">era menor a esos detalles que son de importancia para la implementación del </w:t>
        </w:r>
      </w:ins>
      <w:ins w:id="5539" w:author="Regina Casanova" w:date="2018-07-29T19:16:00Z">
        <w:r w:rsidR="00F95B03">
          <w:t>aplicativo informático</w:t>
        </w:r>
      </w:ins>
      <w:ins w:id="5540" w:author="Regina Casanova" w:date="2018-06-20T13:19:00Z">
        <w:r>
          <w:t xml:space="preserve"> mas no para la ideación del diseño del mismo.</w:t>
        </w:r>
      </w:ins>
    </w:p>
    <w:p w14:paraId="6B807925" w14:textId="0068FCAE" w:rsidR="007A411A" w:rsidRPr="00BA156B" w:rsidRDefault="00331B1D" w:rsidP="00842BF2">
      <w:pPr>
        <w:pStyle w:val="Texto"/>
      </w:pPr>
      <w:ins w:id="5541" w:author="Regina Casanova" w:date="2018-06-20T13:14:00Z">
        <w:r>
          <w:t xml:space="preserve">Con estas características de diseño </w:t>
        </w:r>
      </w:ins>
      <w:ins w:id="5542" w:author="Regina Casanova" w:date="2018-06-20T13:21:00Z">
        <w:r w:rsidR="009D6532">
          <w:t xml:space="preserve">definidas en pantallas a diseñarse, se </w:t>
        </w:r>
      </w:ins>
      <w:r w:rsidR="00B561E1" w:rsidRPr="00BA156B">
        <w:t xml:space="preserve">plantearon diversos </w:t>
      </w:r>
      <w:r w:rsidR="008D3E42" w:rsidRPr="00BA156B">
        <w:t>flujo</w:t>
      </w:r>
      <w:r w:rsidR="00B561E1" w:rsidRPr="00BA156B">
        <w:t>s</w:t>
      </w:r>
      <w:r w:rsidR="008D3E42" w:rsidRPr="00BA156B">
        <w:t xml:space="preserve"> que</w:t>
      </w:r>
      <w:r w:rsidR="00B561E1" w:rsidRPr="00BA156B">
        <w:t xml:space="preserve"> podría seguir cada tipo de usuario cuando usara el </w:t>
      </w:r>
      <w:del w:id="5543" w:author="Regina Casanova" w:date="2018-06-18T17:53:00Z">
        <w:r w:rsidR="00B561E1" w:rsidRPr="00BA156B" w:rsidDel="00E94926">
          <w:delText>sistema</w:delText>
        </w:r>
      </w:del>
      <w:ins w:id="5544" w:author="Regina Casanova" w:date="2018-07-29T19:16:00Z">
        <w:r w:rsidR="00F95B03">
          <w:t>aplicativo informático</w:t>
        </w:r>
      </w:ins>
      <w:r w:rsidR="00B561E1" w:rsidRPr="00BA156B">
        <w:t xml:space="preserve">, se realizaron varios </w:t>
      </w:r>
      <w:r w:rsidR="003E111A" w:rsidRPr="00BA156B">
        <w:t>para encontrar un</w:t>
      </w:r>
      <w:r w:rsidR="00C016D8" w:rsidRPr="00BA156B">
        <w:t xml:space="preserve"> </w:t>
      </w:r>
      <w:r w:rsidR="007A411A" w:rsidRPr="00BA156B">
        <w:t>f</w:t>
      </w:r>
      <w:r w:rsidR="003E111A" w:rsidRPr="00BA156B">
        <w:t>lujo que se adaptara a lo</w:t>
      </w:r>
      <w:r w:rsidR="00362A81" w:rsidRPr="00BA156B">
        <w:t>s</w:t>
      </w:r>
      <w:r w:rsidR="003E111A" w:rsidRPr="00BA156B">
        <w:t xml:space="preserve"> requerimientos</w:t>
      </w:r>
      <w:r w:rsidR="00362A81" w:rsidRPr="00BA156B">
        <w:t xml:space="preserve"> </w:t>
      </w:r>
      <w:r w:rsidR="003E111A" w:rsidRPr="00BA156B">
        <w:t>encontrado</w:t>
      </w:r>
      <w:r w:rsidR="00362A81" w:rsidRPr="00BA156B">
        <w:t xml:space="preserve">s por el investigador </w:t>
      </w:r>
      <w:r w:rsidR="003E111A" w:rsidRPr="00BA156B">
        <w:t>en</w:t>
      </w:r>
      <w:r w:rsidR="002F25C8" w:rsidRPr="00BA156B">
        <w:t xml:space="preserve"> cada tipo de usuario. Estos flujos se </w:t>
      </w:r>
      <w:r w:rsidR="00F855AA" w:rsidRPr="00BA156B">
        <w:t xml:space="preserve">utilizaron para saber cuáles </w:t>
      </w:r>
      <w:r w:rsidR="00D00DDC">
        <w:t>y cuá</w:t>
      </w:r>
      <w:r w:rsidR="00CC4980" w:rsidRPr="00BA156B">
        <w:t xml:space="preserve">ntas </w:t>
      </w:r>
      <w:r w:rsidR="00F855AA" w:rsidRPr="00BA156B">
        <w:t xml:space="preserve">eran las pantallas necesarias </w:t>
      </w:r>
      <w:r w:rsidR="00CC4980" w:rsidRPr="00BA156B">
        <w:t>a diseñar</w:t>
      </w:r>
      <w:r w:rsidR="00AD77F1" w:rsidRPr="00BA156B">
        <w:t xml:space="preserve"> en esta etapa. Una v</w:t>
      </w:r>
      <w:r w:rsidR="00766B86" w:rsidRPr="00BA156B">
        <w:t>ez</w:t>
      </w:r>
      <w:r w:rsidR="00B92B5C" w:rsidRPr="00BA156B">
        <w:t xml:space="preserve"> se tuvo </w:t>
      </w:r>
      <w:r w:rsidR="00766B86" w:rsidRPr="00BA156B">
        <w:t>delimitado</w:t>
      </w:r>
      <w:r w:rsidR="009D6532">
        <w:t>s los</w:t>
      </w:r>
      <w:r w:rsidR="00766B86" w:rsidRPr="00BA156B">
        <w:t xml:space="preserve"> flujo</w:t>
      </w:r>
      <w:r w:rsidR="009D6532">
        <w:t>s</w:t>
      </w:r>
      <w:r w:rsidR="00766B86" w:rsidRPr="00BA156B">
        <w:t xml:space="preserve"> a seguir en</w:t>
      </w:r>
      <w:r w:rsidR="00B92B5C" w:rsidRPr="00BA156B">
        <w:t xml:space="preserve"> cada tipo d</w:t>
      </w:r>
      <w:r w:rsidR="00D5095B" w:rsidRPr="00BA156B">
        <w:t xml:space="preserve">e usuario en el </w:t>
      </w:r>
      <w:ins w:id="5545" w:author="Regina Casanova" w:date="2018-07-29T19:16:00Z">
        <w:r w:rsidR="00F95B03">
          <w:t>aplicativo informático</w:t>
        </w:r>
      </w:ins>
      <w:r w:rsidR="00D5095B" w:rsidRPr="00BA156B">
        <w:t>, se determinó</w:t>
      </w:r>
      <w:r w:rsidR="00B92B5C" w:rsidRPr="00BA156B">
        <w:t xml:space="preserve"> que se diseñarían</w:t>
      </w:r>
      <w:r w:rsidR="00AD5B2F" w:rsidRPr="00BA156B">
        <w:t xml:space="preserve"> </w:t>
      </w:r>
      <w:r w:rsidR="00D5095B" w:rsidRPr="00BA156B">
        <w:t xml:space="preserve">15 pantallas para </w:t>
      </w:r>
      <w:r w:rsidR="001F439D" w:rsidRPr="00BA156B">
        <w:t xml:space="preserve">cumplir las </w:t>
      </w:r>
      <w:r w:rsidR="009D6532">
        <w:t>características de diseño antes planteadas</w:t>
      </w:r>
      <w:r w:rsidR="001F439D" w:rsidRPr="00BA156B">
        <w:t>.</w:t>
      </w:r>
      <w:del w:id="5546" w:author="Regina Casanova" w:date="2018-06-20T13:22:00Z">
        <w:r w:rsidR="001F439D" w:rsidRPr="00BA156B" w:rsidDel="009D6532">
          <w:delText xml:space="preserve"> Se </w:delText>
        </w:r>
        <w:r w:rsidR="00766B86" w:rsidRPr="00BA156B" w:rsidDel="009D6532">
          <w:delText>plantearon</w:delText>
        </w:r>
        <w:r w:rsidR="001F439D" w:rsidRPr="00BA156B" w:rsidDel="009D6532">
          <w:delText xml:space="preserve"> pantallas para el llenado de un nuevo tipo de solicitud</w:delText>
        </w:r>
        <w:r w:rsidR="00FA4EA4" w:rsidRPr="00BA156B" w:rsidDel="009D6532">
          <w:delText>, listado</w:delText>
        </w:r>
        <w:r w:rsidR="001F439D" w:rsidRPr="00BA156B" w:rsidDel="009D6532">
          <w:delText xml:space="preserve"> de </w:delText>
        </w:r>
        <w:r w:rsidR="00FA4EA4" w:rsidRPr="00BA156B" w:rsidDel="009D6532">
          <w:delText>solicitudes</w:delText>
        </w:r>
        <w:r w:rsidR="001F439D" w:rsidRPr="00BA156B" w:rsidDel="009D6532">
          <w:delText xml:space="preserve"> vigentes, </w:delText>
        </w:r>
        <w:r w:rsidR="00FA4EA4" w:rsidRPr="00BA156B" w:rsidDel="009D6532">
          <w:delText>listado de histórico de solicitudes, gestión de solicitudes vigentes y estadísticas.</w:delText>
        </w:r>
      </w:del>
      <w:r w:rsidR="001B1619" w:rsidRPr="00BA156B">
        <w:t xml:space="preserve"> Debido a que los tipos de usuario tienen </w:t>
      </w:r>
      <w:r w:rsidR="009D6532">
        <w:t>objetivos</w:t>
      </w:r>
      <w:del w:id="5547" w:author="Regina Casanova" w:date="2018-06-20T13:22:00Z">
        <w:r w:rsidR="001B1619" w:rsidRPr="00BA156B" w:rsidDel="009D6532">
          <w:delText>tareas</w:delText>
        </w:r>
      </w:del>
      <w:r w:rsidR="001B1619" w:rsidRPr="00BA156B">
        <w:t xml:space="preserve"> diferentes </w:t>
      </w:r>
      <w:r w:rsidR="00766B86" w:rsidRPr="00BA156B">
        <w:t>a</w:t>
      </w:r>
      <w:r w:rsidR="001B1619" w:rsidRPr="00BA156B">
        <w:t xml:space="preserve"> realizar, no todos van a poder acceder a las 15 </w:t>
      </w:r>
      <w:r w:rsidR="001B1619" w:rsidRPr="00BA156B">
        <w:lastRenderedPageBreak/>
        <w:t xml:space="preserve">pantallas </w:t>
      </w:r>
      <w:r w:rsidR="00766B86" w:rsidRPr="00BA156B">
        <w:t>diseñadas</w:t>
      </w:r>
      <w:r w:rsidR="00D00DDC">
        <w:t>, se delimitó</w:t>
      </w:r>
      <w:r w:rsidR="001B1619" w:rsidRPr="00BA156B">
        <w:t xml:space="preserve"> qu</w:t>
      </w:r>
      <w:r w:rsidR="00C93932">
        <w:t>e el acceso a las pantallas serí</w:t>
      </w:r>
      <w:r w:rsidR="001B1619" w:rsidRPr="00BA156B">
        <w:t>a de la siguiente manera:</w:t>
      </w:r>
    </w:p>
    <w:p w14:paraId="3AB47BB3" w14:textId="77777777" w:rsidR="001B1619" w:rsidRPr="00BA156B" w:rsidRDefault="001B1619" w:rsidP="00A50DD7">
      <w:pPr>
        <w:pStyle w:val="Texto"/>
        <w:numPr>
          <w:ilvl w:val="0"/>
          <w:numId w:val="31"/>
        </w:numPr>
      </w:pPr>
      <w:r w:rsidRPr="00BA156B">
        <w:t xml:space="preserve">Personal de SUSALUD: </w:t>
      </w:r>
      <w:proofErr w:type="spellStart"/>
      <w:r w:rsidRPr="00F916E3">
        <w:t>Login</w:t>
      </w:r>
      <w:proofErr w:type="spellEnd"/>
      <w:r w:rsidRPr="00BA156B">
        <w:t xml:space="preserve"> con usuario y contraseña, </w:t>
      </w:r>
      <w:r w:rsidR="00AD5B2F" w:rsidRPr="00BA156B">
        <w:t>estadísticas, listado de solicitudes vigentes, gestión de solicitudes e histórico de solicitudes.</w:t>
      </w:r>
    </w:p>
    <w:p w14:paraId="38FA5439" w14:textId="77777777" w:rsidR="001B1619" w:rsidRPr="00BA156B" w:rsidRDefault="001B1619" w:rsidP="00A50DD7">
      <w:pPr>
        <w:pStyle w:val="Texto"/>
        <w:numPr>
          <w:ilvl w:val="0"/>
          <w:numId w:val="31"/>
        </w:numPr>
      </w:pPr>
      <w:r w:rsidRPr="00BA156B">
        <w:t>Directivos</w:t>
      </w:r>
      <w:r w:rsidR="00AD5B2F" w:rsidRPr="00BA156B">
        <w:t xml:space="preserve"> y administrativos</w:t>
      </w:r>
      <w:r w:rsidRPr="00BA156B">
        <w:t xml:space="preserve"> de IPRESS: </w:t>
      </w:r>
      <w:proofErr w:type="spellStart"/>
      <w:r w:rsidRPr="00F916E3">
        <w:t>Login</w:t>
      </w:r>
      <w:proofErr w:type="spellEnd"/>
      <w:r w:rsidRPr="00BA156B">
        <w:t xml:space="preserve"> con usuario y contraseña, </w:t>
      </w:r>
      <w:r w:rsidR="00AD5B2F" w:rsidRPr="00BA156B">
        <w:t>nueva solicitud, estadísticas, gestión de solicitudes e histórico de solicitudes.</w:t>
      </w:r>
    </w:p>
    <w:p w14:paraId="58CD6354" w14:textId="7700972D" w:rsidR="00BA239F" w:rsidRPr="00842BF2" w:rsidRDefault="001B1619" w:rsidP="00A50DD7">
      <w:pPr>
        <w:pStyle w:val="Texto"/>
        <w:numPr>
          <w:ilvl w:val="0"/>
          <w:numId w:val="31"/>
        </w:numPr>
      </w:pPr>
      <w:r w:rsidRPr="00BA156B">
        <w:t xml:space="preserve">Ciudadanos: </w:t>
      </w:r>
      <w:proofErr w:type="spellStart"/>
      <w:r w:rsidRPr="00F916E3">
        <w:t>Login</w:t>
      </w:r>
      <w:proofErr w:type="spellEnd"/>
      <w:r w:rsidRPr="00BA156B">
        <w:t xml:space="preserve"> con Nº de DNI y Fechas de Nacimiento, </w:t>
      </w:r>
      <w:r w:rsidR="00AD5B2F" w:rsidRPr="00BA156B">
        <w:t>nueva solicitud, estadísticas, gestión de solicitudes e histórico de solicitudes.</w:t>
      </w:r>
    </w:p>
    <w:p w14:paraId="765CB12C" w14:textId="1E6F8722" w:rsidR="00F931EE" w:rsidRPr="00842BF2" w:rsidRDefault="00AD5B2F" w:rsidP="00842BF2">
      <w:pPr>
        <w:pStyle w:val="Texto"/>
      </w:pPr>
      <w:r w:rsidRPr="00BA156B">
        <w:t xml:space="preserve">Una vez que se </w:t>
      </w:r>
      <w:r w:rsidR="002E1E27" w:rsidRPr="00BA156B">
        <w:t>tenían</w:t>
      </w:r>
      <w:r w:rsidRPr="00BA156B">
        <w:t xml:space="preserve"> </w:t>
      </w:r>
      <w:r w:rsidR="00E345B1" w:rsidRPr="00BA156B">
        <w:t xml:space="preserve">definidas </w:t>
      </w:r>
      <w:r w:rsidRPr="00BA156B">
        <w:t xml:space="preserve">las pantallas </w:t>
      </w:r>
      <w:r w:rsidR="00E345B1" w:rsidRPr="00BA156B">
        <w:t>para ser mostradas a</w:t>
      </w:r>
      <w:r w:rsidRPr="00BA156B">
        <w:t xml:space="preserve"> cada tipo de usuario, se </w:t>
      </w:r>
      <w:r w:rsidR="002E1E27" w:rsidRPr="00BA156B">
        <w:t>procedió</w:t>
      </w:r>
      <w:r w:rsidRPr="00BA156B">
        <w:t xml:space="preserve"> a hacer los </w:t>
      </w:r>
      <w:proofErr w:type="spellStart"/>
      <w:r w:rsidRPr="00F916E3">
        <w:t>wireframes</w:t>
      </w:r>
      <w:proofErr w:type="spellEnd"/>
      <w:r w:rsidRPr="00BA156B">
        <w:t xml:space="preserve"> de ellas. </w:t>
      </w:r>
      <w:r w:rsidR="00465CE9">
        <w:t xml:space="preserve">Una muestra de estos </w:t>
      </w:r>
      <w:r w:rsidR="00D00DDC">
        <w:t>bocetos</w:t>
      </w:r>
      <w:r w:rsidR="00465CE9">
        <w:t xml:space="preserve"> se puede</w:t>
      </w:r>
      <w:r w:rsidR="00CB6202">
        <w:t xml:space="preserve"> ver en el Anexo 5.</w:t>
      </w:r>
    </w:p>
    <w:p w14:paraId="42482173" w14:textId="46AB3ED6" w:rsidR="00F609A6" w:rsidRPr="00842BF2" w:rsidRDefault="00F931EE" w:rsidP="00842BF2">
      <w:pPr>
        <w:pStyle w:val="Texto"/>
      </w:pPr>
      <w:r w:rsidRPr="00BA156B">
        <w:t>Para esta investigación se consideraron 5 tipos diferentes de estados que puede tener una solicitud, estos estados servirán para determinar en qué parte del proceso se encontraba la solicitud. Estos 5 estados fueron ‘Nuevo’, ‘Admitido’, ‘Infundado’, ‘En Proceso’ y ‘Solucionado’. Con el fin de filtrar los reclamos que no correspondían a la IPRESS don</w:t>
      </w:r>
      <w:r w:rsidR="00D00DDC">
        <w:t>de se estaba reclamando, se ideó</w:t>
      </w:r>
      <w:r w:rsidRPr="00BA156B">
        <w:t xml:space="preserve"> el estado ‘Nuevo’ para que su personal pueda determinar si es una solicitud admisible dentro de una determinada IPRESS. Si la solicitud era admisible, se le colocaba el estado ‘Admitido’ y cuando se empezarán a gestionar pasos para solucionar pasaría automáticamente a ‘En Proceso’. En caso de que no se considerará admisible, esta </w:t>
      </w:r>
      <w:r w:rsidRPr="00BA156B">
        <w:lastRenderedPageBreak/>
        <w:t>solicitud se consideraría ‘Infundado’ y se comunicaría con el ciudadano solicitante para que colocara su solicitud de manera correcta.</w:t>
      </w:r>
    </w:p>
    <w:p w14:paraId="643809B3" w14:textId="10718EC1" w:rsidR="00901DC8" w:rsidRPr="00BA156B" w:rsidRDefault="00766B86" w:rsidP="00842BF2">
      <w:pPr>
        <w:pStyle w:val="Texto"/>
      </w:pPr>
      <w:r w:rsidRPr="00BA156B">
        <w:t>Para los prototipos funcionales</w:t>
      </w:r>
      <w:r w:rsidR="00A901F3" w:rsidRPr="00BA156B">
        <w:t xml:space="preserve"> se </w:t>
      </w:r>
      <w:r w:rsidR="00203952" w:rsidRPr="00BA156B">
        <w:t>eligió</w:t>
      </w:r>
      <w:r w:rsidR="00A901F3" w:rsidRPr="00BA156B">
        <w:t xml:space="preserve"> la misma paleta de colores que utiliza actualmente SUSALUD para construir las primeras versiones del </w:t>
      </w:r>
      <w:del w:id="5548" w:author="Regina Casanova" w:date="2018-06-18T17:53:00Z">
        <w:r w:rsidR="00A901F3" w:rsidRPr="00BA156B" w:rsidDel="00E94926">
          <w:delText>sistema</w:delText>
        </w:r>
      </w:del>
      <w:ins w:id="5549" w:author="Regina Casanova" w:date="2018-07-29T19:16:00Z">
        <w:r w:rsidR="00F95B03">
          <w:t>aplicativo informático</w:t>
        </w:r>
      </w:ins>
      <w:r w:rsidR="00A901F3" w:rsidRPr="00BA156B">
        <w:t>.</w:t>
      </w:r>
      <w:r w:rsidR="005E5321" w:rsidRPr="00BA156B">
        <w:t xml:space="preserve"> </w:t>
      </w:r>
      <w:r w:rsidR="00F15F0B" w:rsidRPr="00BA156B">
        <w:t xml:space="preserve">Se </w:t>
      </w:r>
      <w:proofErr w:type="spellStart"/>
      <w:r w:rsidR="00F15F0B" w:rsidRPr="00BA156B">
        <w:t>prototiparon</w:t>
      </w:r>
      <w:proofErr w:type="spellEnd"/>
      <w:r w:rsidR="00F15F0B" w:rsidRPr="00BA156B">
        <w:t xml:space="preserve"> todas pantallas planteadas y se </w:t>
      </w:r>
      <w:r w:rsidR="00A901F3" w:rsidRPr="00BA156B">
        <w:t>hicieron copias de estas pantallas para poder realizar un flujo por cada tipo de usuario y que no hubiera confusión entre las pantallas planteadas.</w:t>
      </w:r>
      <w:r w:rsidR="000A31C1">
        <w:t xml:space="preserve"> </w:t>
      </w:r>
    </w:p>
    <w:p w14:paraId="54D8F876" w14:textId="3F226944" w:rsidR="000F72A9" w:rsidRPr="00BA156B" w:rsidRDefault="000A31C1" w:rsidP="00842BF2">
      <w:pPr>
        <w:pStyle w:val="Texto"/>
      </w:pPr>
      <w:r>
        <w:t xml:space="preserve">El flujo propuesto para los diferentes tipos de usuarios con la pantalla correspondiente a dicho paso se encuentra en el Anexo 6. </w:t>
      </w:r>
      <w:r w:rsidR="00901DC8" w:rsidRPr="00BA156B">
        <w:t>La versión final del prototipo se encuentra en</w:t>
      </w:r>
      <w:r w:rsidR="000F72A9" w:rsidRPr="00BA156B">
        <w:t>:</w:t>
      </w:r>
    </w:p>
    <w:p w14:paraId="78C9A94B" w14:textId="7B5620A6" w:rsidR="00F8187A" w:rsidRPr="00842BF2" w:rsidRDefault="00FF4692" w:rsidP="00842BF2">
      <w:pPr>
        <w:pStyle w:val="Texto"/>
        <w:jc w:val="center"/>
        <w:rPr>
          <w:sz w:val="16"/>
          <w:szCs w:val="16"/>
          <w:lang w:val="es-PE"/>
        </w:rPr>
      </w:pPr>
      <w:hyperlink r:id="rId17" w:anchor="g=1&amp;p=gestores" w:history="1">
        <w:r w:rsidR="000F72A9" w:rsidRPr="00BA156B">
          <w:rPr>
            <w:rStyle w:val="Hipervnculo"/>
            <w:lang w:val="es-PE"/>
          </w:rPr>
          <w:t>https://sx7lvw.axshare.com/</w:t>
        </w:r>
      </w:hyperlink>
    </w:p>
    <w:p w14:paraId="5B5FA429" w14:textId="2EDCB2A7" w:rsidR="00F8187A" w:rsidRPr="00BA156B" w:rsidRDefault="00F8187A" w:rsidP="009C3939">
      <w:pPr>
        <w:pStyle w:val="Ttulo2"/>
        <w:rPr>
          <w:lang w:val="es-PE"/>
        </w:rPr>
      </w:pPr>
      <w:bookmarkStart w:id="5550" w:name="_Toc520655730"/>
      <w:r w:rsidRPr="00BA156B">
        <w:rPr>
          <w:lang w:val="es-PE"/>
        </w:rPr>
        <w:t>Fase de Pruebas</w:t>
      </w:r>
      <w:bookmarkEnd w:id="5550"/>
    </w:p>
    <w:p w14:paraId="7B1CAEE0" w14:textId="01EACBE6" w:rsidR="006D0710" w:rsidRPr="00842BF2" w:rsidRDefault="00F8187A" w:rsidP="00842BF2">
      <w:pPr>
        <w:pStyle w:val="Texto"/>
      </w:pPr>
      <w:r w:rsidRPr="00BA156B">
        <w:t xml:space="preserve">En esta fase se concertaron entrevistas con 10 de los entrevistados de la primera ronda, no se pudo concretar </w:t>
      </w:r>
      <w:r w:rsidR="009F5AB0" w:rsidRPr="00BA156B">
        <w:t>visitas a</w:t>
      </w:r>
      <w:r w:rsidRPr="00BA156B">
        <w:t xml:space="preserve"> los otros 11 entrevistados debido a que no se encontraban disponibles. </w:t>
      </w:r>
      <w:r w:rsidR="00C556E9">
        <w:t>En su lugar</w:t>
      </w:r>
      <w:r w:rsidRPr="00BA156B">
        <w:t xml:space="preserve">, se entrevistaron a 5 personas </w:t>
      </w:r>
      <w:r w:rsidR="00C556E9">
        <w:t>extra</w:t>
      </w:r>
      <w:del w:id="5551" w:author="Regina Casanova" w:date="2018-06-20T17:01:00Z">
        <w:r w:rsidRPr="00BA156B" w:rsidDel="00C556E9">
          <w:delText>más</w:delText>
        </w:r>
      </w:del>
      <w:r w:rsidRPr="00BA156B">
        <w:t xml:space="preserve"> que cumplían con ser de uno de los tipos de usuarios antes mencionados. </w:t>
      </w:r>
      <w:r w:rsidR="0079477F" w:rsidRPr="00BA156B">
        <w:t>Para esta fase, todos los entrevistados fueron encontrados por conveniencia y se dividieron de la siguiente manera por tipo de usuario:</w:t>
      </w:r>
    </w:p>
    <w:p w14:paraId="166DCD46" w14:textId="77777777" w:rsidR="0079477F" w:rsidRPr="00BA156B" w:rsidRDefault="0079477F" w:rsidP="00A50DD7">
      <w:pPr>
        <w:pStyle w:val="Texto"/>
        <w:numPr>
          <w:ilvl w:val="0"/>
          <w:numId w:val="32"/>
        </w:numPr>
      </w:pPr>
      <w:r w:rsidRPr="00BA156B">
        <w:t xml:space="preserve">Personal de SUSALUD: 3 entrevistados en total. </w:t>
      </w:r>
    </w:p>
    <w:p w14:paraId="0D68C0B0" w14:textId="77777777" w:rsidR="0079477F" w:rsidRPr="00BA156B" w:rsidRDefault="0079477F" w:rsidP="00A50DD7">
      <w:pPr>
        <w:pStyle w:val="Texto"/>
        <w:numPr>
          <w:ilvl w:val="0"/>
          <w:numId w:val="32"/>
        </w:numPr>
      </w:pPr>
      <w:r w:rsidRPr="00BA156B">
        <w:t>Gestores de IPRESS: 6 entrevistados en total. Todos encontrados por referencia al ser informantes claves.</w:t>
      </w:r>
    </w:p>
    <w:p w14:paraId="32CD0AC6" w14:textId="12672056" w:rsidR="005F185B" w:rsidRPr="00842BF2" w:rsidRDefault="0079477F" w:rsidP="00A50DD7">
      <w:pPr>
        <w:pStyle w:val="Texto"/>
        <w:numPr>
          <w:ilvl w:val="0"/>
          <w:numId w:val="32"/>
        </w:numPr>
      </w:pPr>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p>
    <w:p w14:paraId="01271459" w14:textId="19504A21" w:rsidR="00757090" w:rsidRPr="00842BF2" w:rsidRDefault="00C95D94" w:rsidP="00842BF2">
      <w:pPr>
        <w:pStyle w:val="Texto"/>
      </w:pPr>
      <w:r w:rsidRPr="00BA156B">
        <w:t xml:space="preserve">De los 15 entrevistados, 9 fueron mujeres y 6 fueron hombres. De los 15, 3 se encontraban en el rango de edad entre 18 y 29 años de edad, 2 entre los 30 y los 49 años y 10 se encontraban entre los 50 y 64 años de edad. Los 15 se identificaron como personas tecnológicas ya que utilizan con frecuencia diaria dispositivos con conexión a internet. </w:t>
      </w:r>
      <w:r w:rsidR="005746B8" w:rsidRPr="00BA156B">
        <w:t>Todos manifestaron que se conectan por medio de un Smartphone</w:t>
      </w:r>
      <w:r w:rsidR="005F11B8" w:rsidRPr="00BA156B">
        <w:t>.</w:t>
      </w:r>
      <w:r w:rsidR="005746B8" w:rsidRPr="00BA156B">
        <w:t xml:space="preserve"> 3</w:t>
      </w:r>
      <w:r w:rsidR="005F11B8" w:rsidRPr="00BA156B">
        <w:t xml:space="preserve"> utilizan exclusivamente este dispositivo</w:t>
      </w:r>
      <w:r w:rsidR="005746B8" w:rsidRPr="00BA156B">
        <w:t xml:space="preserve"> </w:t>
      </w:r>
      <w:r w:rsidR="005F11B8" w:rsidRPr="00BA156B">
        <w:t>para conectarse a internet</w:t>
      </w:r>
      <w:r w:rsidR="005746B8" w:rsidRPr="00BA156B">
        <w:t>. Adicionalmente, 2 personas se conectan también por medio de una Tablet, 7 personas por medio de una computadora portátil o de escritorio y 3 personas manifestaron que se conectan a internet mediante Smartphone, Tablet y computadora portátil o de escritorio.</w:t>
      </w:r>
    </w:p>
    <w:p w14:paraId="636114B9" w14:textId="77777777" w:rsidR="003E0AA6" w:rsidRDefault="005F185B" w:rsidP="00842BF2">
      <w:pPr>
        <w:pStyle w:val="Texto"/>
        <w:rPr>
          <w:ins w:id="5552" w:author="Regina Casanova" w:date="2018-06-21T20:44:00Z"/>
        </w:rPr>
      </w:pPr>
      <w:r w:rsidRPr="00BA156B">
        <w:t xml:space="preserve">Dado que la metodología de </w:t>
      </w:r>
      <w:r w:rsidR="007A54FF" w:rsidRPr="00BA156B">
        <w:t>UCD</w:t>
      </w:r>
      <w:r w:rsidRPr="00BA156B">
        <w:t xml:space="preserve"> implica que la fase de prueba y la fase de diseño </w:t>
      </w:r>
      <w:r w:rsidR="000A2EE5" w:rsidRPr="00BA156B">
        <w:t>sean</w:t>
      </w:r>
      <w:r w:rsidRPr="00BA156B">
        <w:t xml:space="preserve"> iterativa</w:t>
      </w:r>
      <w:r w:rsidR="000A2EE5" w:rsidRPr="00BA156B">
        <w:t>s</w:t>
      </w:r>
      <w:r w:rsidRPr="00BA156B">
        <w:t xml:space="preserve">, se itero al menos una vez dependiendo de lo que se fue observando durante las pruebas. Para los gestores de IPRESS y ciudadanos se iteró 2 veces, siendo la primera entre el 3er y 4to entrevistado y la segunda fue una vez terminadas la 6ta prueba. En el caso del Personal de SUSALUD solo se pudo iterar 1 vez debido a que no se pudo encontrar más personal que estuviera disponible para hacer las pruebas durante el tiempo establecido para ellas. </w:t>
      </w:r>
    </w:p>
    <w:p w14:paraId="4A6B9641" w14:textId="595BE232" w:rsidR="002D5208" w:rsidRDefault="002D5208" w:rsidP="00842BF2">
      <w:pPr>
        <w:pStyle w:val="Texto"/>
        <w:rPr>
          <w:ins w:id="5553" w:author="Regina Casanova" w:date="2018-06-25T14:54:00Z"/>
        </w:rPr>
      </w:pPr>
      <w:ins w:id="5554" w:author="Regina Casanova" w:date="2018-06-21T20:44:00Z">
        <w:r>
          <w:t xml:space="preserve">El personal de SUSALUD </w:t>
        </w:r>
      </w:ins>
      <w:ins w:id="5555" w:author="Regina Casanova" w:date="2018-06-21T20:45:00Z">
        <w:r>
          <w:t xml:space="preserve">realizaron las tareas indicadas de la manera en que el investigador planteo en un inicio. Dieron comentarios acerca de cómo podía </w:t>
        </w:r>
        <w:r>
          <w:lastRenderedPageBreak/>
          <w:t xml:space="preserve">mejorarse </w:t>
        </w:r>
      </w:ins>
      <w:ins w:id="5556" w:author="Regina Casanova" w:date="2018-06-21T20:46:00Z">
        <w:r>
          <w:t>agrupándose</w:t>
        </w:r>
      </w:ins>
      <w:ins w:id="5557" w:author="Regina Casanova" w:date="2018-06-21T20:45:00Z">
        <w:r>
          <w:t xml:space="preserve"> </w:t>
        </w:r>
      </w:ins>
      <w:ins w:id="5558" w:author="Regina Casanova" w:date="2018-06-21T20:46:00Z">
        <w:r>
          <w:t xml:space="preserve">de forma diferente en el menú para que fuera más intuitivo, cosa que fue tomada para iteraciones con los otros tipos de usuarios adicionalmente. </w:t>
        </w:r>
        <w:r w:rsidR="007C0DFF">
          <w:t>Los problemas que encontraban en la agrupaci</w:t>
        </w:r>
      </w:ins>
      <w:ins w:id="5559" w:author="Regina Casanova" w:date="2018-06-21T20:47:00Z">
        <w:r w:rsidR="007C0DFF">
          <w:t xml:space="preserve">ón inicial que se había colocado, era por el uso de la palabra “Vigente” de forma repetitiva en dos sección distintas del prototipo. Mencionaron que, en el caso de solicitudes </w:t>
        </w:r>
      </w:ins>
      <w:ins w:id="5560" w:author="Regina Casanova" w:date="2018-06-21T20:48:00Z">
        <w:r w:rsidR="007C0DFF">
          <w:t>erróneamente</w:t>
        </w:r>
      </w:ins>
      <w:ins w:id="5561" w:author="Regina Casanova" w:date="2018-06-21T20:47:00Z">
        <w:r w:rsidR="007C0DFF">
          <w:t xml:space="preserve"> </w:t>
        </w:r>
      </w:ins>
      <w:ins w:id="5562" w:author="Regina Casanova" w:date="2018-06-21T20:48:00Z">
        <w:r w:rsidR="007C0DFF">
          <w:t>colocadas en cierto establecimiento de salud,</w:t>
        </w:r>
      </w:ins>
      <w:ins w:id="5563" w:author="Regina Casanova" w:date="2018-06-21T20:47:00Z">
        <w:r w:rsidR="007C0DFF">
          <w:t xml:space="preserve"> </w:t>
        </w:r>
      </w:ins>
      <w:ins w:id="5564" w:author="Regina Casanova" w:date="2018-06-21T20:48:00Z">
        <w:r w:rsidR="007C0DFF">
          <w:t>sería</w:t>
        </w:r>
      </w:ins>
      <w:ins w:id="5565" w:author="Regina Casanova" w:date="2018-06-21T20:47:00Z">
        <w:r w:rsidR="007C0DFF">
          <w:t xml:space="preserve"> adecuado poder derivar de manera rápida y sencilla</w:t>
        </w:r>
      </w:ins>
      <w:ins w:id="5566" w:author="Regina Casanova" w:date="2018-06-21T20:48:00Z">
        <w:r w:rsidR="007C0DFF">
          <w:t xml:space="preserve"> al establecimiento correcto. Sobre el estado de “Apelado”</w:t>
        </w:r>
      </w:ins>
      <w:ins w:id="5567" w:author="Regina Casanova" w:date="2018-06-21T20:49:00Z">
        <w:r w:rsidR="007C0DFF">
          <w:t xml:space="preserve"> </w:t>
        </w:r>
      </w:ins>
      <w:ins w:id="5568" w:author="Regina Casanova" w:date="2018-06-21T20:48:00Z">
        <w:r w:rsidR="007C0DFF">
          <w:t xml:space="preserve">les </w:t>
        </w:r>
      </w:ins>
      <w:ins w:id="5569" w:author="Regina Casanova" w:date="2018-06-21T20:49:00Z">
        <w:r w:rsidR="007C0DFF">
          <w:t>pareció</w:t>
        </w:r>
      </w:ins>
      <w:ins w:id="5570" w:author="Regina Casanova" w:date="2018-06-21T20:48:00Z">
        <w:r w:rsidR="007C0DFF">
          <w:t xml:space="preserve"> una </w:t>
        </w:r>
      </w:ins>
      <w:ins w:id="5571" w:author="Regina Casanova" w:date="2018-06-21T20:49:00Z">
        <w:r w:rsidR="007C0DFF">
          <w:t xml:space="preserve">interesante en la que SUSALUD podía ser partícipe del proceso, sin tener que estar guiando a la IPRESS en todo momento. En un caso con el personal de SUSALUD, no se </w:t>
        </w:r>
      </w:ins>
      <w:ins w:id="5572" w:author="Regina Casanova" w:date="2018-06-21T20:53:00Z">
        <w:r w:rsidR="007C0DFF">
          <w:t>comprendió</w:t>
        </w:r>
      </w:ins>
      <w:ins w:id="5573" w:author="Regina Casanova" w:date="2018-06-21T20:49:00Z">
        <w:r w:rsidR="001E2FF3">
          <w:t xml:space="preserve"> bien </w:t>
        </w:r>
      </w:ins>
      <w:ins w:id="5574" w:author="Regina Casanova" w:date="2018-06-21T21:01:00Z">
        <w:r w:rsidR="001E2FF3">
          <w:t>la semaforización</w:t>
        </w:r>
      </w:ins>
      <w:ins w:id="5575" w:author="Regina Casanova" w:date="2018-06-21T20:50:00Z">
        <w:r w:rsidR="007C0DFF">
          <w:t xml:space="preserve"> de los reclamos, ya que pensó que se </w:t>
        </w:r>
      </w:ins>
      <w:ins w:id="5576" w:author="Regina Casanova" w:date="2018-06-21T20:53:00Z">
        <w:r w:rsidR="007C0DFF">
          <w:t>atribuía</w:t>
        </w:r>
      </w:ins>
      <w:ins w:id="5577" w:author="Regina Casanova" w:date="2018-06-21T20:50:00Z">
        <w:r w:rsidR="007C0DFF">
          <w:t xml:space="preserve"> a de lo más sencillo a lo más difícil de resolver. Sin embargo, una vez explicado, explico que le parecía una buena forma de llamar la atención a los reclamos que necesitan m</w:t>
        </w:r>
      </w:ins>
      <w:ins w:id="5578" w:author="Regina Casanova" w:date="2018-06-21T20:51:00Z">
        <w:r w:rsidR="007C0DFF">
          <w:t>ás atención. Ninguno tuvo problemas con entender los elementos presentados en las pantallas y en el caso de la re-clasificación de reclamos, no dieron opiniones debido a que referenciaban que existe una nueva clasificaci</w:t>
        </w:r>
      </w:ins>
      <w:ins w:id="5579" w:author="Regina Casanova" w:date="2018-06-21T20:52:00Z">
        <w:r w:rsidR="007C0DFF">
          <w:t xml:space="preserve">ón de reclamos que se encontraba en ese momento en revisión y por ello preferían no opinar. Sobre colocar la palabra “Solicitudes” en el </w:t>
        </w:r>
      </w:ins>
      <w:ins w:id="5580" w:author="Regina Casanova" w:date="2018-06-21T20:53:00Z">
        <w:r w:rsidR="007C0DFF">
          <w:t>título</w:t>
        </w:r>
      </w:ins>
      <w:ins w:id="5581" w:author="Regina Casanova" w:date="2018-06-21T20:52:00Z">
        <w:r w:rsidR="007C0DFF">
          <w:t xml:space="preserve"> del </w:t>
        </w:r>
      </w:ins>
      <w:ins w:id="5582" w:author="Regina Casanova" w:date="2018-07-29T19:16:00Z">
        <w:r w:rsidR="00F95B03">
          <w:t>aplicativo informático</w:t>
        </w:r>
      </w:ins>
      <w:ins w:id="5583" w:author="Regina Casanova" w:date="2018-06-21T20:52:00Z">
        <w:r w:rsidR="007C0DFF">
          <w:t>, se mostraron de acuerdo ya que sigue el modelo que ellos cuentan actualmente.</w:t>
        </w:r>
      </w:ins>
    </w:p>
    <w:p w14:paraId="1703EC45" w14:textId="5F6461D3" w:rsidR="00E6095B" w:rsidRDefault="00E6095B">
      <w:pPr>
        <w:pStyle w:val="Cita"/>
        <w:rPr>
          <w:ins w:id="5584" w:author="Regina Casanova" w:date="2018-06-25T15:04:00Z"/>
          <w:lang w:val="es-PE"/>
        </w:rPr>
        <w:pPrChange w:id="5585" w:author="Regina Casanova" w:date="2018-06-25T15:03:00Z">
          <w:pPr>
            <w:pStyle w:val="Texto"/>
          </w:pPr>
        </w:pPrChange>
      </w:pPr>
      <w:ins w:id="5586" w:author="Regina Casanova" w:date="2018-06-25T15:04:00Z">
        <w:r w:rsidRPr="00E6095B">
          <w:rPr>
            <w:lang w:val="es-PE"/>
          </w:rPr>
          <w:t xml:space="preserve">"Estoy de acuerdo que primero uno </w:t>
        </w:r>
        <w:del w:id="5587" w:author="Luis Fernando Llanos Zavalaga" w:date="2018-07-10T16:13:00Z">
          <w:r w:rsidRPr="00E6095B" w:rsidDel="006B071F">
            <w:rPr>
              <w:lang w:val="es-PE"/>
            </w:rPr>
            <w:delText>deberia</w:delText>
          </w:r>
        </w:del>
      </w:ins>
      <w:ins w:id="5588" w:author="Luis Fernando Llanos Zavalaga" w:date="2018-07-10T16:13:00Z">
        <w:r w:rsidR="006B071F" w:rsidRPr="00E6095B">
          <w:rPr>
            <w:lang w:val="es-PE"/>
          </w:rPr>
          <w:t>debería</w:t>
        </w:r>
      </w:ins>
      <w:ins w:id="5589" w:author="Regina Casanova" w:date="2018-06-25T15:04:00Z">
        <w:r w:rsidRPr="00E6095B">
          <w:rPr>
            <w:lang w:val="es-PE"/>
          </w:rPr>
          <w:t xml:space="preserve"> presentar su inconformidad </w:t>
        </w:r>
        <w:del w:id="5590" w:author="Luis Fernando Llanos Zavalaga" w:date="2018-07-10T16:13:00Z">
          <w:r w:rsidRPr="00E6095B" w:rsidDel="006B071F">
            <w:rPr>
              <w:lang w:val="es-PE"/>
            </w:rPr>
            <w:delText>llamalo</w:delText>
          </w:r>
        </w:del>
      </w:ins>
      <w:ins w:id="5591" w:author="Luis Fernando Llanos Zavalaga" w:date="2018-07-10T16:13:00Z">
        <w:r w:rsidR="006B071F" w:rsidRPr="00E6095B">
          <w:rPr>
            <w:lang w:val="es-PE"/>
          </w:rPr>
          <w:t>llámalo</w:t>
        </w:r>
      </w:ins>
      <w:ins w:id="5592" w:author="Regina Casanova" w:date="2018-06-25T15:04:00Z">
        <w:r w:rsidRPr="00E6095B">
          <w:rPr>
            <w:lang w:val="es-PE"/>
          </w:rPr>
          <w:t xml:space="preserve"> reclamo o queja, no </w:t>
        </w:r>
        <w:del w:id="5593" w:author="Luis Fernando Llanos Zavalaga" w:date="2018-07-10T16:13:00Z">
          <w:r w:rsidRPr="00E6095B" w:rsidDel="006B071F">
            <w:rPr>
              <w:lang w:val="es-PE"/>
            </w:rPr>
            <w:delText>se</w:delText>
          </w:r>
        </w:del>
      </w:ins>
      <w:ins w:id="5594" w:author="Luis Fernando Llanos Zavalaga" w:date="2018-07-10T16:13:00Z">
        <w:r w:rsidR="006B071F" w:rsidRPr="00E6095B">
          <w:rPr>
            <w:lang w:val="es-PE"/>
          </w:rPr>
          <w:t>sé</w:t>
        </w:r>
      </w:ins>
      <w:ins w:id="5595" w:author="Regina Casanova" w:date="2018-06-25T15:04:00Z">
        <w:r w:rsidRPr="00E6095B">
          <w:rPr>
            <w:lang w:val="es-PE"/>
          </w:rPr>
          <w:t xml:space="preserve"> que, primero ante la IPRESS y si no </w:t>
        </w:r>
        <w:del w:id="5596" w:author="Luis Fernando Llanos Zavalaga" w:date="2018-07-10T16:13:00Z">
          <w:r w:rsidRPr="00E6095B" w:rsidDel="006B071F">
            <w:rPr>
              <w:lang w:val="es-PE"/>
            </w:rPr>
            <w:delText>estas</w:delText>
          </w:r>
        </w:del>
      </w:ins>
      <w:ins w:id="5597" w:author="Luis Fernando Llanos Zavalaga" w:date="2018-07-10T16:13:00Z">
        <w:r w:rsidR="006B071F" w:rsidRPr="00E6095B">
          <w:rPr>
            <w:lang w:val="es-PE"/>
          </w:rPr>
          <w:t>estás</w:t>
        </w:r>
      </w:ins>
      <w:ins w:id="5598" w:author="Regina Casanova" w:date="2018-06-25T15:04:00Z">
        <w:r w:rsidRPr="00E6095B">
          <w:rPr>
            <w:lang w:val="es-PE"/>
          </w:rPr>
          <w:t xml:space="preserve"> de acuerdo, ir a SUSALUD"</w:t>
        </w:r>
      </w:ins>
    </w:p>
    <w:p w14:paraId="205C5DA9" w14:textId="788F45E3" w:rsidR="00E6095B" w:rsidRPr="00E6095B" w:rsidRDefault="00E6095B">
      <w:pPr>
        <w:pStyle w:val="Cita"/>
        <w:rPr>
          <w:ins w:id="5599" w:author="Regina Casanova" w:date="2018-06-21T21:01:00Z"/>
          <w:lang w:val="es-PE"/>
          <w:rPrChange w:id="5600" w:author="Regina Casanova" w:date="2018-06-25T15:03:00Z">
            <w:rPr>
              <w:ins w:id="5601" w:author="Regina Casanova" w:date="2018-06-21T21:01:00Z"/>
            </w:rPr>
          </w:rPrChange>
        </w:rPr>
        <w:pPrChange w:id="5602" w:author="Regina Casanova" w:date="2018-06-25T15:03:00Z">
          <w:pPr>
            <w:pStyle w:val="Texto"/>
          </w:pPr>
        </w:pPrChange>
      </w:pPr>
      <w:ins w:id="5603" w:author="Regina Casanova" w:date="2018-06-25T15:03:00Z">
        <w:r w:rsidRPr="00E6095B">
          <w:rPr>
            <w:lang w:val="es-PE"/>
          </w:rPr>
          <w:lastRenderedPageBreak/>
          <w:t xml:space="preserve">"Se supone que Gestión de las Solicitudes es un detalle de las solicitudes vigentes no? Pero en </w:t>
        </w:r>
        <w:del w:id="5604" w:author="Luis Fernando Llanos Zavalaga" w:date="2018-07-10T16:13:00Z">
          <w:r w:rsidRPr="00E6095B" w:rsidDel="006B071F">
            <w:rPr>
              <w:lang w:val="es-PE"/>
            </w:rPr>
            <w:delText>Gestion</w:delText>
          </w:r>
        </w:del>
      </w:ins>
      <w:ins w:id="5605" w:author="Luis Fernando Llanos Zavalaga" w:date="2018-07-10T16:13:00Z">
        <w:r w:rsidR="006B071F" w:rsidRPr="00E6095B">
          <w:rPr>
            <w:lang w:val="es-PE"/>
          </w:rPr>
          <w:t>Gestión</w:t>
        </w:r>
      </w:ins>
      <w:ins w:id="5606" w:author="Regina Casanova" w:date="2018-06-25T15:03:00Z">
        <w:r w:rsidRPr="00E6095B">
          <w:rPr>
            <w:lang w:val="es-PE"/>
          </w:rPr>
          <w:t xml:space="preserve"> de Solicitudes tu abres y encuentras una pestaña de Nuevos y otra pestaña de Vigentes. O sea, otra vez Vigentes, no deberias tener la misma descripción en el detalle"</w:t>
        </w:r>
      </w:ins>
    </w:p>
    <w:p w14:paraId="48C33AC2" w14:textId="2C1A2BCD" w:rsidR="001E2FF3" w:rsidRDefault="00C514C4" w:rsidP="00842BF2">
      <w:pPr>
        <w:pStyle w:val="Texto"/>
        <w:rPr>
          <w:ins w:id="5607" w:author="Regina Casanova" w:date="2018-06-25T15:17:00Z"/>
        </w:rPr>
      </w:pPr>
      <w:ins w:id="5608" w:author="Regina Casanova" w:date="2018-06-21T21:02:00Z">
        <w:r>
          <w:t>En l</w:t>
        </w:r>
      </w:ins>
      <w:ins w:id="5609" w:author="Regina Casanova" w:date="2018-06-21T21:01:00Z">
        <w:r w:rsidR="001E2FF3">
          <w:t>os gestores de las IPRESS</w:t>
        </w:r>
      </w:ins>
      <w:ins w:id="5610" w:author="Regina Casanova" w:date="2018-06-21T21:02:00Z">
        <w:r>
          <w:t xml:space="preserve">, </w:t>
        </w:r>
      </w:ins>
      <w:ins w:id="5611" w:author="Regina Casanova" w:date="2018-06-21T21:03:00Z">
        <w:r>
          <w:t>se presentaron dos</w:t>
        </w:r>
      </w:ins>
      <w:ins w:id="5612" w:author="Regina Casanova" w:date="2018-06-21T21:02:00Z">
        <w:r>
          <w:t xml:space="preserve"> de casos en los que se tuvo que guiar un poco </w:t>
        </w:r>
      </w:ins>
      <w:ins w:id="5613" w:author="Regina Casanova" w:date="2018-06-21T21:36:00Z">
        <w:r w:rsidR="00B11AB1">
          <w:t>en la</w:t>
        </w:r>
      </w:ins>
      <w:ins w:id="5614" w:author="Regina Casanova" w:date="2018-06-21T21:02:00Z">
        <w:r w:rsidR="00B11AB1">
          <w:t xml:space="preserve"> interac</w:t>
        </w:r>
      </w:ins>
      <w:ins w:id="5615" w:author="Regina Casanova" w:date="2018-06-21T21:36:00Z">
        <w:r w:rsidR="00B11AB1">
          <w:t>ción</w:t>
        </w:r>
      </w:ins>
      <w:ins w:id="5616" w:author="Regina Casanova" w:date="2018-06-21T21:02:00Z">
        <w:r>
          <w:t xml:space="preserve"> con el prototipo</w:t>
        </w:r>
      </w:ins>
      <w:ins w:id="5617" w:author="Regina Casanova" w:date="2018-06-21T21:03:00Z">
        <w:r>
          <w:t xml:space="preserve"> pero lograron entender de manera correcta los objetivos de cada pantalla, el resto de gestores no presentaron problema</w:t>
        </w:r>
      </w:ins>
      <w:ins w:id="5618" w:author="Regina Casanova" w:date="2018-06-21T21:35:00Z">
        <w:r w:rsidR="00B11AB1">
          <w:t>s</w:t>
        </w:r>
      </w:ins>
      <w:ins w:id="5619" w:author="Regina Casanova" w:date="2018-06-21T21:03:00Z">
        <w:r>
          <w:t xml:space="preserve"> en interactuar con el sistema</w:t>
        </w:r>
      </w:ins>
      <w:ins w:id="5620" w:author="Regina Casanova" w:date="2018-06-21T21:09:00Z">
        <w:r>
          <w:t xml:space="preserve"> y comprender el objetivo de cada pantalla. Sobre la resolución de tareas, hubo un gestor que propuso pantallas adicionales para hacer m</w:t>
        </w:r>
      </w:ins>
      <w:ins w:id="5621" w:author="Regina Casanova" w:date="2018-06-21T21:10:00Z">
        <w:r>
          <w:t>ás especifica la búsqueda de información</w:t>
        </w:r>
        <w:r w:rsidR="00487969">
          <w:t xml:space="preserve">, </w:t>
        </w:r>
      </w:ins>
      <w:ins w:id="5622" w:author="Regina Casanova" w:date="2018-06-21T21:36:00Z">
        <w:r w:rsidR="00487969">
          <w:t>lo cual</w:t>
        </w:r>
      </w:ins>
      <w:ins w:id="5623" w:author="Regina Casanova" w:date="2018-06-21T21:10:00Z">
        <w:r>
          <w:t xml:space="preserve"> probablemente se debía a conveniencia y rapidez. </w:t>
        </w:r>
      </w:ins>
      <w:ins w:id="5624" w:author="Regina Casanova" w:date="2018-06-21T21:16:00Z">
        <w:r>
          <w:t xml:space="preserve">Sobre la re-clasificación de reclamos, </w:t>
        </w:r>
      </w:ins>
      <w:ins w:id="5625" w:author="Regina Casanova" w:date="2018-06-21T21:17:00Z">
        <w:r w:rsidR="001272F0">
          <w:t xml:space="preserve">algunos gestores tuvieron un poco de dificultades para poder interactuar con el servicio web donde se estaba mostrando la clasificación, </w:t>
        </w:r>
      </w:ins>
      <w:ins w:id="5626" w:author="Regina Casanova" w:date="2018-06-21T21:36:00Z">
        <w:r w:rsidR="00487969">
          <w:t>luego</w:t>
        </w:r>
      </w:ins>
      <w:ins w:id="5627" w:author="Regina Casanova" w:date="2018-06-21T21:17:00Z">
        <w:r w:rsidR="001272F0">
          <w:t xml:space="preserve"> revisaron las </w:t>
        </w:r>
      </w:ins>
      <w:ins w:id="5628" w:author="Regina Casanova" w:date="2018-06-21T21:18:00Z">
        <w:r w:rsidR="001272F0">
          <w:t>categorías</w:t>
        </w:r>
      </w:ins>
      <w:ins w:id="5629" w:author="Regina Casanova" w:date="2018-06-21T21:17:00Z">
        <w:r w:rsidR="001272F0">
          <w:t xml:space="preserve"> </w:t>
        </w:r>
      </w:ins>
      <w:ins w:id="5630" w:author="Regina Casanova" w:date="2018-06-21T21:18:00Z">
        <w:r w:rsidR="00487969">
          <w:t xml:space="preserve">planteadas </w:t>
        </w:r>
      </w:ins>
      <w:ins w:id="5631" w:author="Regina Casanova" w:date="2018-06-21T21:36:00Z">
        <w:r w:rsidR="00487969">
          <w:t>y</w:t>
        </w:r>
      </w:ins>
      <w:ins w:id="5632" w:author="Regina Casanova" w:date="2018-06-21T21:18:00Z">
        <w:r w:rsidR="001272F0">
          <w:t xml:space="preserve"> no indicaron cambios ante la clasificaci</w:t>
        </w:r>
      </w:ins>
      <w:ins w:id="5633" w:author="Regina Casanova" w:date="2018-06-21T21:19:00Z">
        <w:r w:rsidR="001272F0">
          <w:t>ón presentada.</w:t>
        </w:r>
      </w:ins>
      <w:ins w:id="5634" w:author="Regina Casanova" w:date="2018-06-21T21:20:00Z">
        <w:r w:rsidR="001272F0">
          <w:t xml:space="preserve"> La idea de un </w:t>
        </w:r>
      </w:ins>
      <w:ins w:id="5635" w:author="Regina Casanova" w:date="2018-06-21T21:21:00Z">
        <w:r w:rsidR="001272F0">
          <w:t xml:space="preserve">sistema centralizado les </w:t>
        </w:r>
      </w:ins>
      <w:ins w:id="5636" w:author="Regina Casanova" w:date="2018-06-21T21:25:00Z">
        <w:r w:rsidR="001272F0">
          <w:t>pareció</w:t>
        </w:r>
      </w:ins>
      <w:ins w:id="5637" w:author="Regina Casanova" w:date="2018-06-21T21:21:00Z">
        <w:r w:rsidR="001272F0">
          <w:t xml:space="preserve"> atractiva y tuvieron comentarios positivos </w:t>
        </w:r>
        <w:r w:rsidR="00487969">
          <w:t>acerca del prototipo presentado</w:t>
        </w:r>
      </w:ins>
      <w:ins w:id="5638" w:author="Regina Casanova" w:date="2018-06-21T21:37:00Z">
        <w:r w:rsidR="00487969">
          <w:t>. P</w:t>
        </w:r>
      </w:ins>
      <w:ins w:id="5639" w:author="Regina Casanova" w:date="2018-06-21T21:21:00Z">
        <w:r w:rsidR="001272F0">
          <w:t>resentaron algunos inconvenientes en la ubicació</w:t>
        </w:r>
      </w:ins>
      <w:ins w:id="5640" w:author="Regina Casanova" w:date="2018-06-21T21:22:00Z">
        <w:r w:rsidR="001272F0">
          <w:t>n</w:t>
        </w:r>
      </w:ins>
      <w:ins w:id="5641" w:author="Regina Casanova" w:date="2018-06-21T21:21:00Z">
        <w:r w:rsidR="001272F0">
          <w:t xml:space="preserve"> de c</w:t>
        </w:r>
        <w:r w:rsidR="00487969">
          <w:t xml:space="preserve">iertos elementos en el paso de </w:t>
        </w:r>
      </w:ins>
      <w:ins w:id="5642" w:author="Regina Casanova" w:date="2018-06-21T21:37:00Z">
        <w:r w:rsidR="00487969">
          <w:t>“C</w:t>
        </w:r>
      </w:ins>
      <w:ins w:id="5643" w:author="Regina Casanova" w:date="2018-06-21T21:21:00Z">
        <w:r w:rsidR="001272F0">
          <w:t>ontacto</w:t>
        </w:r>
      </w:ins>
      <w:ins w:id="5644" w:author="Regina Casanova" w:date="2018-06-21T21:37:00Z">
        <w:r w:rsidR="00487969">
          <w:t>”</w:t>
        </w:r>
      </w:ins>
      <w:ins w:id="5645" w:author="Regina Casanova" w:date="2018-06-21T21:21:00Z">
        <w:r w:rsidR="001272F0">
          <w:t xml:space="preserve"> del ciudadano solicitante </w:t>
        </w:r>
      </w:ins>
      <w:ins w:id="5646" w:author="Regina Casanova" w:date="2018-06-21T21:33:00Z">
        <w:r w:rsidR="00B11AB1">
          <w:t>y con algunos links que se encontraban mal colocados</w:t>
        </w:r>
      </w:ins>
      <w:ins w:id="5647" w:author="Regina Casanova" w:date="2018-06-21T21:37:00Z">
        <w:r w:rsidR="00487969">
          <w:t xml:space="preserve"> que fueron solucionados en la siguiente iteración.</w:t>
        </w:r>
      </w:ins>
      <w:ins w:id="5648" w:author="Regina Casanova" w:date="2018-06-21T21:33:00Z">
        <w:r w:rsidR="00487969">
          <w:t xml:space="preserve"> </w:t>
        </w:r>
      </w:ins>
      <w:ins w:id="5649" w:author="Regina Casanova" w:date="2018-06-21T21:37:00Z">
        <w:r w:rsidR="00487969">
          <w:t>S</w:t>
        </w:r>
      </w:ins>
      <w:ins w:id="5650" w:author="Regina Casanova" w:date="2018-06-21T21:33:00Z">
        <w:r w:rsidR="00B11AB1">
          <w:t>ugirieron pequeños cambios de texto</w:t>
        </w:r>
      </w:ins>
      <w:ins w:id="5651" w:author="Regina Casanova" w:date="2018-06-21T21:37:00Z">
        <w:r w:rsidR="00487969">
          <w:t>s</w:t>
        </w:r>
      </w:ins>
      <w:ins w:id="5652" w:author="Regina Casanova" w:date="2018-06-21T21:33:00Z">
        <w:r w:rsidR="00B11AB1">
          <w:t xml:space="preserve"> en el formulario para que fuera m</w:t>
        </w:r>
      </w:ins>
      <w:ins w:id="5653" w:author="Regina Casanova" w:date="2018-06-21T21:34:00Z">
        <w:r w:rsidR="00B11AB1">
          <w:t>ás comprensible.</w:t>
        </w:r>
      </w:ins>
      <w:ins w:id="5654" w:author="Regina Casanova" w:date="2018-06-21T21:22:00Z">
        <w:r w:rsidR="00B11AB1">
          <w:t xml:space="preserve"> </w:t>
        </w:r>
      </w:ins>
      <w:ins w:id="5655" w:author="Regina Casanova" w:date="2018-06-21T21:34:00Z">
        <w:r w:rsidR="00B11AB1">
          <w:t>U</w:t>
        </w:r>
      </w:ins>
      <w:ins w:id="5656" w:author="Regina Casanova" w:date="2018-06-21T21:22:00Z">
        <w:r w:rsidR="001272F0">
          <w:t>n gestor propuso el estado de “No Solucionable” para poder clasificar reclamos que no depende</w:t>
        </w:r>
      </w:ins>
      <w:ins w:id="5657" w:author="Regina Casanova" w:date="2018-06-21T21:38:00Z">
        <w:r w:rsidR="00487969">
          <w:t>n enteramente</w:t>
        </w:r>
      </w:ins>
      <w:ins w:id="5658" w:author="Regina Casanova" w:date="2018-06-21T21:22:00Z">
        <w:r w:rsidR="001272F0">
          <w:t xml:space="preserve"> de la jurisdicci</w:t>
        </w:r>
      </w:ins>
      <w:ins w:id="5659" w:author="Regina Casanova" w:date="2018-06-21T21:23:00Z">
        <w:r w:rsidR="001272F0">
          <w:t>ón de la I</w:t>
        </w:r>
        <w:r w:rsidR="00487969">
          <w:t>PRESS</w:t>
        </w:r>
      </w:ins>
      <w:ins w:id="5660" w:author="Regina Casanova" w:date="2018-06-21T21:38:00Z">
        <w:r w:rsidR="00487969">
          <w:t>.</w:t>
        </w:r>
      </w:ins>
      <w:ins w:id="5661" w:author="Regina Casanova" w:date="2018-06-21T21:23:00Z">
        <w:r w:rsidR="00487969">
          <w:t xml:space="preserve"> </w:t>
        </w:r>
      </w:ins>
      <w:ins w:id="5662" w:author="Regina Casanova" w:date="2018-06-21T21:38:00Z">
        <w:r w:rsidR="00487969">
          <w:t>L</w:t>
        </w:r>
      </w:ins>
      <w:ins w:id="5663" w:author="Regina Casanova" w:date="2018-06-21T21:23:00Z">
        <w:r w:rsidR="001272F0">
          <w:t xml:space="preserve">a semaforización de los reclamos les </w:t>
        </w:r>
      </w:ins>
      <w:ins w:id="5664" w:author="Regina Casanova" w:date="2018-06-21T21:24:00Z">
        <w:r w:rsidR="001272F0">
          <w:t>pareció</w:t>
        </w:r>
      </w:ins>
      <w:ins w:id="5665" w:author="Regina Casanova" w:date="2018-06-21T21:23:00Z">
        <w:r w:rsidR="001272F0">
          <w:t xml:space="preserve"> conveniente y comentaron que, aunque les es de gran utilidad el poder ver el historial del ciudadano solicitante, va </w:t>
        </w:r>
        <w:r w:rsidR="001272F0">
          <w:lastRenderedPageBreak/>
          <w:t>a necesitar capacitaci</w:t>
        </w:r>
      </w:ins>
      <w:ins w:id="5666" w:author="Regina Casanova" w:date="2018-06-21T21:24:00Z">
        <w:r w:rsidR="001272F0">
          <w:t>ón para que el personal de la PAUS pueda manejarlo de forma conveniente.</w:t>
        </w:r>
      </w:ins>
      <w:ins w:id="5667" w:author="Regina Casanova" w:date="2018-06-21T21:28:00Z">
        <w:r w:rsidR="001272F0">
          <w:t xml:space="preserve"> Como observaciones hacia la herramienta, mencionaron que </w:t>
        </w:r>
      </w:ins>
      <w:ins w:id="5668" w:author="Regina Casanova" w:date="2018-06-21T21:32:00Z">
        <w:r w:rsidR="00B11AB1">
          <w:t>debería</w:t>
        </w:r>
      </w:ins>
      <w:ins w:id="5669" w:author="Regina Casanova" w:date="2018-06-21T21:28:00Z">
        <w:r w:rsidR="001272F0">
          <w:t xml:space="preserve"> </w:t>
        </w:r>
        <w:r w:rsidR="00487969">
          <w:t xml:space="preserve">diferenciarse </w:t>
        </w:r>
      </w:ins>
      <w:ins w:id="5670" w:author="Regina Casanova" w:date="2018-06-21T21:38:00Z">
        <w:r w:rsidR="00487969">
          <w:t>los</w:t>
        </w:r>
      </w:ins>
      <w:ins w:id="5671" w:author="Regina Casanova" w:date="2018-06-21T21:28:00Z">
        <w:r w:rsidR="00B11AB1">
          <w:t xml:space="preserve"> link de entrada para los distintos tipos de usuarios, solo hubo un caso en que se encontraba a favor de poder presentar solicitudes de manera </w:t>
        </w:r>
      </w:ins>
      <w:ins w:id="5672" w:author="Regina Casanova" w:date="2018-06-21T21:29:00Z">
        <w:r w:rsidR="00B11AB1">
          <w:t>anónima</w:t>
        </w:r>
      </w:ins>
      <w:ins w:id="5673" w:author="Regina Casanova" w:date="2018-06-21T21:28:00Z">
        <w:r w:rsidR="00B11AB1">
          <w:t xml:space="preserve"> </w:t>
        </w:r>
      </w:ins>
      <w:ins w:id="5674" w:author="Regina Casanova" w:date="2018-06-21T21:29:00Z">
        <w:r w:rsidR="00B11AB1">
          <w:t>y no se encontraba tan conforme con la identificaci</w:t>
        </w:r>
      </w:ins>
      <w:ins w:id="5675" w:author="Regina Casanova" w:date="2018-06-21T21:30:00Z">
        <w:r w:rsidR="00B11AB1">
          <w:t xml:space="preserve">ón inicial del ciudadano. Acerca del estado “Nuevo” para admitir solicitudes dependiendo de si corresponden o no al establecimiento, algunos no comprendieron el estado de una manera directa y tuvo que ser explicada. </w:t>
        </w:r>
      </w:ins>
      <w:ins w:id="5676" w:author="Regina Casanova" w:date="2018-06-21T21:39:00Z">
        <w:r w:rsidR="00FB6BB3">
          <w:t>Una vez comprendido dicho estado, sugirieron la opción de derivación hacia el establecimiento adecuado.</w:t>
        </w:r>
      </w:ins>
    </w:p>
    <w:p w14:paraId="5FF061C9" w14:textId="459A6442" w:rsidR="006B6B9E" w:rsidRDefault="006B6B9E">
      <w:pPr>
        <w:pStyle w:val="Cita"/>
        <w:rPr>
          <w:ins w:id="5677" w:author="Regina Casanova" w:date="2018-06-25T16:47:00Z"/>
        </w:rPr>
        <w:pPrChange w:id="5678" w:author="Regina Casanova" w:date="2018-06-25T16:21:00Z">
          <w:pPr>
            <w:pStyle w:val="Texto"/>
          </w:pPr>
        </w:pPrChange>
      </w:pPr>
      <w:ins w:id="5679" w:author="Regina Casanova" w:date="2018-06-25T16:21:00Z">
        <w:r w:rsidRPr="006B6B9E">
          <w:t>" Esta bien que</w:t>
        </w:r>
        <w:r>
          <w:t xml:space="preserve"> en</w:t>
        </w:r>
        <w:r w:rsidRPr="006B6B9E">
          <w:t xml:space="preserve"> la hoja resumen jale la información </w:t>
        </w:r>
        <w:r>
          <w:t>n</w:t>
        </w:r>
        <w:r w:rsidRPr="006B6B9E">
          <w:t>o tienes que escribir de nuevo porque el tiempo de espera cuenta, quizás los pacientes de atrás se están</w:t>
        </w:r>
        <w:r>
          <w:t xml:space="preserve"> quejando.</w:t>
        </w:r>
        <w:r w:rsidRPr="006B6B9E">
          <w:t>"</w:t>
        </w:r>
      </w:ins>
    </w:p>
    <w:p w14:paraId="206DF457" w14:textId="5B530021" w:rsidR="00EE36D6" w:rsidRPr="00EE36D6" w:rsidRDefault="00EE36D6">
      <w:pPr>
        <w:pStyle w:val="Cita"/>
        <w:rPr>
          <w:ins w:id="5680" w:author="Regina Casanova" w:date="2018-06-25T15:16:00Z"/>
        </w:rPr>
        <w:pPrChange w:id="5681" w:author="Regina Casanova" w:date="2018-06-25T16:47:00Z">
          <w:pPr>
            <w:pStyle w:val="Texto"/>
          </w:pPr>
        </w:pPrChange>
      </w:pPr>
      <w:ins w:id="5682" w:author="Regina Casanova" w:date="2018-06-25T16:47:00Z">
        <w:r w:rsidRPr="00EE36D6">
          <w:t xml:space="preserve">"Esto también </w:t>
        </w:r>
        <w:del w:id="5683" w:author="Luis Fernando Llanos Zavalaga" w:date="2018-07-10T16:14:00Z">
          <w:r w:rsidRPr="00EE36D6" w:rsidDel="006B071F">
            <w:delText>esta</w:delText>
          </w:r>
        </w:del>
      </w:ins>
      <w:ins w:id="5684" w:author="Luis Fernando Llanos Zavalaga" w:date="2018-07-10T16:14:00Z">
        <w:r w:rsidR="006B071F" w:rsidRPr="00EE36D6">
          <w:t>está</w:t>
        </w:r>
      </w:ins>
      <w:ins w:id="5685" w:author="Regina Casanova" w:date="2018-06-25T16:47:00Z">
        <w:r w:rsidRPr="00EE36D6">
          <w:t xml:space="preserve"> interesante, porque </w:t>
        </w:r>
      </w:ins>
      <w:ins w:id="5686" w:author="Regina Casanova" w:date="2018-06-25T16:48:00Z">
        <w:r w:rsidRPr="00EE36D6">
          <w:t>últimamente</w:t>
        </w:r>
      </w:ins>
      <w:ins w:id="5687" w:author="Regina Casanova" w:date="2018-06-25T16:47:00Z">
        <w:r w:rsidRPr="00EE36D6">
          <w:t xml:space="preserve"> </w:t>
        </w:r>
      </w:ins>
      <w:ins w:id="5688" w:author="Regina Casanova" w:date="2018-06-25T16:48:00Z">
        <w:r w:rsidRPr="00EE36D6">
          <w:t>están</w:t>
        </w:r>
      </w:ins>
      <w:ins w:id="5689" w:author="Regina Casanova" w:date="2018-06-25T16:47:00Z">
        <w:r w:rsidRPr="00EE36D6">
          <w:t xml:space="preserve"> exigiendo que tiene que llegarte una respuesta en cambio antes era una respuesta verbal, ahora es por escrito y detallado como esta </w:t>
        </w:r>
      </w:ins>
      <w:ins w:id="5690" w:author="Regina Casanova" w:date="2018-06-25T16:48:00Z">
        <w:r w:rsidRPr="00EE36D6">
          <w:t>acá</w:t>
        </w:r>
      </w:ins>
      <w:ins w:id="5691" w:author="Regina Casanova" w:date="2018-06-25T16:47:00Z">
        <w:r w:rsidRPr="00EE36D6">
          <w:t xml:space="preserve">, con fecha y lo que se </w:t>
        </w:r>
      </w:ins>
      <w:ins w:id="5692" w:author="Regina Casanova" w:date="2018-06-25T16:48:00Z">
        <w:r w:rsidRPr="00EE36D6">
          <w:t>realizó</w:t>
        </w:r>
      </w:ins>
      <w:ins w:id="5693" w:author="Regina Casanova" w:date="2018-06-25T16:47:00Z">
        <w:r w:rsidRPr="00EE36D6">
          <w:t>"</w:t>
        </w:r>
      </w:ins>
    </w:p>
    <w:p w14:paraId="4C47D3EB" w14:textId="3669F505" w:rsidR="00DE3DBA" w:rsidRDefault="003B1064" w:rsidP="00842BF2">
      <w:pPr>
        <w:pStyle w:val="Texto"/>
        <w:rPr>
          <w:ins w:id="5694" w:author="Regina Casanova" w:date="2018-06-25T17:02:00Z"/>
        </w:rPr>
      </w:pPr>
      <w:ins w:id="5695" w:author="Regina Casanova" w:date="2018-06-22T10:50:00Z">
        <w:r>
          <w:t xml:space="preserve">En las pruebas de los ciudadanos </w:t>
        </w:r>
      </w:ins>
      <w:ins w:id="5696" w:author="Regina Casanova" w:date="2018-06-22T10:51:00Z">
        <w:r>
          <w:t>se vio que no tuvieron dificultades con interactuar con el prototipo</w:t>
        </w:r>
      </w:ins>
      <w:ins w:id="5697" w:author="Regina Casanova" w:date="2018-06-22T10:52:00Z">
        <w:r>
          <w:t>.</w:t>
        </w:r>
      </w:ins>
      <w:ins w:id="5698" w:author="Regina Casanova" w:date="2018-06-22T10:51:00Z">
        <w:r>
          <w:t xml:space="preserve"> </w:t>
        </w:r>
      </w:ins>
      <w:ins w:id="5699" w:author="Regina Casanova" w:date="2018-06-22T10:52:00Z">
        <w:r>
          <w:t>H</w:t>
        </w:r>
      </w:ins>
      <w:ins w:id="5700" w:author="Regina Casanova" w:date="2018-06-22T10:51:00Z">
        <w:r>
          <w:t xml:space="preserve">ubieron algunos comentarios sobre algunos textos </w:t>
        </w:r>
      </w:ins>
      <w:ins w:id="5701" w:author="Regina Casanova" w:date="2018-06-22T10:52:00Z">
        <w:r>
          <w:t>en donde</w:t>
        </w:r>
      </w:ins>
      <w:ins w:id="5702" w:author="Regina Casanova" w:date="2018-06-22T10:51:00Z">
        <w:r>
          <w:t xml:space="preserve"> no se comprendía sobre </w:t>
        </w:r>
      </w:ins>
      <w:ins w:id="5703" w:author="Regina Casanova" w:date="2018-06-22T10:52:00Z">
        <w:r>
          <w:t>qué</w:t>
        </w:r>
      </w:ins>
      <w:ins w:id="5704" w:author="Regina Casanova" w:date="2018-06-22T10:51:00Z">
        <w:r>
          <w:t xml:space="preserve"> se </w:t>
        </w:r>
      </w:ins>
      <w:ins w:id="5705" w:author="Regina Casanova" w:date="2018-06-25T16:40:00Z">
        <w:r w:rsidR="00EE36D6">
          <w:t>referían</w:t>
        </w:r>
      </w:ins>
      <w:ins w:id="5706" w:author="Regina Casanova" w:date="2018-06-22T10:51:00Z">
        <w:r>
          <w:t xml:space="preserve">, estos comentarios ayudaron </w:t>
        </w:r>
      </w:ins>
      <w:ins w:id="5707" w:author="Regina Casanova" w:date="2018-06-22T10:52:00Z">
        <w:r>
          <w:t>para poder hacerlos más específicos y evitar inconvenientes</w:t>
        </w:r>
      </w:ins>
      <w:ins w:id="5708" w:author="Regina Casanova" w:date="2018-06-22T10:53:00Z">
        <w:r>
          <w:t xml:space="preserve"> luego de la primera iteración</w:t>
        </w:r>
      </w:ins>
      <w:ins w:id="5709" w:author="Regina Casanova" w:date="2018-06-22T10:52:00Z">
        <w:r>
          <w:t xml:space="preserve">. Dichos textos se </w:t>
        </w:r>
      </w:ins>
      <w:ins w:id="5710" w:author="Regina Casanova" w:date="2018-06-22T10:53:00Z">
        <w:r>
          <w:t>referían</w:t>
        </w:r>
      </w:ins>
      <w:ins w:id="5711" w:author="Regina Casanova" w:date="2018-06-22T10:52:00Z">
        <w:r>
          <w:t xml:space="preserve"> </w:t>
        </w:r>
      </w:ins>
      <w:ins w:id="5712" w:author="Regina Casanova" w:date="2018-06-22T10:53:00Z">
        <w:r>
          <w:t>mayormente al primer paso para presentar una solicitud en donde se pedía que buscaran cual era la IPRESS donde había ocurrido el problema.</w:t>
        </w:r>
      </w:ins>
      <w:ins w:id="5713" w:author="Regina Casanova" w:date="2018-06-22T10:54:00Z">
        <w:r>
          <w:t xml:space="preserve"> Acerca de las tareas, los ciudadanos no tuvieron problemas en realizarlas </w:t>
        </w:r>
        <w:r>
          <w:lastRenderedPageBreak/>
          <w:t xml:space="preserve">correctamente ni tampoco sugirieron cambios en el flujo planteado por el investigador. Los ciudadanos mencionaron que, aunque les </w:t>
        </w:r>
      </w:ins>
      <w:ins w:id="5714" w:author="Regina Casanova" w:date="2018-06-22T10:55:00Z">
        <w:r>
          <w:t>parecía</w:t>
        </w:r>
      </w:ins>
      <w:ins w:id="5715" w:author="Regina Casanova" w:date="2018-06-22T10:54:00Z">
        <w:r>
          <w:t xml:space="preserve"> </w:t>
        </w:r>
      </w:ins>
      <w:ins w:id="5716" w:author="Regina Casanova" w:date="2018-06-22T10:55:00Z">
        <w:r>
          <w:t xml:space="preserve">bien que no solo pudieran colocar reclamos sino también consultas y sugerencias, </w:t>
        </w:r>
        <w:proofErr w:type="spellStart"/>
        <w:r>
          <w:t>seria</w:t>
        </w:r>
        <w:proofErr w:type="spellEnd"/>
        <w:r>
          <w:t xml:space="preserve"> mejor implementar las consultas como un chat </w:t>
        </w:r>
      </w:ins>
      <w:ins w:id="5717" w:author="Regina Casanova" w:date="2018-06-22T10:56:00Z">
        <w:r>
          <w:t>automático</w:t>
        </w:r>
      </w:ins>
      <w:ins w:id="5718" w:author="Regina Casanova" w:date="2018-06-22T10:55:00Z">
        <w:r>
          <w:t xml:space="preserve"> en donde iban a poder resolver sus consultas de manera </w:t>
        </w:r>
      </w:ins>
      <w:ins w:id="5719" w:author="Regina Casanova" w:date="2018-06-22T10:56:00Z">
        <w:r>
          <w:t>rápida</w:t>
        </w:r>
      </w:ins>
      <w:ins w:id="5720" w:author="Regina Casanova" w:date="2018-06-22T10:55:00Z">
        <w:r>
          <w:t xml:space="preserve"> </w:t>
        </w:r>
      </w:ins>
      <w:ins w:id="5721" w:author="Regina Casanova" w:date="2018-06-22T10:56:00Z">
        <w:r>
          <w:t>y sin mucha formalidad. A su vez, sugirieron algunos cambios para el men</w:t>
        </w:r>
      </w:ins>
      <w:ins w:id="5722" w:author="Regina Casanova" w:date="2018-06-22T10:57:00Z">
        <w:r>
          <w:t xml:space="preserve">ú lateral para poder ubicar de manera más eficiente las opciones. </w:t>
        </w:r>
      </w:ins>
      <w:ins w:id="5723" w:author="Regina Casanova" w:date="2018-06-22T10:58:00Z">
        <w:r>
          <w:t>También</w:t>
        </w:r>
      </w:ins>
      <w:ins w:id="5724" w:author="Regina Casanova" w:date="2018-06-22T10:57:00Z">
        <w:r>
          <w:t xml:space="preserve"> dijeron que incluir un tutorial que explicara la diferencia entre tipos de solicitudes</w:t>
        </w:r>
      </w:ins>
      <w:ins w:id="5725" w:author="Regina Casanova" w:date="2018-06-22T10:59:00Z">
        <w:r>
          <w:t>, como estructurar una solicitud (específicamente, que datos son los necesarios para que se considere valida su solicitud)</w:t>
        </w:r>
      </w:ins>
      <w:ins w:id="5726" w:author="Regina Casanova" w:date="2018-06-22T10:57:00Z">
        <w:r>
          <w:t xml:space="preserve"> y</w:t>
        </w:r>
        <w:r w:rsidR="00173C5D">
          <w:t xml:space="preserve"> mostrar paso a paso </w:t>
        </w:r>
      </w:ins>
      <w:ins w:id="5727" w:author="Regina Casanova" w:date="2018-06-22T11:06:00Z">
        <w:r w:rsidR="00173C5D">
          <w:t>cómo</w:t>
        </w:r>
      </w:ins>
      <w:ins w:id="5728" w:author="Regina Casanova" w:date="2018-06-22T10:57:00Z">
        <w:r w:rsidR="00173C5D">
          <w:t xml:space="preserve"> </w:t>
        </w:r>
      </w:ins>
      <w:ins w:id="5729" w:author="Regina Casanova" w:date="2018-06-22T11:05:00Z">
        <w:r w:rsidR="00173C5D">
          <w:t xml:space="preserve">funciona el </w:t>
        </w:r>
      </w:ins>
      <w:ins w:id="5730" w:author="Regina Casanova" w:date="2018-07-29T19:16:00Z">
        <w:r w:rsidR="00F95B03">
          <w:t>aplicativo informático</w:t>
        </w:r>
      </w:ins>
      <w:ins w:id="5731" w:author="Regina Casanova" w:date="2018-06-22T11:05:00Z">
        <w:r w:rsidR="00173C5D">
          <w:t>.</w:t>
        </w:r>
      </w:ins>
      <w:ins w:id="5732" w:author="Regina Casanova" w:date="2018-06-22T11:06:00Z">
        <w:r w:rsidR="00173C5D">
          <w:t xml:space="preserve"> Acerca de las estadísticas dijeron que les parecían útiles pero que quisieran ver con más detalle cuales eran los filtros que se estaban colocando. </w:t>
        </w:r>
      </w:ins>
      <w:ins w:id="5733" w:author="Regina Casanova" w:date="2018-06-22T11:08:00Z">
        <w:r w:rsidR="00173C5D">
          <w:t xml:space="preserve">Resaltaron que esta herramienta serviría para mantener una comunicación más fluida con su establecimiento de salud pero seguían presentando temor a que los directivos de IPRESS no revisaran dicho </w:t>
        </w:r>
      </w:ins>
      <w:ins w:id="5734" w:author="Regina Casanova" w:date="2018-07-29T19:16:00Z">
        <w:r w:rsidR="00F95B03">
          <w:t>aplicativo informático</w:t>
        </w:r>
      </w:ins>
      <w:ins w:id="5735" w:author="Regina Casanova" w:date="2018-06-22T11:08:00Z">
        <w:r w:rsidR="00173C5D">
          <w:t xml:space="preserve"> y ellos coloquen sus solicitudes en vano. </w:t>
        </w:r>
      </w:ins>
      <w:ins w:id="5736" w:author="Regina Casanova" w:date="2018-06-22T11:10:00Z">
        <w:r w:rsidR="00173C5D">
          <w:t xml:space="preserve">Mencionaron algunos problemas del prototipo que no </w:t>
        </w:r>
      </w:ins>
      <w:ins w:id="5737" w:author="Regina Casanova" w:date="2018-06-22T11:11:00Z">
        <w:r w:rsidR="00173C5D">
          <w:t>podían</w:t>
        </w:r>
      </w:ins>
      <w:ins w:id="5738" w:author="Regina Casanova" w:date="2018-06-22T11:10:00Z">
        <w:r w:rsidR="00173C5D">
          <w:t xml:space="preserve"> </w:t>
        </w:r>
      </w:ins>
      <w:ins w:id="5739" w:author="Regina Casanova" w:date="2018-06-22T11:11:00Z">
        <w:r w:rsidR="00173C5D">
          <w:t xml:space="preserve">ser subsanados ya que eran una función propia del </w:t>
        </w:r>
      </w:ins>
      <w:ins w:id="5740" w:author="Regina Casanova" w:date="2018-07-29T19:16:00Z">
        <w:r w:rsidR="00F95B03">
          <w:t>aplicativo informático</w:t>
        </w:r>
      </w:ins>
      <w:ins w:id="5741" w:author="Regina Casanova" w:date="2018-06-22T11:11:00Z">
        <w:r w:rsidR="00173C5D">
          <w:t xml:space="preserve"> con el que fue diseñado, de ser implementado el </w:t>
        </w:r>
      </w:ins>
      <w:ins w:id="5742" w:author="Regina Casanova" w:date="2018-07-29T19:16:00Z">
        <w:r w:rsidR="00F95B03">
          <w:t>aplicativo informático</w:t>
        </w:r>
      </w:ins>
      <w:ins w:id="5743" w:author="Regina Casanova" w:date="2018-06-22T11:11:00Z">
        <w:r w:rsidR="00173C5D">
          <w:t xml:space="preserve"> no se </w:t>
        </w:r>
      </w:ins>
      <w:ins w:id="5744" w:author="Regina Casanova" w:date="2018-06-22T11:12:00Z">
        <w:r w:rsidR="00173C5D">
          <w:t>presentarían</w:t>
        </w:r>
      </w:ins>
      <w:ins w:id="5745" w:author="Regina Casanova" w:date="2018-06-22T11:11:00Z">
        <w:r w:rsidR="00173C5D">
          <w:t xml:space="preserve"> </w:t>
        </w:r>
      </w:ins>
      <w:ins w:id="5746" w:author="Regina Casanova" w:date="2018-06-22T11:12:00Z">
        <w:r w:rsidR="00173C5D">
          <w:t xml:space="preserve">dichos inconvenientes. Hubo un ciudadano que menciono que los colores de la semaforización se entendían a que era un color por estado del reclamo y no por tiempo en que debería ser resuelto. Esta observación no la tuvieron </w:t>
        </w:r>
      </w:ins>
      <w:ins w:id="5747" w:author="Regina Casanova" w:date="2018-06-22T11:13:00Z">
        <w:r w:rsidR="00173C5D">
          <w:t>ningún</w:t>
        </w:r>
      </w:ins>
      <w:ins w:id="5748" w:author="Regina Casanova" w:date="2018-06-22T11:12:00Z">
        <w:r w:rsidR="00173C5D">
          <w:t xml:space="preserve"> </w:t>
        </w:r>
      </w:ins>
      <w:ins w:id="5749" w:author="Regina Casanova" w:date="2018-06-22T11:13:00Z">
        <w:r w:rsidR="00173C5D">
          <w:t>otro ciudadano por lo cual se continuo con la semaforización original luego de la primera iteración. Además</w:t>
        </w:r>
      </w:ins>
      <w:ins w:id="5750" w:author="Regina Casanova" w:date="2018-06-22T11:14:00Z">
        <w:r w:rsidR="00173C5D">
          <w:t>, otro ciudadano</w:t>
        </w:r>
      </w:ins>
      <w:ins w:id="5751" w:author="Regina Casanova" w:date="2018-06-22T11:13:00Z">
        <w:r w:rsidR="00173C5D">
          <w:t xml:space="preserve"> dij</w:t>
        </w:r>
      </w:ins>
      <w:ins w:id="5752" w:author="Regina Casanova" w:date="2018-06-22T11:14:00Z">
        <w:r w:rsidR="00173C5D">
          <w:t>o</w:t>
        </w:r>
      </w:ins>
      <w:ins w:id="5753" w:author="Regina Casanova" w:date="2018-06-22T11:13:00Z">
        <w:r w:rsidR="00173C5D">
          <w:t xml:space="preserve"> que </w:t>
        </w:r>
      </w:ins>
      <w:ins w:id="5754" w:author="Regina Casanova" w:date="2018-06-22T11:14:00Z">
        <w:r w:rsidR="00173C5D">
          <w:t>sería</w:t>
        </w:r>
      </w:ins>
      <w:ins w:id="5755" w:author="Regina Casanova" w:date="2018-06-22T11:13:00Z">
        <w:r w:rsidR="00173C5D">
          <w:t xml:space="preserve"> bueno poder colocar un </w:t>
        </w:r>
      </w:ins>
      <w:ins w:id="5756" w:author="Regina Casanova" w:date="2018-06-22T11:14:00Z">
        <w:r w:rsidR="00173C5D">
          <w:t>reclamo por una persona desconocida lo cual no fue posible diseñar ya que la normativa no permite esto. Mencionaron que la tipificaci</w:t>
        </w:r>
      </w:ins>
      <w:ins w:id="5757" w:author="Regina Casanova" w:date="2018-06-22T11:15:00Z">
        <w:r w:rsidR="00173C5D">
          <w:t xml:space="preserve">ón de los </w:t>
        </w:r>
        <w:r w:rsidR="00173C5D">
          <w:lastRenderedPageBreak/>
          <w:t xml:space="preserve">reclamos era muy útil para poder ver las estadísticas de manera más entendible y </w:t>
        </w:r>
        <w:r w:rsidR="00FD5613">
          <w:t xml:space="preserve">rápida, pero resaltaron que en caso fuera implementado el </w:t>
        </w:r>
      </w:ins>
      <w:ins w:id="5758" w:author="Regina Casanova" w:date="2018-07-29T19:16:00Z">
        <w:r w:rsidR="00F95B03">
          <w:t>aplicativo informático</w:t>
        </w:r>
      </w:ins>
      <w:ins w:id="5759" w:author="Regina Casanova" w:date="2018-06-22T11:15:00Z">
        <w:r w:rsidR="00FD5613">
          <w:t xml:space="preserve">, la lista de establecimientos de salud para escoger en el primer paso </w:t>
        </w:r>
      </w:ins>
      <w:ins w:id="5760" w:author="Regina Casanova" w:date="2018-06-22T11:16:00Z">
        <w:r w:rsidR="00FD5613">
          <w:t>sería</w:t>
        </w:r>
      </w:ins>
      <w:ins w:id="5761" w:author="Regina Casanova" w:date="2018-06-22T11:15:00Z">
        <w:r w:rsidR="00FD5613">
          <w:t xml:space="preserve"> extremadamente larga y que se necesita una mejor manera </w:t>
        </w:r>
      </w:ins>
      <w:ins w:id="5762" w:author="Regina Casanova" w:date="2018-06-22T11:16:00Z">
        <w:r w:rsidR="00FD5613">
          <w:t>de realizar la búsqueda del establecimiento.</w:t>
        </w:r>
      </w:ins>
    </w:p>
    <w:p w14:paraId="547D5D37" w14:textId="632D6E77" w:rsidR="003E5061" w:rsidRDefault="003E5061">
      <w:pPr>
        <w:pStyle w:val="Cita"/>
        <w:rPr>
          <w:ins w:id="5763" w:author="Regina Casanova" w:date="2018-06-25T17:02:00Z"/>
        </w:rPr>
        <w:pPrChange w:id="5764" w:author="Regina Casanova" w:date="2018-06-25T17:02:00Z">
          <w:pPr>
            <w:pStyle w:val="Texto"/>
          </w:pPr>
        </w:pPrChange>
      </w:pPr>
      <w:ins w:id="5765" w:author="Regina Casanova" w:date="2018-06-25T17:02:00Z">
        <w:r w:rsidRPr="003E5061">
          <w:t>"Quizás si aquí aparecería un muñequito que me diga cuando pongo una queja o cuando pongo un reclamo o cuando una felicitación. Si soy una persona nueva, sería bueno que hubiera algo que me explicara para no poner cualquier cosa tampoco"</w:t>
        </w:r>
      </w:ins>
    </w:p>
    <w:p w14:paraId="6B146958" w14:textId="4700B6CB" w:rsidR="00556845" w:rsidRPr="00556845" w:rsidRDefault="00556845">
      <w:pPr>
        <w:pStyle w:val="Cita"/>
        <w:rPr>
          <w:ins w:id="5766" w:author="Regina Casanova" w:date="2018-06-20T17:07:00Z"/>
        </w:rPr>
        <w:pPrChange w:id="5767" w:author="Regina Casanova" w:date="2018-06-25T17:05:00Z">
          <w:pPr>
            <w:pStyle w:val="Texto"/>
          </w:pPr>
        </w:pPrChange>
      </w:pPr>
      <w:ins w:id="5768" w:author="Regina Casanova" w:date="2018-06-25T17:03:00Z">
        <w:r>
          <w:t xml:space="preserve">“Las consultas </w:t>
        </w:r>
      </w:ins>
      <w:ins w:id="5769" w:author="Regina Casanova" w:date="2018-06-25T17:05:00Z">
        <w:r>
          <w:t>deberían</w:t>
        </w:r>
      </w:ins>
      <w:ins w:id="5770" w:author="Regina Casanova" w:date="2018-06-25T17:03:00Z">
        <w:r>
          <w:t xml:space="preserve"> ser manejadas por un chat, porque si yo estoy apurada y deseo saber </w:t>
        </w:r>
      </w:ins>
      <w:ins w:id="5771" w:author="Regina Casanova" w:date="2018-06-25T17:05:00Z">
        <w:r>
          <w:t>dónde</w:t>
        </w:r>
      </w:ins>
      <w:ins w:id="5772" w:author="Regina Casanova" w:date="2018-06-25T17:03:00Z">
        <w:r>
          <w:t xml:space="preserve"> </w:t>
        </w:r>
      </w:ins>
      <w:ins w:id="5773" w:author="Regina Casanova" w:date="2018-06-25T17:05:00Z">
        <w:r>
          <w:t>está</w:t>
        </w:r>
      </w:ins>
      <w:ins w:id="5774" w:author="Regina Casanova" w:date="2018-06-25T17:03:00Z">
        <w:r>
          <w:t xml:space="preserve"> el consultorio</w:t>
        </w:r>
      </w:ins>
      <w:ins w:id="5775" w:author="Regina Casanova" w:date="2018-06-25T17:04:00Z">
        <w:r>
          <w:t xml:space="preserve">, hasta que me respondan ya lo </w:t>
        </w:r>
      </w:ins>
      <w:ins w:id="5776" w:author="Regina Casanova" w:date="2018-06-25T17:05:00Z">
        <w:r>
          <w:t>habré</w:t>
        </w:r>
      </w:ins>
      <w:ins w:id="5777" w:author="Regina Casanova" w:date="2018-06-25T17:04:00Z">
        <w:r>
          <w:t xml:space="preserve"> encontrado, me </w:t>
        </w:r>
      </w:ins>
      <w:ins w:id="5778" w:author="Regina Casanova" w:date="2018-06-25T17:05:00Z">
        <w:r>
          <w:t>habré</w:t>
        </w:r>
      </w:ins>
      <w:ins w:id="5779" w:author="Regina Casanova" w:date="2018-06-25T17:04:00Z">
        <w:r>
          <w:t xml:space="preserve"> hecho amiga de quien me atiende e </w:t>
        </w:r>
      </w:ins>
      <w:ins w:id="5780" w:author="Regina Casanova" w:date="2018-06-25T17:05:00Z">
        <w:r>
          <w:t>iría</w:t>
        </w:r>
      </w:ins>
      <w:ins w:id="5781" w:author="Regina Casanova" w:date="2018-06-25T17:04:00Z">
        <w:r>
          <w:t xml:space="preserve"> por mi 5ta consulta. </w:t>
        </w:r>
      </w:ins>
      <w:ins w:id="5782" w:author="Regina Casanova" w:date="2018-06-25T17:05:00Z">
        <w:r>
          <w:t>Debería</w:t>
        </w:r>
      </w:ins>
      <w:ins w:id="5783" w:author="Regina Casanova" w:date="2018-06-25T17:04:00Z">
        <w:r>
          <w:t xml:space="preserve"> ser manejado por un chat interno, para reclamos </w:t>
        </w:r>
      </w:ins>
      <w:ins w:id="5784" w:author="Regina Casanova" w:date="2018-06-25T17:05:00Z">
        <w:r>
          <w:t>está</w:t>
        </w:r>
      </w:ins>
      <w:ins w:id="5785" w:author="Regina Casanova" w:date="2018-06-25T17:04:00Z">
        <w:r>
          <w:t xml:space="preserve"> bien los 5 pasos”</w:t>
        </w:r>
      </w:ins>
    </w:p>
    <w:p w14:paraId="08009837" w14:textId="00BDFC7E" w:rsidR="0080563F" w:rsidRPr="00842BF2" w:rsidRDefault="005F185B" w:rsidP="00842BF2">
      <w:pPr>
        <w:pStyle w:val="Texto"/>
      </w:pPr>
      <w:r w:rsidRPr="00BA156B">
        <w:t>En estas</w:t>
      </w:r>
      <w:r w:rsidR="00AC1607" w:rsidRPr="00BA156B">
        <w:t xml:space="preserve"> iteraciones se hicieron cambios</w:t>
      </w:r>
      <w:r w:rsidRPr="00BA156B">
        <w:t xml:space="preserve"> </w:t>
      </w:r>
      <w:r w:rsidR="00AC1607" w:rsidRPr="00BA156B">
        <w:t xml:space="preserve">mínimos </w:t>
      </w:r>
      <w:r w:rsidRPr="00BA156B">
        <w:t xml:space="preserve">de </w:t>
      </w:r>
      <w:r w:rsidR="00AC1607" w:rsidRPr="00BA156B">
        <w:t xml:space="preserve">diseño, principalmente cambios de ubicación de elementos dentro del prototipo y del lenguaje utilizado. Estos cambios se hicieron para que los usuarios entendieran mejor lo que les brindaba cada pantalla. Para todos los tipos de usuario se vio la necesidad de la creación de una pantalla adicional de Inicio ya que se pudo observar que los usuarios tienen una tendencia a buscar esta pantalla como un punto clave en su interacción con el </w:t>
      </w:r>
      <w:del w:id="5786" w:author="Regina Casanova" w:date="2018-06-18T17:53:00Z">
        <w:r w:rsidR="00AC1607" w:rsidRPr="00BA156B" w:rsidDel="00E94926">
          <w:delText>sistema</w:delText>
        </w:r>
      </w:del>
      <w:ins w:id="5787" w:author="Regina Casanova" w:date="2018-07-29T19:16:00Z">
        <w:r w:rsidR="00F95B03">
          <w:t>aplicativo informático</w:t>
        </w:r>
      </w:ins>
      <w:r w:rsidR="00AC1607" w:rsidRPr="00BA156B">
        <w:t>. No se necesitaron agregar más pantallas ni hacer cambios sobre el flujo planteado</w:t>
      </w:r>
      <w:r w:rsidR="00814F75" w:rsidRPr="00BA156B">
        <w:t xml:space="preserve"> de pantallas</w:t>
      </w:r>
      <w:r w:rsidR="00AC1607" w:rsidRPr="00BA156B">
        <w:t xml:space="preserve"> ya que todos los usuarios </w:t>
      </w:r>
      <w:r w:rsidR="00AC1607" w:rsidRPr="00BA156B">
        <w:lastRenderedPageBreak/>
        <w:t xml:space="preserve">pudieron seguirlo sin ningún problema. </w:t>
      </w:r>
      <w:r w:rsidR="00814F75" w:rsidRPr="00BA156B">
        <w:t xml:space="preserve">Ningún usuario tuvo comentarios acerca de la disposición principal de los elementos </w:t>
      </w:r>
      <w:r w:rsidR="00EF41F7">
        <w:t>d</w:t>
      </w:r>
      <w:del w:id="5788" w:author="Regina Casanova" w:date="2018-06-18T23:52:00Z">
        <w:r w:rsidR="00814F75" w:rsidRPr="00BA156B" w:rsidDel="00EF41F7">
          <w:delText xml:space="preserve">en </w:delText>
        </w:r>
      </w:del>
      <w:r w:rsidR="00814F75" w:rsidRPr="00BA156B">
        <w:t xml:space="preserve">el </w:t>
      </w:r>
      <w:del w:id="5789" w:author="Regina Casanova" w:date="2018-06-18T17:53:00Z">
        <w:r w:rsidR="00814F75" w:rsidRPr="00BA156B" w:rsidDel="00E94926">
          <w:delText xml:space="preserve">sistema </w:delText>
        </w:r>
      </w:del>
      <w:ins w:id="5790" w:author="Regina Casanova" w:date="2018-07-29T19:16:00Z">
        <w:r w:rsidR="00F95B03">
          <w:t>aplicativo informático</w:t>
        </w:r>
      </w:ins>
      <w:ins w:id="5791" w:author="Regina Casanova" w:date="2018-06-18T17:38:00Z">
        <w:r w:rsidR="00234025">
          <w:t xml:space="preserve"> </w:t>
        </w:r>
      </w:ins>
      <w:r w:rsidR="00814F75" w:rsidRPr="00BA156B">
        <w:t>y es por e</w:t>
      </w:r>
      <w:r w:rsidR="00D00DDC">
        <w:t>sto que el prototipo no presentó</w:t>
      </w:r>
      <w:r w:rsidR="00814F75" w:rsidRPr="00BA156B">
        <w:t xml:space="preserve"> cambios significativos. Varios usuarios dieron sugerencias sobre cómo podría mejorarse utilizando diferentes tecnologías para ciertas partes específicas, como la i</w:t>
      </w:r>
      <w:r w:rsidR="00D00DDC">
        <w:t>nclusión de un asistente que guí</w:t>
      </w:r>
      <w:r w:rsidR="00814F75" w:rsidRPr="00BA156B">
        <w:t xml:space="preserve">e a través del </w:t>
      </w:r>
      <w:del w:id="5792" w:author="Regina Casanova" w:date="2018-06-18T17:53:00Z">
        <w:r w:rsidR="00814F75" w:rsidRPr="00BA156B" w:rsidDel="00E94926">
          <w:delText>sistema</w:delText>
        </w:r>
      </w:del>
      <w:ins w:id="5793" w:author="Regina Casanova" w:date="2018-07-29T19:16:00Z">
        <w:r w:rsidR="00F95B03">
          <w:t>aplicativo informático</w:t>
        </w:r>
      </w:ins>
      <w:r w:rsidR="00814F75" w:rsidRPr="00BA156B">
        <w:t xml:space="preserve">, un chat virtual en tiempo real y estadísticas expandibles. Estas sugerencias fueron tomadas en </w:t>
      </w:r>
      <w:r w:rsidR="00465CE9" w:rsidRPr="00BA156B">
        <w:t>cuenta,</w:t>
      </w:r>
      <w:r w:rsidR="00814F75" w:rsidRPr="00BA156B">
        <w:t xml:space="preserve"> pero no se agregaron en el prototipo debido a que se consideraro</w:t>
      </w:r>
      <w:r w:rsidR="00EC774C" w:rsidRPr="00BA156B">
        <w:t xml:space="preserve">n como mejoras no fundamentales para </w:t>
      </w:r>
      <w:r w:rsidR="00B25754" w:rsidRPr="00BA156B">
        <w:t>lo que se quería evaluar</w:t>
      </w:r>
      <w:r w:rsidR="00EC774C" w:rsidRPr="00BA156B">
        <w:t xml:space="preserve">. </w:t>
      </w:r>
    </w:p>
    <w:p w14:paraId="19DC1920" w14:textId="6E2CF552" w:rsidR="0080563F" w:rsidRPr="00842BF2" w:rsidRDefault="001508B6" w:rsidP="00842BF2">
      <w:pPr>
        <w:pStyle w:val="Texto"/>
      </w:pPr>
      <w:r w:rsidRPr="00BA156B">
        <w:t>Viendo los alcances del prototipo se idearon tareas específicas por tipo de usuarios y se les pidió que mostraran como las realizaban, ellas se detallan a continuación:</w:t>
      </w:r>
    </w:p>
    <w:p w14:paraId="443AAFA9" w14:textId="77777777" w:rsidR="001508B6" w:rsidRPr="00BA156B" w:rsidRDefault="001508B6" w:rsidP="00842BF2">
      <w:pPr>
        <w:pStyle w:val="Ttulo3"/>
      </w:pPr>
      <w:bookmarkStart w:id="5794" w:name="_Toc520655731"/>
      <w:r w:rsidRPr="00BA156B">
        <w:t>Personal de SUSALUD</w:t>
      </w:r>
      <w:bookmarkEnd w:id="5794"/>
      <w:del w:id="5795" w:author="Regina Casanova" w:date="2018-07-29T13:31:00Z">
        <w:r w:rsidRPr="00BA156B" w:rsidDel="00CD33CC">
          <w:delText>:</w:delText>
        </w:r>
      </w:del>
      <w:r w:rsidRPr="00BA156B">
        <w:t xml:space="preserve"> </w:t>
      </w:r>
    </w:p>
    <w:p w14:paraId="1A71BD77" w14:textId="77777777" w:rsidR="001508B6" w:rsidRPr="00842BF2" w:rsidRDefault="001508B6" w:rsidP="00A50DD7">
      <w:pPr>
        <w:pStyle w:val="Texto"/>
        <w:numPr>
          <w:ilvl w:val="0"/>
          <w:numId w:val="33"/>
        </w:numPr>
      </w:pPr>
      <w:r w:rsidRPr="00842BF2">
        <w:t xml:space="preserve">Le han mandado a averiguar sobre la cantidad de reclamos del tipo de Historia Clínica que se encuentran siendo revisados actualmente. Utilizando la herramienta dada, donde encontraría dicha información. </w:t>
      </w:r>
    </w:p>
    <w:p w14:paraId="187E3442" w14:textId="77777777" w:rsidR="001508B6" w:rsidRPr="00842BF2" w:rsidRDefault="001508B6" w:rsidP="00A50DD7">
      <w:pPr>
        <w:pStyle w:val="Texto"/>
        <w:numPr>
          <w:ilvl w:val="0"/>
          <w:numId w:val="33"/>
        </w:numPr>
      </w:pPr>
      <w:r w:rsidRPr="00842BF2">
        <w:t xml:space="preserve">¿Y si le pidieran gráficos sobre lo mismo? </w:t>
      </w:r>
    </w:p>
    <w:p w14:paraId="3CA77A07" w14:textId="16AD9FEF" w:rsidR="001508B6" w:rsidRPr="00842BF2" w:rsidRDefault="00D00DDC" w:rsidP="00A50DD7">
      <w:pPr>
        <w:pStyle w:val="Texto"/>
        <w:numPr>
          <w:ilvl w:val="0"/>
          <w:numId w:val="33"/>
        </w:numPr>
      </w:pPr>
      <w:r>
        <w:t>Le piden que averigüe cuá</w:t>
      </w:r>
      <w:r w:rsidR="001508B6" w:rsidRPr="00842BF2">
        <w:t xml:space="preserve">ntos reclamos han sido solucionados en lo que va del año. Utilizando la herramienta, ¿dónde encontraría dicha información? </w:t>
      </w:r>
    </w:p>
    <w:p w14:paraId="4BCB4307" w14:textId="016F6142" w:rsidR="001508B6" w:rsidRPr="00842BF2" w:rsidRDefault="001508B6" w:rsidP="00A50DD7">
      <w:pPr>
        <w:pStyle w:val="Texto"/>
        <w:numPr>
          <w:ilvl w:val="0"/>
          <w:numId w:val="33"/>
        </w:numPr>
      </w:pPr>
      <w:r w:rsidRPr="00842BF2">
        <w:t>Desea poder colocar un nuevo paso hacia la resolución de una solicitud que se encuentra actualmente siendo revisada. Utilizando la herramienta, ¿dónde añadiría esta información?</w:t>
      </w:r>
    </w:p>
    <w:p w14:paraId="4FD75104" w14:textId="77777777" w:rsidR="001508B6" w:rsidRPr="00BA156B" w:rsidRDefault="001508B6" w:rsidP="00842BF2">
      <w:pPr>
        <w:pStyle w:val="Ttulo3"/>
      </w:pPr>
      <w:bookmarkStart w:id="5796" w:name="_Toc520655732"/>
      <w:r w:rsidRPr="00BA156B">
        <w:lastRenderedPageBreak/>
        <w:t>Gestores de IPRESS</w:t>
      </w:r>
      <w:bookmarkEnd w:id="5796"/>
      <w:del w:id="5797" w:author="Regina Casanova" w:date="2018-07-29T13:31:00Z">
        <w:r w:rsidRPr="00BA156B" w:rsidDel="00CD33CC">
          <w:delText>:</w:delText>
        </w:r>
      </w:del>
    </w:p>
    <w:p w14:paraId="124BD641" w14:textId="59E77B4A" w:rsidR="001508B6" w:rsidRPr="00BA156B" w:rsidRDefault="001508B6" w:rsidP="00A50DD7">
      <w:pPr>
        <w:pStyle w:val="Texto"/>
        <w:numPr>
          <w:ilvl w:val="0"/>
          <w:numId w:val="34"/>
        </w:numPr>
      </w:pPr>
      <w:r w:rsidRPr="00BA156B">
        <w:t>Se aproxima un ciudadano a explicar que tuvo un problema</w:t>
      </w:r>
      <w:r w:rsidR="00D00DDC">
        <w:t xml:space="preserve"> dentro de una IPRESS y presentó</w:t>
      </w:r>
      <w:r w:rsidRPr="00BA156B">
        <w:t xml:space="preserve"> un reclamo sobre ello, el ciudadano le entrega el número del reclamo que le dieron y quiere </w:t>
      </w:r>
      <w:r w:rsidR="00D00DDC">
        <w:t>que Ud. le indique si está siend</w:t>
      </w:r>
      <w:r w:rsidRPr="00BA156B">
        <w:t xml:space="preserve">o </w:t>
      </w:r>
      <w:r w:rsidR="00EE62F8">
        <w:t>revisado</w:t>
      </w:r>
      <w:r w:rsidRPr="00BA156B">
        <w:t xml:space="preserve"> o no para que sea solucionado. ¿Utilizando este aplicativo, donde encontraría esta información?</w:t>
      </w:r>
    </w:p>
    <w:p w14:paraId="02674040" w14:textId="77777777" w:rsidR="001508B6" w:rsidRPr="00BA156B" w:rsidRDefault="001508B6" w:rsidP="00A50DD7">
      <w:pPr>
        <w:pStyle w:val="Texto"/>
        <w:numPr>
          <w:ilvl w:val="0"/>
          <w:numId w:val="34"/>
        </w:numPr>
      </w:pPr>
      <w:r w:rsidRPr="00BA156B">
        <w:t>Le han encargado averiguar cuál es el reclamo más recurrente dentro de su IPRESS ¿Utilizando este aplicativo, donde encontraría dicha información?</w:t>
      </w:r>
    </w:p>
    <w:p w14:paraId="4E189969" w14:textId="77777777" w:rsidR="001508B6" w:rsidRPr="00BA156B" w:rsidRDefault="001508B6" w:rsidP="00842BF2">
      <w:pPr>
        <w:pStyle w:val="Ttulo3"/>
      </w:pPr>
      <w:bookmarkStart w:id="5798" w:name="_Toc520655733"/>
      <w:r w:rsidRPr="00BA156B">
        <w:t>Ciudadanos</w:t>
      </w:r>
      <w:bookmarkEnd w:id="5798"/>
      <w:del w:id="5799" w:author="Regina Casanova" w:date="2018-07-29T13:31:00Z">
        <w:r w:rsidRPr="00BA156B" w:rsidDel="00CD33CC">
          <w:delText>:</w:delText>
        </w:r>
      </w:del>
    </w:p>
    <w:p w14:paraId="20C239E6" w14:textId="77777777" w:rsidR="001508B6" w:rsidRPr="00BA156B" w:rsidRDefault="001508B6" w:rsidP="00A50DD7">
      <w:pPr>
        <w:pStyle w:val="Texto"/>
        <w:numPr>
          <w:ilvl w:val="0"/>
          <w:numId w:val="35"/>
        </w:numPr>
      </w:pPr>
      <w:r w:rsidRPr="00BA156B">
        <w:t>Fue a acompañar a su familiar cercano al hospital debido a que venía quejándose de dolor abdominal por varios días, cuando llegaron al hospital se demoraron alrededor de 3 horas para que un médico pudiera revisar a su familiar. Ud. Desea presentar un reclamo sobre esto, utilizando el aplicativo, ¿Cómo colocaría un reclamo nuevo?</w:t>
      </w:r>
    </w:p>
    <w:p w14:paraId="2BBC9B5F" w14:textId="1838CE51" w:rsidR="0080563F" w:rsidRPr="00842BF2" w:rsidRDefault="001508B6" w:rsidP="00A50DD7">
      <w:pPr>
        <w:pStyle w:val="Texto"/>
        <w:numPr>
          <w:ilvl w:val="0"/>
          <w:numId w:val="35"/>
        </w:numPr>
      </w:pPr>
      <w:r w:rsidRPr="00BA156B">
        <w:t>Ahora Ud. Tiene dolor abdominal por varios días, luego de la experiencia no tan placentera de la vez anterior desea poder investigar un poco sobre qué establecimiento de salud tiene menos reclamos que otros para atenderse. ¿Utilizando esta herramienta, donde buscaría esta información?</w:t>
      </w:r>
    </w:p>
    <w:p w14:paraId="5F664840" w14:textId="564FB392" w:rsidR="00EC774C" w:rsidRPr="00842BF2" w:rsidRDefault="0040714E" w:rsidP="00842BF2">
      <w:pPr>
        <w:pStyle w:val="Texto"/>
      </w:pPr>
      <w:r w:rsidRPr="00BA156B">
        <w:t xml:space="preserve">Acerca </w:t>
      </w:r>
      <w:r w:rsidR="001508B6" w:rsidRPr="00BA156B">
        <w:t>ellas</w:t>
      </w:r>
      <w:r w:rsidRPr="00BA156B">
        <w:t>, el 87.5% de los entrevistados no tuvieron presentaron inconvenientes en realizarla</w:t>
      </w:r>
      <w:r w:rsidR="001508B6" w:rsidRPr="00BA156B">
        <w:t>s</w:t>
      </w:r>
      <w:r w:rsidRPr="00BA156B">
        <w:t xml:space="preserve"> y siguieron el flujo planteado por el investigador.  Sobre la comprensión de las pantal</w:t>
      </w:r>
      <w:r w:rsidR="00B25754" w:rsidRPr="00BA156B">
        <w:t>las planteadas, ninguno presentó</w:t>
      </w:r>
      <w:r w:rsidRPr="00BA156B">
        <w:t xml:space="preserve"> problemas en entender someramente el propósito de cada una de estas pantallas. En el caso de SUSALUD, </w:t>
      </w:r>
      <w:r w:rsidRPr="00BA156B">
        <w:lastRenderedPageBreak/>
        <w:t>plantearon que se reorganizará las pantallas brindadas dentro del menú para que no se dieran confusiones, pero se pudo verificar que otros tipos de usuarios no presentaban estas confusiones con la organización brindada de las pantallas.</w:t>
      </w:r>
    </w:p>
    <w:p w14:paraId="69FAF2F2" w14:textId="21CA85BE" w:rsidR="00BB13C4" w:rsidRPr="00842BF2" w:rsidRDefault="00937F02" w:rsidP="00842BF2">
      <w:pPr>
        <w:pStyle w:val="Texto"/>
      </w:pPr>
      <w:r w:rsidRPr="00BA156B">
        <w:t xml:space="preserve">Durante las pruebas, la aceptación que se pudo observar sobre el prototipo del </w:t>
      </w:r>
      <w:del w:id="5800" w:author="Regina Casanova" w:date="2018-06-18T17:53:00Z">
        <w:r w:rsidRPr="00BA156B" w:rsidDel="00E94926">
          <w:delText>sistema</w:delText>
        </w:r>
      </w:del>
      <w:ins w:id="5801" w:author="Regina Casanova" w:date="2018-07-29T19:16:00Z">
        <w:r w:rsidR="00F95B03">
          <w:t>aplicativo informático</w:t>
        </w:r>
      </w:ins>
      <w:r w:rsidRPr="00BA156B">
        <w:t xml:space="preserve"> planteado fue mayoritaria. 12 de los 15 entrevistados expresaron que encontraban al prototipo c</w:t>
      </w:r>
      <w:r w:rsidR="00DC0C98" w:rsidRPr="00BA156B">
        <w:t>omo ‘interesante’, ‘bien hecho’ y ‘amigable’</w:t>
      </w:r>
      <w:r w:rsidRPr="00BA156B">
        <w:t>. Los 3 entrevistados rest</w:t>
      </w:r>
      <w:r w:rsidR="00C61699" w:rsidRPr="00BA156B">
        <w:t xml:space="preserve">antes no dieron cumplidos al </w:t>
      </w:r>
      <w:del w:id="5802" w:author="Regina Casanova" w:date="2018-06-18T17:53:00Z">
        <w:r w:rsidR="00465CE9" w:rsidRPr="00BA156B" w:rsidDel="00E94926">
          <w:delText>sistema</w:delText>
        </w:r>
      </w:del>
      <w:ins w:id="5803" w:author="Regina Casanova" w:date="2018-07-29T19:16:00Z">
        <w:r w:rsidR="00F95B03">
          <w:t>aplicativo informático</w:t>
        </w:r>
      </w:ins>
      <w:r w:rsidR="00465CE9" w:rsidRPr="00BA156B">
        <w:t>,</w:t>
      </w:r>
      <w:r w:rsidR="00C61699" w:rsidRPr="00BA156B">
        <w:t xml:space="preserve"> pero tampoco expresaron descontento con lo mostrado. </w:t>
      </w:r>
    </w:p>
    <w:p w14:paraId="546ACA73" w14:textId="608F0E0A" w:rsidR="00B25754" w:rsidRPr="00842BF2" w:rsidRDefault="00BB13C4" w:rsidP="00842BF2">
      <w:pPr>
        <w:pStyle w:val="Texto"/>
      </w:pPr>
      <w:r w:rsidRPr="00BA156B">
        <w:t xml:space="preserve">Adicionalmente, 13 de los usuarios se vieron conformes con que el </w:t>
      </w:r>
      <w:r w:rsidR="00C23743" w:rsidRPr="00BA156B">
        <w:t>término</w:t>
      </w:r>
      <w:r w:rsidRPr="00BA156B">
        <w:t xml:space="preserve"> de ‘Solicitudes’ en lugar del término ‘Reclamo’</w:t>
      </w:r>
      <w:r w:rsidR="00937F02" w:rsidRPr="00BA156B">
        <w:t xml:space="preserve"> </w:t>
      </w:r>
      <w:r w:rsidRPr="00BA156B">
        <w:t xml:space="preserve">y solo 2 de ellos detallaron que le ven utilidad al </w:t>
      </w:r>
      <w:del w:id="5804" w:author="Regina Casanova" w:date="2018-06-18T17:53:00Z">
        <w:r w:rsidRPr="00BA156B" w:rsidDel="00E94926">
          <w:delText>sistema</w:delText>
        </w:r>
      </w:del>
      <w:ins w:id="5805" w:author="Regina Casanova" w:date="2018-07-29T19:16:00Z">
        <w:r w:rsidR="00F95B03">
          <w:t>aplicativo informático</w:t>
        </w:r>
      </w:ins>
      <w:r w:rsidRPr="00BA156B">
        <w:t xml:space="preserve"> solo si sirve para manejar exclusivamente los reclamos. </w:t>
      </w:r>
      <w:r w:rsidR="00CB765D" w:rsidRPr="00BA156B">
        <w:t>Sobre los estados de estos reclamos, hubo sugerencias de incluir el estado ‘No Solucionable’ debido a que existen reclamos que llegan a IPRESS que no tienen forma inmediata de solución.</w:t>
      </w:r>
    </w:p>
    <w:p w14:paraId="42612C1A" w14:textId="37FF78DF" w:rsidR="006D0710" w:rsidRDefault="00B25754" w:rsidP="00842BF2">
      <w:pPr>
        <w:pStyle w:val="Texto"/>
        <w:rPr>
          <w:ins w:id="5806" w:author="Regina Casanova" w:date="2018-07-29T13:12:00Z"/>
        </w:rPr>
      </w:pPr>
      <w:r w:rsidRPr="00BA156B">
        <w:t xml:space="preserve">Finalmente, fueron los gestores de IPRESS los más interesados en el desarrollo de este </w:t>
      </w:r>
      <w:del w:id="5807" w:author="Regina Casanova" w:date="2018-06-18T17:53:00Z">
        <w:r w:rsidRPr="00BA156B" w:rsidDel="00E94926">
          <w:delText xml:space="preserve">sistema </w:delText>
        </w:r>
      </w:del>
      <w:ins w:id="5808" w:author="Regina Casanova" w:date="2018-07-29T19:16:00Z">
        <w:r w:rsidR="00F95B03">
          <w:t>aplicativo informático</w:t>
        </w:r>
      </w:ins>
      <w:ins w:id="5809" w:author="Regina Casanova" w:date="2018-06-18T17:39:00Z">
        <w:r w:rsidR="00234025">
          <w:t xml:space="preserve"> </w:t>
        </w:r>
      </w:ins>
      <w:r w:rsidRPr="00BA156B">
        <w:t xml:space="preserve">en algo funcional e inclusive algunos ofrecieron sus instalaciones para realizar pruebas piloto. El personal de SUSALUD vio el </w:t>
      </w:r>
      <w:del w:id="5810" w:author="Regina Casanova" w:date="2018-06-18T17:53:00Z">
        <w:r w:rsidRPr="00BA156B" w:rsidDel="00E94926">
          <w:delText xml:space="preserve">sistema </w:delText>
        </w:r>
      </w:del>
      <w:ins w:id="5811" w:author="Regina Casanova" w:date="2018-07-29T19:16:00Z">
        <w:r w:rsidR="00F95B03">
          <w:t>aplicativo informático</w:t>
        </w:r>
      </w:ins>
      <w:ins w:id="5812" w:author="Regina Casanova" w:date="2018-06-18T17:39:00Z">
        <w:r w:rsidR="00234025">
          <w:t xml:space="preserve"> </w:t>
        </w:r>
      </w:ins>
      <w:r w:rsidR="00465CE9" w:rsidRPr="00BA156B">
        <w:t>útil,</w:t>
      </w:r>
      <w:r w:rsidR="00616D11" w:rsidRPr="00BA156B">
        <w:t xml:space="preserve"> pero lo compararon con un </w:t>
      </w:r>
      <w:del w:id="5813" w:author="Regina Casanova" w:date="2018-06-18T17:53:00Z">
        <w:r w:rsidR="00616D11" w:rsidRPr="00BA156B" w:rsidDel="00E94926">
          <w:delText xml:space="preserve">sistema </w:delText>
        </w:r>
      </w:del>
      <w:ins w:id="5814" w:author="Regina Casanova" w:date="2018-07-29T19:16:00Z">
        <w:r w:rsidR="00F95B03">
          <w:t>aplicativo informático</w:t>
        </w:r>
      </w:ins>
      <w:ins w:id="5815" w:author="Regina Casanova" w:date="2018-06-18T17:39:00Z">
        <w:r w:rsidR="00234025">
          <w:t xml:space="preserve"> </w:t>
        </w:r>
      </w:ins>
      <w:r w:rsidR="00362ED9" w:rsidRPr="00BA156B">
        <w:t>que viene siendo desarrollado por ellos desde Setiembre del 2017</w:t>
      </w:r>
      <w:r w:rsidR="00616D11" w:rsidRPr="00BA156B">
        <w:t xml:space="preserve">. </w:t>
      </w:r>
      <w:r w:rsidRPr="00BA156B">
        <w:t xml:space="preserve">Los ciudadanos mostraron una gran aceptación al </w:t>
      </w:r>
      <w:del w:id="5816" w:author="Regina Casanova" w:date="2018-06-18T17:53:00Z">
        <w:r w:rsidR="00465CE9" w:rsidRPr="00BA156B" w:rsidDel="00E94926">
          <w:delText>sistema</w:delText>
        </w:r>
      </w:del>
      <w:ins w:id="5817" w:author="Regina Casanova" w:date="2018-07-29T19:16:00Z">
        <w:r w:rsidR="00F95B03">
          <w:t>aplicativo informático</w:t>
        </w:r>
      </w:ins>
      <w:r w:rsidR="00465CE9" w:rsidRPr="00BA156B">
        <w:t>,</w:t>
      </w:r>
      <w:r w:rsidRPr="00BA156B">
        <w:t xml:space="preserve"> </w:t>
      </w:r>
      <w:r w:rsidR="00616D11" w:rsidRPr="00BA156B">
        <w:t>pero detallaron que igual tendrían dudas sobre si los gestores de IPRESS revisarían esta información.</w:t>
      </w:r>
    </w:p>
    <w:p w14:paraId="64481F3E" w14:textId="77777777" w:rsidR="00AB78DE" w:rsidRPr="008D23C7" w:rsidRDefault="00AB78DE" w:rsidP="00AB78DE">
      <w:pPr>
        <w:pStyle w:val="Ttulo3"/>
        <w:rPr>
          <w:ins w:id="5818" w:author="Regina Casanova" w:date="2018-07-29T13:12:00Z"/>
        </w:rPr>
      </w:pPr>
      <w:bookmarkStart w:id="5819" w:name="_Toc520655734"/>
      <w:ins w:id="5820" w:author="Regina Casanova" w:date="2018-07-29T13:12:00Z">
        <w:r w:rsidRPr="008D23C7">
          <w:lastRenderedPageBreak/>
          <w:t xml:space="preserve">Reclasificación de la Tabla de Clasificación de </w:t>
        </w:r>
        <w:commentRangeStart w:id="5821"/>
        <w:r w:rsidRPr="008D23C7">
          <w:t>Reclamos</w:t>
        </w:r>
        <w:commentRangeEnd w:id="5821"/>
        <w:r>
          <w:rPr>
            <w:rStyle w:val="Refdecomentario"/>
            <w:rFonts w:eastAsiaTheme="minorHAnsi" w:cstheme="minorBidi"/>
            <w:color w:val="auto"/>
            <w:lang w:val="es-ES_tradnl"/>
          </w:rPr>
          <w:commentReference w:id="5821"/>
        </w:r>
        <w:bookmarkEnd w:id="5819"/>
      </w:ins>
    </w:p>
    <w:p w14:paraId="04DDD063" w14:textId="585614B0" w:rsidR="00E77D59" w:rsidRPr="00842BF2" w:rsidRDefault="00E77D59" w:rsidP="00E77D59">
      <w:pPr>
        <w:pStyle w:val="Texto"/>
      </w:pPr>
      <w:r w:rsidRPr="00BA156B">
        <w:t>Acerca de la tabla de clasificación de reclamos, se mostró la clasificación realizada a 8 participantes, 5 gestores de IPRESS y 3 personal de SUSALUD. Ellos revisaron la clasificación dada y no hicieron ningún cambio de organización a pesar de que se les dio la oportunidad de reorganizarlo de la manera que ellos creyeran conveniente. Los dos últimos entrevistado</w:t>
      </w:r>
      <w:ins w:id="5822" w:author="Regina Casanova" w:date="2018-07-29T13:13:00Z">
        <w:r>
          <w:t>s</w:t>
        </w:r>
      </w:ins>
      <w:r w:rsidRPr="00BA156B">
        <w:t xml:space="preserve"> con el rol de personal de SUSALUD comentaron que han venido trabajando en una clasificación nueva y que se encuentra próxima a ser aprobada, es por esto que prefirieron no hacer cambios en la clasificación planteada.</w:t>
      </w:r>
    </w:p>
    <w:p w14:paraId="4698EFA4" w14:textId="3F0F45C9" w:rsidR="00CD33CC" w:rsidRDefault="00AB78DE" w:rsidP="00CD33CC">
      <w:pPr>
        <w:pStyle w:val="Texto"/>
        <w:rPr>
          <w:ins w:id="5823" w:author="Regina Casanova" w:date="2018-07-29T13:40:00Z"/>
        </w:rPr>
        <w:pPrChange w:id="5824" w:author="Regina Casanova" w:date="2018-07-29T13:35:00Z">
          <w:pPr>
            <w:autoSpaceDE w:val="0"/>
            <w:autoSpaceDN w:val="0"/>
            <w:adjustRightInd w:val="0"/>
            <w:spacing w:line="380" w:lineRule="atLeast"/>
          </w:pPr>
        </w:pPrChange>
      </w:pPr>
      <w:ins w:id="5825" w:author="Regina Casanova" w:date="2018-07-29T13:12:00Z">
        <w:r w:rsidRPr="00BA156B">
          <w:t>La versión final de esta tabla se presenta a continuación.</w:t>
        </w:r>
      </w:ins>
    </w:p>
    <w:p w14:paraId="60A781F6" w14:textId="77777777" w:rsidR="00EE1474" w:rsidRDefault="00EE1474" w:rsidP="00CD33CC">
      <w:pPr>
        <w:pStyle w:val="Texto"/>
        <w:rPr>
          <w:ins w:id="5826" w:author="Regina Casanova" w:date="2018-07-29T13:40:00Z"/>
        </w:rPr>
        <w:pPrChange w:id="5827" w:author="Regina Casanova" w:date="2018-07-29T13:35:00Z">
          <w:pPr>
            <w:autoSpaceDE w:val="0"/>
            <w:autoSpaceDN w:val="0"/>
            <w:adjustRightInd w:val="0"/>
            <w:spacing w:line="380" w:lineRule="atLeast"/>
          </w:pPr>
        </w:pPrChange>
      </w:pPr>
    </w:p>
    <w:p w14:paraId="1531B208" w14:textId="77777777" w:rsidR="00EE1474" w:rsidRDefault="00EE1474" w:rsidP="00CD33CC">
      <w:pPr>
        <w:pStyle w:val="Texto"/>
        <w:rPr>
          <w:ins w:id="5828" w:author="Regina Casanova" w:date="2018-07-29T13:40:00Z"/>
        </w:rPr>
        <w:pPrChange w:id="5829" w:author="Regina Casanova" w:date="2018-07-29T13:35:00Z">
          <w:pPr>
            <w:autoSpaceDE w:val="0"/>
            <w:autoSpaceDN w:val="0"/>
            <w:adjustRightInd w:val="0"/>
            <w:spacing w:line="380" w:lineRule="atLeast"/>
          </w:pPr>
        </w:pPrChange>
      </w:pPr>
    </w:p>
    <w:p w14:paraId="2E879375" w14:textId="77777777" w:rsidR="00EE1474" w:rsidRDefault="00EE1474" w:rsidP="00CD33CC">
      <w:pPr>
        <w:pStyle w:val="Texto"/>
        <w:rPr>
          <w:ins w:id="5830" w:author="Regina Casanova" w:date="2018-07-29T13:40:00Z"/>
        </w:rPr>
        <w:pPrChange w:id="5831" w:author="Regina Casanova" w:date="2018-07-29T13:35:00Z">
          <w:pPr>
            <w:autoSpaceDE w:val="0"/>
            <w:autoSpaceDN w:val="0"/>
            <w:adjustRightInd w:val="0"/>
            <w:spacing w:line="380" w:lineRule="atLeast"/>
          </w:pPr>
        </w:pPrChange>
      </w:pPr>
    </w:p>
    <w:p w14:paraId="2230ABF9" w14:textId="77777777" w:rsidR="00EE1474" w:rsidRDefault="00EE1474" w:rsidP="00CD33CC">
      <w:pPr>
        <w:pStyle w:val="Texto"/>
        <w:rPr>
          <w:ins w:id="5832" w:author="Regina Casanova" w:date="2018-07-29T13:40:00Z"/>
        </w:rPr>
        <w:pPrChange w:id="5833" w:author="Regina Casanova" w:date="2018-07-29T13:35:00Z">
          <w:pPr>
            <w:autoSpaceDE w:val="0"/>
            <w:autoSpaceDN w:val="0"/>
            <w:adjustRightInd w:val="0"/>
            <w:spacing w:line="380" w:lineRule="atLeast"/>
          </w:pPr>
        </w:pPrChange>
      </w:pPr>
    </w:p>
    <w:p w14:paraId="40423956" w14:textId="77777777" w:rsidR="00EE1474" w:rsidRDefault="00EE1474" w:rsidP="00CD33CC">
      <w:pPr>
        <w:pStyle w:val="Texto"/>
        <w:rPr>
          <w:ins w:id="5834" w:author="Regina Casanova" w:date="2018-07-29T13:40:00Z"/>
        </w:rPr>
        <w:pPrChange w:id="5835" w:author="Regina Casanova" w:date="2018-07-29T13:35:00Z">
          <w:pPr>
            <w:autoSpaceDE w:val="0"/>
            <w:autoSpaceDN w:val="0"/>
            <w:adjustRightInd w:val="0"/>
            <w:spacing w:line="380" w:lineRule="atLeast"/>
          </w:pPr>
        </w:pPrChange>
      </w:pPr>
    </w:p>
    <w:p w14:paraId="479E75D4" w14:textId="77777777" w:rsidR="00EE1474" w:rsidRDefault="00EE1474" w:rsidP="00CD33CC">
      <w:pPr>
        <w:pStyle w:val="Texto"/>
        <w:rPr>
          <w:ins w:id="5836" w:author="Regina Casanova" w:date="2018-07-29T13:40:00Z"/>
        </w:rPr>
        <w:pPrChange w:id="5837" w:author="Regina Casanova" w:date="2018-07-29T13:35:00Z">
          <w:pPr>
            <w:autoSpaceDE w:val="0"/>
            <w:autoSpaceDN w:val="0"/>
            <w:adjustRightInd w:val="0"/>
            <w:spacing w:line="380" w:lineRule="atLeast"/>
          </w:pPr>
        </w:pPrChange>
      </w:pPr>
    </w:p>
    <w:p w14:paraId="251B1AD6" w14:textId="77777777" w:rsidR="00EE1474" w:rsidRDefault="00EE1474" w:rsidP="00CD33CC">
      <w:pPr>
        <w:pStyle w:val="Texto"/>
        <w:rPr>
          <w:ins w:id="5838" w:author="Regina Casanova" w:date="2018-07-29T13:40:00Z"/>
        </w:rPr>
        <w:pPrChange w:id="5839" w:author="Regina Casanova" w:date="2018-07-29T13:35:00Z">
          <w:pPr>
            <w:autoSpaceDE w:val="0"/>
            <w:autoSpaceDN w:val="0"/>
            <w:adjustRightInd w:val="0"/>
            <w:spacing w:line="380" w:lineRule="atLeast"/>
          </w:pPr>
        </w:pPrChange>
      </w:pPr>
    </w:p>
    <w:p w14:paraId="1BE14EE6" w14:textId="77777777" w:rsidR="00EE1474" w:rsidRDefault="00EE1474" w:rsidP="00CD33CC">
      <w:pPr>
        <w:pStyle w:val="Texto"/>
        <w:rPr>
          <w:ins w:id="5840" w:author="Regina Casanova" w:date="2018-07-29T13:40:00Z"/>
        </w:rPr>
        <w:pPrChange w:id="5841" w:author="Regina Casanova" w:date="2018-07-29T13:35:00Z">
          <w:pPr>
            <w:autoSpaceDE w:val="0"/>
            <w:autoSpaceDN w:val="0"/>
            <w:adjustRightInd w:val="0"/>
            <w:spacing w:line="380" w:lineRule="atLeast"/>
          </w:pPr>
        </w:pPrChange>
      </w:pPr>
    </w:p>
    <w:p w14:paraId="2FB3CA49" w14:textId="77777777" w:rsidR="00EE1474" w:rsidRDefault="00EE1474" w:rsidP="00CD33CC">
      <w:pPr>
        <w:pStyle w:val="Texto"/>
        <w:rPr>
          <w:ins w:id="5842" w:author="Regina Casanova" w:date="2018-07-29T13:34:00Z"/>
          <w:color w:val="000000"/>
          <w:lang w:val="es-PE"/>
        </w:rPr>
        <w:pPrChange w:id="5843" w:author="Regina Casanova" w:date="2018-07-29T13:35:00Z">
          <w:pPr>
            <w:autoSpaceDE w:val="0"/>
            <w:autoSpaceDN w:val="0"/>
            <w:adjustRightInd w:val="0"/>
            <w:spacing w:line="380" w:lineRule="atLeast"/>
          </w:pPr>
        </w:pPrChange>
      </w:pPr>
    </w:p>
    <w:p w14:paraId="5ED33071" w14:textId="77777777" w:rsidR="00EE1474" w:rsidRDefault="00EE1474" w:rsidP="00CD33CC">
      <w:pPr>
        <w:spacing w:line="360" w:lineRule="auto"/>
        <w:jc w:val="center"/>
        <w:rPr>
          <w:ins w:id="5844" w:author="Regina Casanova" w:date="2018-07-29T13:40:00Z"/>
          <w:rFonts w:cs="Times New Roman"/>
          <w:b/>
          <w:lang w:val="es-PE"/>
        </w:rPr>
        <w:sectPr w:rsidR="00EE1474" w:rsidSect="005C14ED">
          <w:pgSz w:w="11900" w:h="16840"/>
          <w:pgMar w:top="1701" w:right="1701" w:bottom="1701" w:left="2268" w:header="708" w:footer="708" w:gutter="0"/>
          <w:cols w:space="708"/>
          <w:titlePg/>
          <w:docGrid w:linePitch="360"/>
        </w:sectPr>
      </w:pPr>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CD33CC" w:rsidRPr="00BA156B" w14:paraId="33C87E43" w14:textId="77777777" w:rsidTr="001828F5">
        <w:trPr>
          <w:ins w:id="5845" w:author="Regina Casanova" w:date="2018-07-29T13:35:00Z"/>
        </w:trPr>
        <w:tc>
          <w:tcPr>
            <w:tcW w:w="14193" w:type="dxa"/>
            <w:gridSpan w:val="2"/>
            <w:tcBorders>
              <w:top w:val="single" w:sz="8" w:space="0" w:color="000000"/>
              <w:left w:val="single" w:sz="8" w:space="0" w:color="000000"/>
              <w:bottom w:val="single" w:sz="8" w:space="0" w:color="000000"/>
              <w:right w:val="single" w:sz="8" w:space="0" w:color="000000"/>
            </w:tcBorders>
            <w:shd w:val="clear" w:color="auto" w:fill="A5B9E1"/>
            <w:vAlign w:val="bottom"/>
          </w:tcPr>
          <w:p w14:paraId="4639D5B6" w14:textId="1F641DAD" w:rsidR="00CD33CC" w:rsidRPr="00BA156B" w:rsidRDefault="00DC2292" w:rsidP="00CD33CC">
            <w:pPr>
              <w:spacing w:line="360" w:lineRule="auto"/>
              <w:jc w:val="center"/>
              <w:rPr>
                <w:ins w:id="5846" w:author="Regina Casanova" w:date="2018-07-29T13:35:00Z"/>
                <w:rFonts w:cs="Times New Roman"/>
                <w:color w:val="000000"/>
                <w:lang w:val="es-PE"/>
              </w:rPr>
              <w:pPrChange w:id="5847" w:author="Regina Casanova" w:date="2018-07-29T13:35:00Z">
                <w:pPr>
                  <w:autoSpaceDE w:val="0"/>
                  <w:autoSpaceDN w:val="0"/>
                  <w:adjustRightInd w:val="0"/>
                  <w:spacing w:line="380" w:lineRule="atLeast"/>
                </w:pPr>
              </w:pPrChange>
            </w:pPr>
            <w:ins w:id="5848" w:author="Regina Casanova" w:date="2018-07-29T13:39:00Z">
              <w:r>
                <w:rPr>
                  <w:rFonts w:cs="Times New Roman"/>
                  <w:b/>
                  <w:lang w:val="es-PE"/>
                </w:rPr>
                <w:lastRenderedPageBreak/>
                <w:t>T</w:t>
              </w:r>
            </w:ins>
            <w:ins w:id="5849" w:author="Regina Casanova" w:date="2018-07-29T13:35:00Z">
              <w:r w:rsidR="00CD33CC" w:rsidRPr="00BA156B">
                <w:rPr>
                  <w:rFonts w:cs="Times New Roman"/>
                  <w:b/>
                  <w:lang w:val="es-PE"/>
                </w:rPr>
                <w:t>abla Final de Clasificación de Reclamos</w:t>
              </w:r>
            </w:ins>
          </w:p>
        </w:tc>
      </w:tr>
      <w:tr w:rsidR="00AB78DE" w:rsidRPr="00BA156B" w14:paraId="23BB4DAD" w14:textId="77777777" w:rsidTr="001828F5">
        <w:trPr>
          <w:ins w:id="5850"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311F4BB" w14:textId="1A5211AB" w:rsidR="00AB78DE" w:rsidRPr="00BA156B" w:rsidRDefault="00AB78DE" w:rsidP="001828F5">
            <w:pPr>
              <w:autoSpaceDE w:val="0"/>
              <w:autoSpaceDN w:val="0"/>
              <w:adjustRightInd w:val="0"/>
              <w:spacing w:line="380" w:lineRule="atLeast"/>
              <w:rPr>
                <w:ins w:id="5851" w:author="Regina Casanova" w:date="2018-07-29T13:12:00Z"/>
                <w:rFonts w:cs="Times New Roman"/>
                <w:color w:val="000000"/>
                <w:lang w:val="es-PE"/>
              </w:rPr>
            </w:pPr>
            <w:ins w:id="5852" w:author="Regina Casanova" w:date="2018-07-29T13:12:00Z">
              <w:r w:rsidRPr="00BA156B">
                <w:rPr>
                  <w:rFonts w:cs="Times New Roman"/>
                  <w:color w:val="000000"/>
                  <w:lang w:val="es-PE"/>
                </w:rPr>
                <w:t>Categoría</w:t>
              </w:r>
            </w:ins>
          </w:p>
        </w:tc>
        <w:tc>
          <w:tcPr>
            <w:tcW w:w="12452" w:type="dxa"/>
            <w:tcBorders>
              <w:top w:val="single" w:sz="8" w:space="0" w:color="000000"/>
              <w:bottom w:val="single" w:sz="8" w:space="0" w:color="000000"/>
              <w:right w:val="single" w:sz="8" w:space="0" w:color="000000"/>
            </w:tcBorders>
            <w:shd w:val="clear" w:color="auto" w:fill="A5B9E1"/>
            <w:vAlign w:val="bottom"/>
          </w:tcPr>
          <w:p w14:paraId="42E69A54" w14:textId="77777777" w:rsidR="00AB78DE" w:rsidRPr="00BA156B" w:rsidRDefault="00AB78DE" w:rsidP="001828F5">
            <w:pPr>
              <w:autoSpaceDE w:val="0"/>
              <w:autoSpaceDN w:val="0"/>
              <w:adjustRightInd w:val="0"/>
              <w:spacing w:line="380" w:lineRule="atLeast"/>
              <w:rPr>
                <w:ins w:id="5853" w:author="Regina Casanova" w:date="2018-07-29T13:12:00Z"/>
                <w:rFonts w:cs="Times New Roman"/>
                <w:color w:val="000000"/>
                <w:lang w:val="es-PE"/>
              </w:rPr>
            </w:pPr>
            <w:ins w:id="5854" w:author="Regina Casanova" w:date="2018-07-29T13:12:00Z">
              <w:r w:rsidRPr="00BA156B">
                <w:rPr>
                  <w:rFonts w:cs="Times New Roman"/>
                  <w:color w:val="000000"/>
                  <w:lang w:val="es-PE"/>
                </w:rPr>
                <w:t>Problemas de Infraestructura y/o mobiliario</w:t>
              </w:r>
            </w:ins>
          </w:p>
        </w:tc>
      </w:tr>
      <w:tr w:rsidR="00AB78DE" w:rsidRPr="00BA156B" w14:paraId="3467C76A" w14:textId="77777777" w:rsidTr="001828F5">
        <w:tblPrEx>
          <w:tblBorders>
            <w:top w:val="none" w:sz="0" w:space="0" w:color="auto"/>
          </w:tblBorders>
        </w:tblPrEx>
        <w:trPr>
          <w:ins w:id="5855" w:author="Regina Casanova" w:date="2018-07-29T13:12:00Z"/>
        </w:trPr>
        <w:tc>
          <w:tcPr>
            <w:tcW w:w="1741" w:type="dxa"/>
            <w:tcBorders>
              <w:left w:val="single" w:sz="8" w:space="0" w:color="000000"/>
              <w:right w:val="single" w:sz="8" w:space="0" w:color="000000"/>
            </w:tcBorders>
            <w:vAlign w:val="bottom"/>
          </w:tcPr>
          <w:p w14:paraId="639FB26C" w14:textId="77777777" w:rsidR="00AB78DE" w:rsidRPr="00BA156B" w:rsidRDefault="00AB78DE" w:rsidP="001828F5">
            <w:pPr>
              <w:autoSpaceDE w:val="0"/>
              <w:autoSpaceDN w:val="0"/>
              <w:adjustRightInd w:val="0"/>
              <w:spacing w:line="380" w:lineRule="atLeast"/>
              <w:rPr>
                <w:ins w:id="5856" w:author="Regina Casanova" w:date="2018-07-29T13:12:00Z"/>
                <w:rFonts w:cs="Times New Roman"/>
                <w:color w:val="000000"/>
                <w:lang w:val="es-PE"/>
              </w:rPr>
            </w:pPr>
            <w:ins w:id="585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008CCB81" w14:textId="77777777" w:rsidR="00AB78DE" w:rsidRPr="00BA156B" w:rsidRDefault="00AB78DE" w:rsidP="001828F5">
            <w:pPr>
              <w:autoSpaceDE w:val="0"/>
              <w:autoSpaceDN w:val="0"/>
              <w:adjustRightInd w:val="0"/>
              <w:spacing w:line="380" w:lineRule="atLeast"/>
              <w:rPr>
                <w:ins w:id="5858" w:author="Regina Casanova" w:date="2018-07-29T13:12:00Z"/>
                <w:rFonts w:cs="Times New Roman"/>
                <w:color w:val="000000"/>
                <w:lang w:val="es-PE"/>
              </w:rPr>
            </w:pPr>
            <w:ins w:id="5859" w:author="Regina Casanova" w:date="2018-07-29T13:12:00Z">
              <w:r w:rsidRPr="00BA156B">
                <w:rPr>
                  <w:rFonts w:cs="Times New Roman"/>
                  <w:color w:val="000000"/>
                  <w:lang w:val="es-PE"/>
                </w:rPr>
                <w:t>Deficiencias en el orden y limpieza de la infraestructura de la IPRESS</w:t>
              </w:r>
            </w:ins>
          </w:p>
        </w:tc>
      </w:tr>
      <w:tr w:rsidR="00AB78DE" w:rsidRPr="00BA156B" w14:paraId="55AAA4A6" w14:textId="77777777" w:rsidTr="001828F5">
        <w:tblPrEx>
          <w:tblBorders>
            <w:top w:val="none" w:sz="0" w:space="0" w:color="auto"/>
          </w:tblBorders>
        </w:tblPrEx>
        <w:trPr>
          <w:ins w:id="586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C5A0627" w14:textId="77777777" w:rsidR="00AB78DE" w:rsidRPr="00BA156B" w:rsidRDefault="00AB78DE" w:rsidP="001828F5">
            <w:pPr>
              <w:autoSpaceDE w:val="0"/>
              <w:autoSpaceDN w:val="0"/>
              <w:adjustRightInd w:val="0"/>
              <w:spacing w:line="380" w:lineRule="atLeast"/>
              <w:rPr>
                <w:ins w:id="5861" w:author="Regina Casanova" w:date="2018-07-29T13:12:00Z"/>
                <w:rFonts w:cs="Times New Roman"/>
                <w:color w:val="000000"/>
                <w:lang w:val="es-PE"/>
              </w:rPr>
            </w:pPr>
            <w:ins w:id="5862"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74AAC092" w14:textId="77777777" w:rsidR="00AB78DE" w:rsidRPr="00BA156B" w:rsidRDefault="00AB78DE" w:rsidP="001828F5">
            <w:pPr>
              <w:autoSpaceDE w:val="0"/>
              <w:autoSpaceDN w:val="0"/>
              <w:adjustRightInd w:val="0"/>
              <w:spacing w:line="380" w:lineRule="atLeast"/>
              <w:rPr>
                <w:ins w:id="5863" w:author="Regina Casanova" w:date="2018-07-29T13:12:00Z"/>
                <w:rFonts w:cs="Times New Roman"/>
                <w:color w:val="000000"/>
                <w:lang w:val="es-PE"/>
              </w:rPr>
            </w:pPr>
            <w:ins w:id="5864" w:author="Regina Casanova" w:date="2018-07-29T13:12:00Z">
              <w:r w:rsidRPr="00BA156B">
                <w:rPr>
                  <w:rFonts w:cs="Times New Roman"/>
                  <w:color w:val="000000"/>
                  <w:lang w:val="es-PE"/>
                </w:rPr>
                <w:t>Deficiencia o falta de infraestructura y/o mobiliario</w:t>
              </w:r>
            </w:ins>
          </w:p>
        </w:tc>
      </w:tr>
      <w:tr w:rsidR="00AB78DE" w:rsidRPr="00BA156B" w14:paraId="1A0EB1E0" w14:textId="77777777" w:rsidTr="001828F5">
        <w:tblPrEx>
          <w:tblBorders>
            <w:top w:val="none" w:sz="0" w:space="0" w:color="auto"/>
          </w:tblBorders>
        </w:tblPrEx>
        <w:trPr>
          <w:ins w:id="586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E7B636D" w14:textId="77777777" w:rsidR="00AB78DE" w:rsidRPr="00BA156B" w:rsidRDefault="00AB78DE" w:rsidP="001828F5">
            <w:pPr>
              <w:autoSpaceDE w:val="0"/>
              <w:autoSpaceDN w:val="0"/>
              <w:adjustRightInd w:val="0"/>
              <w:spacing w:line="380" w:lineRule="atLeast"/>
              <w:rPr>
                <w:ins w:id="5866" w:author="Regina Casanova" w:date="2018-07-29T13:12:00Z"/>
                <w:rFonts w:cs="Times New Roman"/>
                <w:color w:val="000000"/>
                <w:lang w:val="es-PE"/>
              </w:rPr>
            </w:pPr>
            <w:ins w:id="5867"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2EA20E63" w14:textId="77777777" w:rsidR="00AB78DE" w:rsidRPr="00BA156B" w:rsidRDefault="00AB78DE" w:rsidP="001828F5">
            <w:pPr>
              <w:autoSpaceDE w:val="0"/>
              <w:autoSpaceDN w:val="0"/>
              <w:adjustRightInd w:val="0"/>
              <w:spacing w:line="380" w:lineRule="atLeast"/>
              <w:rPr>
                <w:ins w:id="5868" w:author="Regina Casanova" w:date="2018-07-29T13:12:00Z"/>
                <w:rFonts w:cs="Times New Roman"/>
                <w:color w:val="000000"/>
                <w:lang w:val="es-PE"/>
              </w:rPr>
            </w:pPr>
            <w:ins w:id="5869" w:author="Regina Casanova" w:date="2018-07-29T13:12:00Z">
              <w:r w:rsidRPr="00BA156B">
                <w:rPr>
                  <w:rFonts w:cs="Times New Roman"/>
                  <w:color w:val="000000"/>
                  <w:lang w:val="es-PE"/>
                </w:rPr>
                <w:t>Problemas del Seguro (SIS)</w:t>
              </w:r>
            </w:ins>
          </w:p>
        </w:tc>
      </w:tr>
      <w:tr w:rsidR="00AB78DE" w:rsidRPr="00BA156B" w14:paraId="267EB2B1" w14:textId="77777777" w:rsidTr="001828F5">
        <w:tblPrEx>
          <w:tblBorders>
            <w:top w:val="none" w:sz="0" w:space="0" w:color="auto"/>
          </w:tblBorders>
        </w:tblPrEx>
        <w:trPr>
          <w:ins w:id="5870" w:author="Regina Casanova" w:date="2018-07-29T13:12:00Z"/>
        </w:trPr>
        <w:tc>
          <w:tcPr>
            <w:tcW w:w="1741" w:type="dxa"/>
            <w:tcBorders>
              <w:left w:val="single" w:sz="8" w:space="0" w:color="000000"/>
              <w:right w:val="single" w:sz="8" w:space="0" w:color="000000"/>
            </w:tcBorders>
            <w:vAlign w:val="bottom"/>
          </w:tcPr>
          <w:p w14:paraId="40CAA3E9" w14:textId="77777777" w:rsidR="00AB78DE" w:rsidRPr="00BA156B" w:rsidRDefault="00AB78DE" w:rsidP="001828F5">
            <w:pPr>
              <w:autoSpaceDE w:val="0"/>
              <w:autoSpaceDN w:val="0"/>
              <w:adjustRightInd w:val="0"/>
              <w:spacing w:line="380" w:lineRule="atLeast"/>
              <w:rPr>
                <w:ins w:id="5871" w:author="Regina Casanova" w:date="2018-07-29T13:12:00Z"/>
                <w:rFonts w:cs="Times New Roman"/>
                <w:color w:val="000000"/>
                <w:lang w:val="es-PE"/>
              </w:rPr>
            </w:pPr>
            <w:ins w:id="5872"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8FEEAB3" w14:textId="77777777" w:rsidR="00AB78DE" w:rsidRPr="00BA156B" w:rsidRDefault="00AB78DE" w:rsidP="001828F5">
            <w:pPr>
              <w:autoSpaceDE w:val="0"/>
              <w:autoSpaceDN w:val="0"/>
              <w:adjustRightInd w:val="0"/>
              <w:spacing w:line="380" w:lineRule="atLeast"/>
              <w:rPr>
                <w:ins w:id="5873" w:author="Regina Casanova" w:date="2018-07-29T13:12:00Z"/>
                <w:rFonts w:cs="Times New Roman"/>
                <w:color w:val="000000"/>
                <w:lang w:val="es-PE"/>
              </w:rPr>
            </w:pPr>
            <w:ins w:id="5874" w:author="Regina Casanova" w:date="2018-07-29T13:12:00Z">
              <w:r w:rsidRPr="00BA156B">
                <w:rPr>
                  <w:rFonts w:cs="Times New Roman"/>
                  <w:color w:val="000000"/>
                  <w:lang w:val="es-PE"/>
                </w:rPr>
                <w:t>Cobros relacionados al seguro (copago, deducibles, reembolsos)</w:t>
              </w:r>
            </w:ins>
          </w:p>
        </w:tc>
      </w:tr>
      <w:tr w:rsidR="00AB78DE" w:rsidRPr="00BA156B" w14:paraId="40721047" w14:textId="77777777" w:rsidTr="001828F5">
        <w:tblPrEx>
          <w:tblBorders>
            <w:top w:val="none" w:sz="0" w:space="0" w:color="auto"/>
          </w:tblBorders>
        </w:tblPrEx>
        <w:trPr>
          <w:ins w:id="5875" w:author="Regina Casanova" w:date="2018-07-29T13:12:00Z"/>
        </w:trPr>
        <w:tc>
          <w:tcPr>
            <w:tcW w:w="1741" w:type="dxa"/>
            <w:tcBorders>
              <w:left w:val="single" w:sz="8" w:space="0" w:color="000000"/>
              <w:right w:val="single" w:sz="8" w:space="0" w:color="000000"/>
            </w:tcBorders>
            <w:shd w:val="clear" w:color="auto" w:fill="E1E0E0"/>
            <w:vAlign w:val="bottom"/>
          </w:tcPr>
          <w:p w14:paraId="6599E5B9" w14:textId="77777777" w:rsidR="00AB78DE" w:rsidRPr="00BA156B" w:rsidRDefault="00AB78DE" w:rsidP="001828F5">
            <w:pPr>
              <w:autoSpaceDE w:val="0"/>
              <w:autoSpaceDN w:val="0"/>
              <w:adjustRightInd w:val="0"/>
              <w:spacing w:line="380" w:lineRule="atLeast"/>
              <w:rPr>
                <w:ins w:id="5876" w:author="Regina Casanova" w:date="2018-07-29T13:12:00Z"/>
                <w:rFonts w:cs="Times New Roman"/>
                <w:color w:val="000000"/>
                <w:lang w:val="es-PE"/>
              </w:rPr>
            </w:pPr>
            <w:ins w:id="5877"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C0ED79A" w14:textId="77777777" w:rsidR="00AB78DE" w:rsidRPr="00BA156B" w:rsidRDefault="00AB78DE" w:rsidP="001828F5">
            <w:pPr>
              <w:autoSpaceDE w:val="0"/>
              <w:autoSpaceDN w:val="0"/>
              <w:adjustRightInd w:val="0"/>
              <w:spacing w:line="380" w:lineRule="atLeast"/>
              <w:rPr>
                <w:ins w:id="5878" w:author="Regina Casanova" w:date="2018-07-29T13:12:00Z"/>
                <w:rFonts w:cs="Times New Roman"/>
                <w:color w:val="000000"/>
                <w:lang w:val="es-PE"/>
              </w:rPr>
            </w:pPr>
            <w:ins w:id="5879" w:author="Regina Casanova" w:date="2018-07-29T13:12:00Z">
              <w:r w:rsidRPr="00BA156B">
                <w:rPr>
                  <w:rFonts w:cs="Times New Roman"/>
                  <w:color w:val="000000"/>
                  <w:lang w:val="es-PE"/>
                </w:rPr>
                <w:t>Problemas de la cobertura</w:t>
              </w:r>
            </w:ins>
          </w:p>
        </w:tc>
      </w:tr>
      <w:tr w:rsidR="00AB78DE" w:rsidRPr="00BA156B" w14:paraId="22BEC3E1" w14:textId="77777777" w:rsidTr="001828F5">
        <w:tblPrEx>
          <w:tblBorders>
            <w:top w:val="none" w:sz="0" w:space="0" w:color="auto"/>
          </w:tblBorders>
        </w:tblPrEx>
        <w:trPr>
          <w:ins w:id="5880" w:author="Regina Casanova" w:date="2018-07-29T13:12:00Z"/>
        </w:trPr>
        <w:tc>
          <w:tcPr>
            <w:tcW w:w="1741" w:type="dxa"/>
            <w:tcBorders>
              <w:left w:val="single" w:sz="8" w:space="0" w:color="000000"/>
              <w:bottom w:val="single" w:sz="8" w:space="0" w:color="000000"/>
              <w:right w:val="single" w:sz="8" w:space="0" w:color="000000"/>
            </w:tcBorders>
            <w:vAlign w:val="bottom"/>
          </w:tcPr>
          <w:p w14:paraId="72E74BC2" w14:textId="77777777" w:rsidR="00AB78DE" w:rsidRPr="00BA156B" w:rsidRDefault="00AB78DE" w:rsidP="001828F5">
            <w:pPr>
              <w:autoSpaceDE w:val="0"/>
              <w:autoSpaceDN w:val="0"/>
              <w:adjustRightInd w:val="0"/>
              <w:spacing w:line="380" w:lineRule="atLeast"/>
              <w:rPr>
                <w:ins w:id="5881" w:author="Regina Casanova" w:date="2018-07-29T13:12:00Z"/>
                <w:rFonts w:cs="Times New Roman"/>
                <w:color w:val="000000"/>
                <w:lang w:val="es-PE"/>
              </w:rPr>
            </w:pPr>
            <w:ins w:id="5882"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2E5234C2" w14:textId="77777777" w:rsidR="00AB78DE" w:rsidRPr="00BA156B" w:rsidRDefault="00AB78DE" w:rsidP="001828F5">
            <w:pPr>
              <w:autoSpaceDE w:val="0"/>
              <w:autoSpaceDN w:val="0"/>
              <w:adjustRightInd w:val="0"/>
              <w:spacing w:line="380" w:lineRule="atLeast"/>
              <w:rPr>
                <w:ins w:id="5883" w:author="Regina Casanova" w:date="2018-07-29T13:12:00Z"/>
                <w:rFonts w:cs="Times New Roman"/>
                <w:color w:val="000000"/>
                <w:lang w:val="es-PE"/>
              </w:rPr>
            </w:pPr>
            <w:ins w:id="5884" w:author="Regina Casanova" w:date="2018-07-29T13:12:00Z">
              <w:r w:rsidRPr="00BA156B">
                <w:rPr>
                  <w:rFonts w:cs="Times New Roman"/>
                  <w:color w:val="000000"/>
                  <w:lang w:val="es-PE"/>
                </w:rPr>
                <w:t>Problemas de Afiliación de Seguro</w:t>
              </w:r>
            </w:ins>
          </w:p>
        </w:tc>
      </w:tr>
      <w:tr w:rsidR="00AB78DE" w:rsidRPr="00BA156B" w14:paraId="71ED9385" w14:textId="77777777" w:rsidTr="001828F5">
        <w:tblPrEx>
          <w:tblBorders>
            <w:top w:val="none" w:sz="0" w:space="0" w:color="auto"/>
          </w:tblBorders>
        </w:tblPrEx>
        <w:trPr>
          <w:ins w:id="588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B6D5A92" w14:textId="77777777" w:rsidR="00AB78DE" w:rsidRPr="00BA156B" w:rsidRDefault="00AB78DE" w:rsidP="001828F5">
            <w:pPr>
              <w:autoSpaceDE w:val="0"/>
              <w:autoSpaceDN w:val="0"/>
              <w:adjustRightInd w:val="0"/>
              <w:spacing w:line="380" w:lineRule="atLeast"/>
              <w:rPr>
                <w:ins w:id="5886" w:author="Regina Casanova" w:date="2018-07-29T13:12:00Z"/>
                <w:rFonts w:cs="Times New Roman"/>
                <w:color w:val="000000"/>
                <w:lang w:val="es-PE"/>
              </w:rPr>
            </w:pPr>
            <w:ins w:id="5887"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D383F9E" w14:textId="77777777" w:rsidR="00AB78DE" w:rsidRPr="00BA156B" w:rsidRDefault="00AB78DE" w:rsidP="001828F5">
            <w:pPr>
              <w:autoSpaceDE w:val="0"/>
              <w:autoSpaceDN w:val="0"/>
              <w:adjustRightInd w:val="0"/>
              <w:spacing w:line="380" w:lineRule="atLeast"/>
              <w:rPr>
                <w:ins w:id="5888" w:author="Regina Casanova" w:date="2018-07-29T13:12:00Z"/>
                <w:rFonts w:cs="Times New Roman"/>
                <w:color w:val="000000"/>
                <w:lang w:val="es-PE"/>
              </w:rPr>
            </w:pPr>
            <w:ins w:id="5889" w:author="Regina Casanova" w:date="2018-07-29T13:12:00Z">
              <w:r w:rsidRPr="00BA156B">
                <w:rPr>
                  <w:rFonts w:cs="Times New Roman"/>
                  <w:color w:val="000000"/>
                  <w:lang w:val="es-PE"/>
                </w:rPr>
                <w:t>Privacidad y Confidencialidad del Asegurado</w:t>
              </w:r>
            </w:ins>
          </w:p>
        </w:tc>
      </w:tr>
      <w:tr w:rsidR="00AB78DE" w:rsidRPr="00BA156B" w14:paraId="6CE74A2A" w14:textId="77777777" w:rsidTr="001828F5">
        <w:tblPrEx>
          <w:tblBorders>
            <w:top w:val="none" w:sz="0" w:space="0" w:color="auto"/>
          </w:tblBorders>
        </w:tblPrEx>
        <w:trPr>
          <w:ins w:id="5890" w:author="Regina Casanova" w:date="2018-07-29T13:12:00Z"/>
        </w:trPr>
        <w:tc>
          <w:tcPr>
            <w:tcW w:w="1741" w:type="dxa"/>
            <w:tcBorders>
              <w:left w:val="single" w:sz="8" w:space="0" w:color="000000"/>
              <w:right w:val="single" w:sz="8" w:space="0" w:color="000000"/>
            </w:tcBorders>
            <w:vAlign w:val="bottom"/>
          </w:tcPr>
          <w:p w14:paraId="424150B9" w14:textId="77777777" w:rsidR="00AB78DE" w:rsidRPr="00BA156B" w:rsidRDefault="00AB78DE" w:rsidP="001828F5">
            <w:pPr>
              <w:autoSpaceDE w:val="0"/>
              <w:autoSpaceDN w:val="0"/>
              <w:adjustRightInd w:val="0"/>
              <w:spacing w:line="380" w:lineRule="atLeast"/>
              <w:rPr>
                <w:ins w:id="5891" w:author="Regina Casanova" w:date="2018-07-29T13:12:00Z"/>
                <w:rFonts w:cs="Times New Roman"/>
                <w:color w:val="000000"/>
                <w:lang w:val="es-PE"/>
              </w:rPr>
            </w:pPr>
            <w:ins w:id="5892"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2A957" w14:textId="77777777" w:rsidR="00AB78DE" w:rsidRPr="00BA156B" w:rsidRDefault="00AB78DE" w:rsidP="001828F5">
            <w:pPr>
              <w:autoSpaceDE w:val="0"/>
              <w:autoSpaceDN w:val="0"/>
              <w:adjustRightInd w:val="0"/>
              <w:spacing w:line="380" w:lineRule="atLeast"/>
              <w:rPr>
                <w:ins w:id="5893" w:author="Regina Casanova" w:date="2018-07-29T13:12:00Z"/>
                <w:rFonts w:cs="Times New Roman"/>
                <w:color w:val="000000"/>
                <w:lang w:val="es-PE"/>
              </w:rPr>
            </w:pPr>
            <w:ins w:id="5894" w:author="Regina Casanova" w:date="2018-07-29T13:12:00Z">
              <w:r w:rsidRPr="00BA156B">
                <w:rPr>
                  <w:rFonts w:cs="Times New Roman"/>
                  <w:color w:val="000000"/>
                  <w:lang w:val="es-PE"/>
                </w:rPr>
                <w:t>Disconformidad relacionada al consentimiento informado</w:t>
              </w:r>
            </w:ins>
          </w:p>
        </w:tc>
      </w:tr>
      <w:tr w:rsidR="00AB78DE" w:rsidRPr="00BA156B" w14:paraId="011ECA5E" w14:textId="77777777" w:rsidTr="001828F5">
        <w:tblPrEx>
          <w:tblBorders>
            <w:top w:val="none" w:sz="0" w:space="0" w:color="auto"/>
          </w:tblBorders>
        </w:tblPrEx>
        <w:trPr>
          <w:ins w:id="5895" w:author="Regina Casanova" w:date="2018-07-29T13:12:00Z"/>
        </w:trPr>
        <w:tc>
          <w:tcPr>
            <w:tcW w:w="1741" w:type="dxa"/>
            <w:tcBorders>
              <w:left w:val="single" w:sz="8" w:space="0" w:color="000000"/>
              <w:right w:val="single" w:sz="8" w:space="0" w:color="000000"/>
            </w:tcBorders>
            <w:shd w:val="clear" w:color="auto" w:fill="E1E0E0"/>
            <w:vAlign w:val="bottom"/>
          </w:tcPr>
          <w:p w14:paraId="00152C1E" w14:textId="77777777" w:rsidR="00AB78DE" w:rsidRPr="00BA156B" w:rsidRDefault="00AB78DE" w:rsidP="001828F5">
            <w:pPr>
              <w:autoSpaceDE w:val="0"/>
              <w:autoSpaceDN w:val="0"/>
              <w:adjustRightInd w:val="0"/>
              <w:spacing w:line="380" w:lineRule="atLeast"/>
              <w:rPr>
                <w:ins w:id="5896" w:author="Regina Casanova" w:date="2018-07-29T13:12:00Z"/>
                <w:rFonts w:cs="Times New Roman"/>
                <w:color w:val="000000"/>
                <w:lang w:val="es-PE"/>
              </w:rPr>
            </w:pPr>
            <w:ins w:id="5897"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474A1BF1" w14:textId="77777777" w:rsidR="00AB78DE" w:rsidRPr="00BA156B" w:rsidRDefault="00AB78DE" w:rsidP="001828F5">
            <w:pPr>
              <w:autoSpaceDE w:val="0"/>
              <w:autoSpaceDN w:val="0"/>
              <w:adjustRightInd w:val="0"/>
              <w:spacing w:line="380" w:lineRule="atLeast"/>
              <w:rPr>
                <w:ins w:id="5898" w:author="Regina Casanova" w:date="2018-07-29T13:12:00Z"/>
                <w:rFonts w:cs="Times New Roman"/>
                <w:color w:val="000000"/>
                <w:lang w:val="es-PE"/>
              </w:rPr>
            </w:pPr>
            <w:ins w:id="5899" w:author="Regina Casanova" w:date="2018-07-29T13:12:00Z">
              <w:r w:rsidRPr="00BA156B">
                <w:rPr>
                  <w:rFonts w:cs="Times New Roman"/>
                  <w:color w:val="000000"/>
                  <w:lang w:val="es-PE"/>
                </w:rPr>
                <w:t>Atención de salud brindada en condiciones de exposición</w:t>
              </w:r>
            </w:ins>
          </w:p>
        </w:tc>
      </w:tr>
      <w:tr w:rsidR="00AB78DE" w:rsidRPr="00BA156B" w14:paraId="300D29E7" w14:textId="77777777" w:rsidTr="001828F5">
        <w:tblPrEx>
          <w:tblBorders>
            <w:top w:val="none" w:sz="0" w:space="0" w:color="auto"/>
          </w:tblBorders>
        </w:tblPrEx>
        <w:trPr>
          <w:ins w:id="5900" w:author="Regina Casanova" w:date="2018-07-29T13:12:00Z"/>
        </w:trPr>
        <w:tc>
          <w:tcPr>
            <w:tcW w:w="1741" w:type="dxa"/>
            <w:tcBorders>
              <w:left w:val="single" w:sz="8" w:space="0" w:color="000000"/>
              <w:right w:val="single" w:sz="8" w:space="0" w:color="000000"/>
            </w:tcBorders>
            <w:vAlign w:val="bottom"/>
          </w:tcPr>
          <w:p w14:paraId="154622C9" w14:textId="77777777" w:rsidR="00AB78DE" w:rsidRPr="00BA156B" w:rsidRDefault="00AB78DE" w:rsidP="001828F5">
            <w:pPr>
              <w:autoSpaceDE w:val="0"/>
              <w:autoSpaceDN w:val="0"/>
              <w:adjustRightInd w:val="0"/>
              <w:spacing w:line="380" w:lineRule="atLeast"/>
              <w:rPr>
                <w:ins w:id="5901" w:author="Regina Casanova" w:date="2018-07-29T13:12:00Z"/>
                <w:rFonts w:cs="Times New Roman"/>
                <w:color w:val="000000"/>
                <w:lang w:val="es-PE"/>
              </w:rPr>
            </w:pPr>
            <w:ins w:id="5902"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EB13A0F" w14:textId="77777777" w:rsidR="00AB78DE" w:rsidRPr="00BA156B" w:rsidRDefault="00AB78DE" w:rsidP="001828F5">
            <w:pPr>
              <w:autoSpaceDE w:val="0"/>
              <w:autoSpaceDN w:val="0"/>
              <w:adjustRightInd w:val="0"/>
              <w:spacing w:line="380" w:lineRule="atLeast"/>
              <w:rPr>
                <w:ins w:id="5903" w:author="Regina Casanova" w:date="2018-07-29T13:12:00Z"/>
                <w:rFonts w:cs="Times New Roman"/>
                <w:color w:val="000000"/>
                <w:lang w:val="es-PE"/>
              </w:rPr>
            </w:pPr>
            <w:ins w:id="5904" w:author="Regina Casanova" w:date="2018-07-29T13:12:00Z">
              <w:r w:rsidRPr="00BA156B">
                <w:rPr>
                  <w:rFonts w:cs="Times New Roman"/>
                  <w:color w:val="000000"/>
                  <w:lang w:val="es-PE"/>
                </w:rPr>
                <w:t>Presencia de personal no autorizado por el usuario en la evaluación médica</w:t>
              </w:r>
            </w:ins>
          </w:p>
        </w:tc>
      </w:tr>
      <w:tr w:rsidR="00AB78DE" w:rsidRPr="00BA156B" w14:paraId="705E4D3D" w14:textId="77777777" w:rsidTr="001828F5">
        <w:tblPrEx>
          <w:tblBorders>
            <w:top w:val="none" w:sz="0" w:space="0" w:color="auto"/>
          </w:tblBorders>
        </w:tblPrEx>
        <w:trPr>
          <w:ins w:id="590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40D59FD" w14:textId="77777777" w:rsidR="00AB78DE" w:rsidRPr="00BA156B" w:rsidRDefault="00AB78DE" w:rsidP="001828F5">
            <w:pPr>
              <w:autoSpaceDE w:val="0"/>
              <w:autoSpaceDN w:val="0"/>
              <w:adjustRightInd w:val="0"/>
              <w:spacing w:line="380" w:lineRule="atLeast"/>
              <w:rPr>
                <w:ins w:id="5906" w:author="Regina Casanova" w:date="2018-07-29T13:12:00Z"/>
                <w:rFonts w:cs="Times New Roman"/>
                <w:color w:val="000000"/>
                <w:lang w:val="es-PE"/>
              </w:rPr>
            </w:pPr>
            <w:ins w:id="5907" w:author="Regina Casanova" w:date="2018-07-29T13:12:00Z">
              <w:r w:rsidRPr="00BA156B">
                <w:rPr>
                  <w:rFonts w:cs="Times New Roman"/>
                  <w:color w:val="000000"/>
                  <w:lang w:val="es-PE"/>
                </w:rPr>
                <w:t>Ítem #4</w:t>
              </w:r>
            </w:ins>
          </w:p>
        </w:tc>
        <w:tc>
          <w:tcPr>
            <w:tcW w:w="12452" w:type="dxa"/>
            <w:tcBorders>
              <w:bottom w:val="single" w:sz="8" w:space="0" w:color="000000"/>
              <w:right w:val="single" w:sz="8" w:space="0" w:color="000000"/>
            </w:tcBorders>
            <w:shd w:val="clear" w:color="auto" w:fill="E1E0E0"/>
            <w:vAlign w:val="bottom"/>
          </w:tcPr>
          <w:p w14:paraId="0F41F4F0" w14:textId="77777777" w:rsidR="00AB78DE" w:rsidRPr="00BA156B" w:rsidRDefault="00AB78DE" w:rsidP="001828F5">
            <w:pPr>
              <w:autoSpaceDE w:val="0"/>
              <w:autoSpaceDN w:val="0"/>
              <w:adjustRightInd w:val="0"/>
              <w:spacing w:line="380" w:lineRule="atLeast"/>
              <w:rPr>
                <w:ins w:id="5908" w:author="Regina Casanova" w:date="2018-07-29T13:12:00Z"/>
                <w:rFonts w:cs="Times New Roman"/>
                <w:color w:val="000000"/>
                <w:lang w:val="es-PE"/>
              </w:rPr>
            </w:pPr>
            <w:ins w:id="5909" w:author="Regina Casanova" w:date="2018-07-29T13:12:00Z">
              <w:r w:rsidRPr="00BA156B">
                <w:rPr>
                  <w:rFonts w:cs="Times New Roman"/>
                  <w:color w:val="000000"/>
                  <w:lang w:val="es-PE"/>
                </w:rPr>
                <w:t>Falta y/o violación de la confidencialidad del asegurado (Refiriéndose a datos, diagnóstico y/o material multimedia)</w:t>
              </w:r>
            </w:ins>
          </w:p>
        </w:tc>
      </w:tr>
      <w:tr w:rsidR="00AB78DE" w:rsidRPr="00BA156B" w14:paraId="44F08103" w14:textId="77777777" w:rsidTr="001828F5">
        <w:tblPrEx>
          <w:tblBorders>
            <w:top w:val="none" w:sz="0" w:space="0" w:color="auto"/>
          </w:tblBorders>
        </w:tblPrEx>
        <w:trPr>
          <w:ins w:id="591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CC603E2" w14:textId="77777777" w:rsidR="00AB78DE" w:rsidRPr="00BA156B" w:rsidRDefault="00AB78DE" w:rsidP="001828F5">
            <w:pPr>
              <w:autoSpaceDE w:val="0"/>
              <w:autoSpaceDN w:val="0"/>
              <w:adjustRightInd w:val="0"/>
              <w:spacing w:line="380" w:lineRule="atLeast"/>
              <w:rPr>
                <w:ins w:id="5911" w:author="Regina Casanova" w:date="2018-07-29T13:12:00Z"/>
                <w:rFonts w:cs="Times New Roman"/>
                <w:color w:val="000000"/>
                <w:lang w:val="es-PE"/>
              </w:rPr>
            </w:pPr>
            <w:ins w:id="5912"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38FF682" w14:textId="77777777" w:rsidR="00AB78DE" w:rsidRPr="00BA156B" w:rsidRDefault="00AB78DE" w:rsidP="001828F5">
            <w:pPr>
              <w:autoSpaceDE w:val="0"/>
              <w:autoSpaceDN w:val="0"/>
              <w:adjustRightInd w:val="0"/>
              <w:spacing w:line="380" w:lineRule="atLeast"/>
              <w:rPr>
                <w:ins w:id="5913" w:author="Regina Casanova" w:date="2018-07-29T13:12:00Z"/>
                <w:rFonts w:cs="Times New Roman"/>
                <w:color w:val="000000"/>
                <w:lang w:val="es-PE"/>
              </w:rPr>
            </w:pPr>
            <w:ins w:id="5914" w:author="Regina Casanova" w:date="2018-07-29T13:12:00Z">
              <w:r w:rsidRPr="00BA156B">
                <w:rPr>
                  <w:rFonts w:cs="Times New Roman"/>
                  <w:color w:val="000000"/>
                  <w:lang w:val="es-PE"/>
                </w:rPr>
                <w:t>Problemas en Información</w:t>
              </w:r>
            </w:ins>
          </w:p>
        </w:tc>
      </w:tr>
      <w:tr w:rsidR="00AB78DE" w:rsidRPr="00BA156B" w14:paraId="02A7BB7D" w14:textId="77777777" w:rsidTr="001828F5">
        <w:tblPrEx>
          <w:tblBorders>
            <w:top w:val="none" w:sz="0" w:space="0" w:color="auto"/>
          </w:tblBorders>
        </w:tblPrEx>
        <w:trPr>
          <w:ins w:id="5915" w:author="Regina Casanova" w:date="2018-07-29T13:12:00Z"/>
        </w:trPr>
        <w:tc>
          <w:tcPr>
            <w:tcW w:w="1741" w:type="dxa"/>
            <w:tcBorders>
              <w:left w:val="single" w:sz="8" w:space="0" w:color="000000"/>
              <w:right w:val="single" w:sz="8" w:space="0" w:color="000000"/>
            </w:tcBorders>
            <w:vAlign w:val="bottom"/>
          </w:tcPr>
          <w:p w14:paraId="59923B3C" w14:textId="77777777" w:rsidR="00AB78DE" w:rsidRPr="00BA156B" w:rsidRDefault="00AB78DE" w:rsidP="001828F5">
            <w:pPr>
              <w:autoSpaceDE w:val="0"/>
              <w:autoSpaceDN w:val="0"/>
              <w:adjustRightInd w:val="0"/>
              <w:spacing w:line="380" w:lineRule="atLeast"/>
              <w:rPr>
                <w:ins w:id="5916" w:author="Regina Casanova" w:date="2018-07-29T13:12:00Z"/>
                <w:rFonts w:cs="Times New Roman"/>
                <w:color w:val="000000"/>
                <w:lang w:val="es-PE"/>
              </w:rPr>
            </w:pPr>
            <w:ins w:id="591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9F76342" w14:textId="77777777" w:rsidR="00AB78DE" w:rsidRPr="00BA156B" w:rsidRDefault="00AB78DE" w:rsidP="001828F5">
            <w:pPr>
              <w:autoSpaceDE w:val="0"/>
              <w:autoSpaceDN w:val="0"/>
              <w:adjustRightInd w:val="0"/>
              <w:spacing w:line="380" w:lineRule="atLeast"/>
              <w:rPr>
                <w:ins w:id="5918" w:author="Regina Casanova" w:date="2018-07-29T13:12:00Z"/>
                <w:rFonts w:cs="Times New Roman"/>
                <w:color w:val="000000"/>
                <w:lang w:val="es-PE"/>
              </w:rPr>
            </w:pPr>
            <w:ins w:id="5919" w:author="Regina Casanova" w:date="2018-07-29T13:12:00Z">
              <w:r w:rsidRPr="00BA156B">
                <w:rPr>
                  <w:rFonts w:cs="Times New Roman"/>
                  <w:color w:val="000000"/>
                  <w:lang w:val="es-PE"/>
                </w:rPr>
                <w:t>Información errada, insuficiente, no comprensible u omitida sobre procedimientos, diagnósticos y/o tratamiento médico</w:t>
              </w:r>
            </w:ins>
          </w:p>
        </w:tc>
      </w:tr>
      <w:tr w:rsidR="00AB78DE" w:rsidRPr="00BA156B" w14:paraId="628204CE" w14:textId="77777777" w:rsidTr="001828F5">
        <w:tblPrEx>
          <w:tblBorders>
            <w:top w:val="none" w:sz="0" w:space="0" w:color="auto"/>
          </w:tblBorders>
        </w:tblPrEx>
        <w:trPr>
          <w:ins w:id="5920" w:author="Regina Casanova" w:date="2018-07-29T13:12:00Z"/>
        </w:trPr>
        <w:tc>
          <w:tcPr>
            <w:tcW w:w="1741" w:type="dxa"/>
            <w:tcBorders>
              <w:left w:val="single" w:sz="8" w:space="0" w:color="000000"/>
              <w:right w:val="single" w:sz="8" w:space="0" w:color="000000"/>
            </w:tcBorders>
            <w:shd w:val="clear" w:color="auto" w:fill="E1E0E0"/>
            <w:vAlign w:val="bottom"/>
          </w:tcPr>
          <w:p w14:paraId="77D05C16" w14:textId="77777777" w:rsidR="00AB78DE" w:rsidRPr="00BA156B" w:rsidRDefault="00AB78DE" w:rsidP="001828F5">
            <w:pPr>
              <w:autoSpaceDE w:val="0"/>
              <w:autoSpaceDN w:val="0"/>
              <w:adjustRightInd w:val="0"/>
              <w:spacing w:line="380" w:lineRule="atLeast"/>
              <w:rPr>
                <w:ins w:id="5921" w:author="Regina Casanova" w:date="2018-07-29T13:12:00Z"/>
                <w:rFonts w:cs="Times New Roman"/>
                <w:color w:val="000000"/>
                <w:lang w:val="es-PE"/>
              </w:rPr>
            </w:pPr>
            <w:ins w:id="5922"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0F69A23F" w14:textId="77777777" w:rsidR="00AB78DE" w:rsidRPr="00BA156B" w:rsidRDefault="00AB78DE" w:rsidP="001828F5">
            <w:pPr>
              <w:autoSpaceDE w:val="0"/>
              <w:autoSpaceDN w:val="0"/>
              <w:adjustRightInd w:val="0"/>
              <w:spacing w:line="380" w:lineRule="atLeast"/>
              <w:rPr>
                <w:ins w:id="5923" w:author="Regina Casanova" w:date="2018-07-29T13:12:00Z"/>
                <w:rFonts w:cs="Times New Roman"/>
                <w:color w:val="000000"/>
                <w:lang w:val="es-PE"/>
              </w:rPr>
            </w:pPr>
            <w:ins w:id="5924" w:author="Regina Casanova" w:date="2018-07-29T13:12:00Z">
              <w:r w:rsidRPr="00BA156B">
                <w:rPr>
                  <w:rFonts w:cs="Times New Roman"/>
                  <w:color w:val="000000"/>
                  <w:lang w:val="es-PE"/>
                </w:rPr>
                <w:t>Información errada, insuficiente, no comprensible u omitida sobre el personal asistencial</w:t>
              </w:r>
            </w:ins>
          </w:p>
        </w:tc>
      </w:tr>
      <w:tr w:rsidR="00AB78DE" w:rsidRPr="00BA156B" w14:paraId="6FB9CCDA" w14:textId="77777777" w:rsidTr="001828F5">
        <w:tblPrEx>
          <w:tblBorders>
            <w:top w:val="none" w:sz="0" w:space="0" w:color="auto"/>
          </w:tblBorders>
        </w:tblPrEx>
        <w:trPr>
          <w:ins w:id="5925" w:author="Regina Casanova" w:date="2018-07-29T13:12:00Z"/>
        </w:trPr>
        <w:tc>
          <w:tcPr>
            <w:tcW w:w="1741" w:type="dxa"/>
            <w:tcBorders>
              <w:left w:val="single" w:sz="8" w:space="0" w:color="000000"/>
              <w:right w:val="single" w:sz="8" w:space="0" w:color="000000"/>
            </w:tcBorders>
            <w:vAlign w:val="bottom"/>
          </w:tcPr>
          <w:p w14:paraId="30FF3C56" w14:textId="77777777" w:rsidR="00AB78DE" w:rsidRPr="00BA156B" w:rsidRDefault="00AB78DE" w:rsidP="001828F5">
            <w:pPr>
              <w:autoSpaceDE w:val="0"/>
              <w:autoSpaceDN w:val="0"/>
              <w:adjustRightInd w:val="0"/>
              <w:spacing w:line="380" w:lineRule="atLeast"/>
              <w:rPr>
                <w:ins w:id="5926" w:author="Regina Casanova" w:date="2018-07-29T13:12:00Z"/>
                <w:rFonts w:cs="Times New Roman"/>
                <w:color w:val="000000"/>
                <w:lang w:val="es-PE"/>
              </w:rPr>
            </w:pPr>
            <w:ins w:id="5927"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ABA7F7D" w14:textId="77777777" w:rsidR="00AB78DE" w:rsidRPr="00BA156B" w:rsidRDefault="00AB78DE" w:rsidP="001828F5">
            <w:pPr>
              <w:autoSpaceDE w:val="0"/>
              <w:autoSpaceDN w:val="0"/>
              <w:adjustRightInd w:val="0"/>
              <w:spacing w:line="380" w:lineRule="atLeast"/>
              <w:rPr>
                <w:ins w:id="5928" w:author="Regina Casanova" w:date="2018-07-29T13:12:00Z"/>
                <w:rFonts w:cs="Times New Roman"/>
                <w:color w:val="000000"/>
                <w:lang w:val="es-PE"/>
              </w:rPr>
            </w:pPr>
            <w:ins w:id="5929" w:author="Regina Casanova" w:date="2018-07-29T13:12:00Z">
              <w:r w:rsidRPr="00BA156B">
                <w:rPr>
                  <w:rFonts w:cs="Times New Roman"/>
                  <w:color w:val="000000"/>
                  <w:lang w:val="es-PE"/>
                </w:rPr>
                <w:t>Deficiencia de información en PAUS</w:t>
              </w:r>
            </w:ins>
          </w:p>
        </w:tc>
      </w:tr>
      <w:tr w:rsidR="00AB78DE" w:rsidRPr="00BA156B" w14:paraId="047CDC7C" w14:textId="77777777" w:rsidTr="001828F5">
        <w:tblPrEx>
          <w:tblBorders>
            <w:top w:val="none" w:sz="0" w:space="0" w:color="auto"/>
          </w:tblBorders>
        </w:tblPrEx>
        <w:trPr>
          <w:ins w:id="5930" w:author="Regina Casanova" w:date="2018-07-29T13:12:00Z"/>
        </w:trPr>
        <w:tc>
          <w:tcPr>
            <w:tcW w:w="1741" w:type="dxa"/>
            <w:tcBorders>
              <w:left w:val="single" w:sz="8" w:space="0" w:color="000000"/>
              <w:right w:val="single" w:sz="8" w:space="0" w:color="000000"/>
            </w:tcBorders>
            <w:shd w:val="clear" w:color="auto" w:fill="E1E0E0"/>
            <w:vAlign w:val="bottom"/>
          </w:tcPr>
          <w:p w14:paraId="45F4BD5B" w14:textId="77777777" w:rsidR="00AB78DE" w:rsidRPr="00BA156B" w:rsidRDefault="00AB78DE" w:rsidP="001828F5">
            <w:pPr>
              <w:autoSpaceDE w:val="0"/>
              <w:autoSpaceDN w:val="0"/>
              <w:adjustRightInd w:val="0"/>
              <w:spacing w:line="380" w:lineRule="atLeast"/>
              <w:rPr>
                <w:ins w:id="5931" w:author="Regina Casanova" w:date="2018-07-29T13:12:00Z"/>
                <w:rFonts w:cs="Times New Roman"/>
                <w:color w:val="000000"/>
                <w:lang w:val="es-PE"/>
              </w:rPr>
            </w:pPr>
            <w:ins w:id="5932"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59113721" w14:textId="77777777" w:rsidR="00AB78DE" w:rsidRPr="00BA156B" w:rsidRDefault="00AB78DE" w:rsidP="001828F5">
            <w:pPr>
              <w:autoSpaceDE w:val="0"/>
              <w:autoSpaceDN w:val="0"/>
              <w:adjustRightInd w:val="0"/>
              <w:spacing w:line="380" w:lineRule="atLeast"/>
              <w:rPr>
                <w:ins w:id="5933" w:author="Regina Casanova" w:date="2018-07-29T13:12:00Z"/>
                <w:rFonts w:cs="Times New Roman"/>
                <w:color w:val="000000"/>
                <w:lang w:val="es-PE"/>
              </w:rPr>
            </w:pPr>
            <w:ins w:id="5934" w:author="Regina Casanova" w:date="2018-07-29T13:12:00Z">
              <w:r w:rsidRPr="00BA156B">
                <w:rPr>
                  <w:rFonts w:cs="Times New Roman"/>
                  <w:color w:val="000000"/>
                  <w:lang w:val="es-PE"/>
                </w:rPr>
                <w:t>Información errada, insuficiente, no comprensible u omitida sobre los procedimientos administrativos</w:t>
              </w:r>
            </w:ins>
          </w:p>
        </w:tc>
      </w:tr>
      <w:tr w:rsidR="00AB78DE" w:rsidRPr="00BA156B" w14:paraId="71D54856" w14:textId="77777777" w:rsidTr="001828F5">
        <w:tblPrEx>
          <w:tblBorders>
            <w:top w:val="none" w:sz="0" w:space="0" w:color="auto"/>
          </w:tblBorders>
        </w:tblPrEx>
        <w:trPr>
          <w:ins w:id="5935" w:author="Regina Casanova" w:date="2018-07-29T13:12:00Z"/>
        </w:trPr>
        <w:tc>
          <w:tcPr>
            <w:tcW w:w="1741" w:type="dxa"/>
            <w:tcBorders>
              <w:left w:val="single" w:sz="8" w:space="0" w:color="000000"/>
              <w:bottom w:val="single" w:sz="8" w:space="0" w:color="000000"/>
              <w:right w:val="single" w:sz="8" w:space="0" w:color="000000"/>
            </w:tcBorders>
            <w:vAlign w:val="bottom"/>
          </w:tcPr>
          <w:p w14:paraId="45233F50" w14:textId="77777777" w:rsidR="00AB78DE" w:rsidRPr="00BA156B" w:rsidRDefault="00AB78DE" w:rsidP="001828F5">
            <w:pPr>
              <w:autoSpaceDE w:val="0"/>
              <w:autoSpaceDN w:val="0"/>
              <w:adjustRightInd w:val="0"/>
              <w:spacing w:line="380" w:lineRule="atLeast"/>
              <w:rPr>
                <w:ins w:id="5936" w:author="Regina Casanova" w:date="2018-07-29T13:12:00Z"/>
                <w:rFonts w:cs="Times New Roman"/>
                <w:color w:val="000000"/>
                <w:lang w:val="es-PE"/>
              </w:rPr>
            </w:pPr>
            <w:ins w:id="5937" w:author="Regina Casanova" w:date="2018-07-29T13:12:00Z">
              <w:r w:rsidRPr="00BA156B">
                <w:rPr>
                  <w:rFonts w:cs="Times New Roman"/>
                  <w:color w:val="000000"/>
                  <w:lang w:val="es-PE"/>
                </w:rPr>
                <w:t>Ítem #5</w:t>
              </w:r>
            </w:ins>
          </w:p>
        </w:tc>
        <w:tc>
          <w:tcPr>
            <w:tcW w:w="12452" w:type="dxa"/>
            <w:tcBorders>
              <w:bottom w:val="single" w:sz="8" w:space="0" w:color="000000"/>
              <w:right w:val="single" w:sz="8" w:space="0" w:color="000000"/>
            </w:tcBorders>
            <w:vAlign w:val="bottom"/>
          </w:tcPr>
          <w:p w14:paraId="7440B7BA" w14:textId="77777777" w:rsidR="00AB78DE" w:rsidRPr="00BA156B" w:rsidRDefault="00AB78DE" w:rsidP="001828F5">
            <w:pPr>
              <w:autoSpaceDE w:val="0"/>
              <w:autoSpaceDN w:val="0"/>
              <w:adjustRightInd w:val="0"/>
              <w:spacing w:line="380" w:lineRule="atLeast"/>
              <w:rPr>
                <w:ins w:id="5938" w:author="Regina Casanova" w:date="2018-07-29T13:12:00Z"/>
                <w:rFonts w:cs="Times New Roman"/>
                <w:color w:val="000000"/>
                <w:lang w:val="es-PE"/>
              </w:rPr>
            </w:pPr>
            <w:ins w:id="5939" w:author="Regina Casanova" w:date="2018-07-29T13:12:00Z">
              <w:r w:rsidRPr="00BA156B">
                <w:rPr>
                  <w:rFonts w:cs="Times New Roman"/>
                  <w:color w:val="000000"/>
                  <w:lang w:val="es-PE"/>
                </w:rPr>
                <w:t>Información errada, insuficiente, no comprensible u omitida sobre procedimientos asistenciales no médicos (exámenes de laboratorio, etc.)</w:t>
              </w:r>
            </w:ins>
          </w:p>
        </w:tc>
      </w:tr>
      <w:tr w:rsidR="00AB78DE" w:rsidRPr="00BA156B" w14:paraId="1A68E95A" w14:textId="77777777" w:rsidTr="001828F5">
        <w:tblPrEx>
          <w:tblBorders>
            <w:top w:val="none" w:sz="0" w:space="0" w:color="auto"/>
          </w:tblBorders>
        </w:tblPrEx>
        <w:trPr>
          <w:ins w:id="594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E450F7E" w14:textId="77777777" w:rsidR="00AB78DE" w:rsidRPr="00BA156B" w:rsidRDefault="00AB78DE" w:rsidP="001828F5">
            <w:pPr>
              <w:autoSpaceDE w:val="0"/>
              <w:autoSpaceDN w:val="0"/>
              <w:adjustRightInd w:val="0"/>
              <w:spacing w:line="380" w:lineRule="atLeast"/>
              <w:rPr>
                <w:ins w:id="5941" w:author="Regina Casanova" w:date="2018-07-29T13:12:00Z"/>
                <w:rFonts w:cs="Times New Roman"/>
                <w:color w:val="000000"/>
                <w:lang w:val="es-PE"/>
              </w:rPr>
            </w:pPr>
            <w:ins w:id="5942" w:author="Regina Casanova" w:date="2018-07-29T13:12:00Z">
              <w:r w:rsidRPr="00BA156B">
                <w:rPr>
                  <w:rFonts w:cs="Times New Roman"/>
                  <w:color w:val="000000"/>
                  <w:lang w:val="es-PE"/>
                </w:rPr>
                <w:lastRenderedPageBreak/>
                <w:t>Categoría</w:t>
              </w:r>
            </w:ins>
          </w:p>
        </w:tc>
        <w:tc>
          <w:tcPr>
            <w:tcW w:w="12452" w:type="dxa"/>
            <w:tcBorders>
              <w:bottom w:val="single" w:sz="8" w:space="0" w:color="000000"/>
              <w:right w:val="single" w:sz="8" w:space="0" w:color="000000"/>
            </w:tcBorders>
            <w:shd w:val="clear" w:color="auto" w:fill="A5B9E1"/>
            <w:vAlign w:val="bottom"/>
          </w:tcPr>
          <w:p w14:paraId="5A701F2D" w14:textId="77777777" w:rsidR="00AB78DE" w:rsidRPr="00BA156B" w:rsidRDefault="00AB78DE" w:rsidP="001828F5">
            <w:pPr>
              <w:autoSpaceDE w:val="0"/>
              <w:autoSpaceDN w:val="0"/>
              <w:adjustRightInd w:val="0"/>
              <w:spacing w:line="380" w:lineRule="atLeast"/>
              <w:rPr>
                <w:ins w:id="5943" w:author="Regina Casanova" w:date="2018-07-29T13:12:00Z"/>
                <w:rFonts w:cs="Times New Roman"/>
                <w:color w:val="000000"/>
                <w:lang w:val="es-PE"/>
              </w:rPr>
            </w:pPr>
            <w:ins w:id="5944" w:author="Regina Casanova" w:date="2018-07-29T13:12:00Z">
              <w:r w:rsidRPr="00BA156B">
                <w:rPr>
                  <w:rFonts w:cs="Times New Roman"/>
                  <w:color w:val="000000"/>
                  <w:lang w:val="es-PE"/>
                </w:rPr>
                <w:t>Historia Clínica</w:t>
              </w:r>
            </w:ins>
          </w:p>
        </w:tc>
      </w:tr>
      <w:tr w:rsidR="00AB78DE" w:rsidRPr="00BA156B" w14:paraId="1D5E39DD" w14:textId="77777777" w:rsidTr="001828F5">
        <w:tblPrEx>
          <w:tblBorders>
            <w:top w:val="none" w:sz="0" w:space="0" w:color="auto"/>
          </w:tblBorders>
        </w:tblPrEx>
        <w:trPr>
          <w:ins w:id="5945" w:author="Regina Casanova" w:date="2018-07-29T13:12:00Z"/>
        </w:trPr>
        <w:tc>
          <w:tcPr>
            <w:tcW w:w="1741" w:type="dxa"/>
            <w:tcBorders>
              <w:left w:val="single" w:sz="8" w:space="0" w:color="000000"/>
              <w:right w:val="single" w:sz="8" w:space="0" w:color="000000"/>
            </w:tcBorders>
            <w:vAlign w:val="bottom"/>
          </w:tcPr>
          <w:p w14:paraId="45CCD9AB" w14:textId="77777777" w:rsidR="00AB78DE" w:rsidRPr="00BA156B" w:rsidRDefault="00AB78DE" w:rsidP="001828F5">
            <w:pPr>
              <w:autoSpaceDE w:val="0"/>
              <w:autoSpaceDN w:val="0"/>
              <w:adjustRightInd w:val="0"/>
              <w:spacing w:line="380" w:lineRule="atLeast"/>
              <w:rPr>
                <w:ins w:id="5946" w:author="Regina Casanova" w:date="2018-07-29T13:12:00Z"/>
                <w:rFonts w:cs="Times New Roman"/>
                <w:color w:val="000000"/>
                <w:lang w:val="es-PE"/>
              </w:rPr>
            </w:pPr>
            <w:ins w:id="594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742E5" w14:textId="77777777" w:rsidR="00AB78DE" w:rsidRPr="00BA156B" w:rsidRDefault="00AB78DE" w:rsidP="001828F5">
            <w:pPr>
              <w:autoSpaceDE w:val="0"/>
              <w:autoSpaceDN w:val="0"/>
              <w:adjustRightInd w:val="0"/>
              <w:spacing w:line="380" w:lineRule="atLeast"/>
              <w:rPr>
                <w:ins w:id="5948" w:author="Regina Casanova" w:date="2018-07-29T13:12:00Z"/>
                <w:rFonts w:cs="Times New Roman"/>
                <w:color w:val="000000"/>
                <w:lang w:val="es-PE"/>
              </w:rPr>
            </w:pPr>
            <w:ins w:id="5949" w:author="Regina Casanova" w:date="2018-07-29T13:12:00Z">
              <w:r>
                <w:rPr>
                  <w:rFonts w:cs="Times New Roman"/>
                  <w:color w:val="000000"/>
                  <w:lang w:val="es-PE"/>
                </w:rPr>
                <w:t>Pé</w:t>
              </w:r>
              <w:r w:rsidRPr="00BA156B">
                <w:rPr>
                  <w:rFonts w:cs="Times New Roman"/>
                  <w:color w:val="000000"/>
                  <w:lang w:val="es-PE"/>
                </w:rPr>
                <w:t>rdida de Historia Clínica</w:t>
              </w:r>
            </w:ins>
          </w:p>
        </w:tc>
      </w:tr>
      <w:tr w:rsidR="00AB78DE" w:rsidRPr="00BA156B" w14:paraId="70694D1F" w14:textId="77777777" w:rsidTr="001828F5">
        <w:tblPrEx>
          <w:tblBorders>
            <w:top w:val="none" w:sz="0" w:space="0" w:color="auto"/>
          </w:tblBorders>
        </w:tblPrEx>
        <w:trPr>
          <w:ins w:id="5950" w:author="Regina Casanova" w:date="2018-07-29T13:12:00Z"/>
        </w:trPr>
        <w:tc>
          <w:tcPr>
            <w:tcW w:w="1741" w:type="dxa"/>
            <w:tcBorders>
              <w:left w:val="single" w:sz="8" w:space="0" w:color="000000"/>
              <w:right w:val="single" w:sz="8" w:space="0" w:color="000000"/>
            </w:tcBorders>
            <w:shd w:val="clear" w:color="auto" w:fill="E1E0E0"/>
            <w:vAlign w:val="bottom"/>
          </w:tcPr>
          <w:p w14:paraId="42DE91A0" w14:textId="77777777" w:rsidR="00AB78DE" w:rsidRPr="00BA156B" w:rsidRDefault="00AB78DE" w:rsidP="001828F5">
            <w:pPr>
              <w:autoSpaceDE w:val="0"/>
              <w:autoSpaceDN w:val="0"/>
              <w:adjustRightInd w:val="0"/>
              <w:spacing w:line="380" w:lineRule="atLeast"/>
              <w:rPr>
                <w:ins w:id="5951" w:author="Regina Casanova" w:date="2018-07-29T13:12:00Z"/>
                <w:rFonts w:cs="Times New Roman"/>
                <w:color w:val="000000"/>
                <w:lang w:val="es-PE"/>
              </w:rPr>
            </w:pPr>
            <w:ins w:id="5952"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6F8585C2" w14:textId="77777777" w:rsidR="00AB78DE" w:rsidRPr="00BA156B" w:rsidRDefault="00AB78DE" w:rsidP="001828F5">
            <w:pPr>
              <w:autoSpaceDE w:val="0"/>
              <w:autoSpaceDN w:val="0"/>
              <w:adjustRightInd w:val="0"/>
              <w:spacing w:line="380" w:lineRule="atLeast"/>
              <w:rPr>
                <w:ins w:id="5953" w:author="Regina Casanova" w:date="2018-07-29T13:12:00Z"/>
                <w:rFonts w:cs="Times New Roman"/>
                <w:color w:val="000000"/>
                <w:lang w:val="es-PE"/>
              </w:rPr>
            </w:pPr>
            <w:ins w:id="5954" w:author="Regina Casanova" w:date="2018-07-29T13:12:00Z">
              <w:r w:rsidRPr="00BA156B">
                <w:rPr>
                  <w:rFonts w:cs="Times New Roman"/>
                  <w:color w:val="000000"/>
                  <w:lang w:val="es-PE"/>
                </w:rPr>
                <w:t>Duplicidad de Historia Clínica</w:t>
              </w:r>
            </w:ins>
          </w:p>
        </w:tc>
      </w:tr>
      <w:tr w:rsidR="00AB78DE" w:rsidRPr="00BA156B" w14:paraId="2A5B849F" w14:textId="77777777" w:rsidTr="001828F5">
        <w:tblPrEx>
          <w:tblBorders>
            <w:top w:val="none" w:sz="0" w:space="0" w:color="auto"/>
          </w:tblBorders>
        </w:tblPrEx>
        <w:trPr>
          <w:ins w:id="5955" w:author="Regina Casanova" w:date="2018-07-29T13:12:00Z"/>
        </w:trPr>
        <w:tc>
          <w:tcPr>
            <w:tcW w:w="1741" w:type="dxa"/>
            <w:tcBorders>
              <w:left w:val="single" w:sz="8" w:space="0" w:color="000000"/>
              <w:bottom w:val="single" w:sz="8" w:space="0" w:color="000000"/>
              <w:right w:val="single" w:sz="8" w:space="0" w:color="000000"/>
            </w:tcBorders>
            <w:vAlign w:val="bottom"/>
          </w:tcPr>
          <w:p w14:paraId="12C0A2F6" w14:textId="77777777" w:rsidR="00AB78DE" w:rsidRPr="00BA156B" w:rsidRDefault="00AB78DE" w:rsidP="001828F5">
            <w:pPr>
              <w:autoSpaceDE w:val="0"/>
              <w:autoSpaceDN w:val="0"/>
              <w:adjustRightInd w:val="0"/>
              <w:spacing w:line="380" w:lineRule="atLeast"/>
              <w:rPr>
                <w:ins w:id="5956" w:author="Regina Casanova" w:date="2018-07-29T13:12:00Z"/>
                <w:rFonts w:cs="Times New Roman"/>
                <w:color w:val="000000"/>
                <w:lang w:val="es-PE"/>
              </w:rPr>
            </w:pPr>
            <w:ins w:id="5957"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03388539" w14:textId="77777777" w:rsidR="00AB78DE" w:rsidRPr="00BA156B" w:rsidRDefault="00AB78DE" w:rsidP="001828F5">
            <w:pPr>
              <w:autoSpaceDE w:val="0"/>
              <w:autoSpaceDN w:val="0"/>
              <w:adjustRightInd w:val="0"/>
              <w:spacing w:line="380" w:lineRule="atLeast"/>
              <w:rPr>
                <w:ins w:id="5958" w:author="Regina Casanova" w:date="2018-07-29T13:12:00Z"/>
                <w:rFonts w:cs="Times New Roman"/>
                <w:color w:val="000000"/>
                <w:lang w:val="es-PE"/>
              </w:rPr>
            </w:pPr>
            <w:ins w:id="5959" w:author="Regina Casanova" w:date="2018-07-29T13:12:00Z">
              <w:r w:rsidRPr="00BA156B">
                <w:rPr>
                  <w:rFonts w:cs="Times New Roman"/>
                  <w:color w:val="000000"/>
                  <w:lang w:val="es-PE"/>
                </w:rPr>
                <w:t>Mal manejo de Historia Clínica (maltrato, mala compaginación, ilegibilidad, etc.)</w:t>
              </w:r>
            </w:ins>
          </w:p>
        </w:tc>
      </w:tr>
      <w:tr w:rsidR="00AB78DE" w:rsidRPr="00BA156B" w14:paraId="1BFB0B3A" w14:textId="77777777" w:rsidTr="001828F5">
        <w:tblPrEx>
          <w:tblBorders>
            <w:top w:val="none" w:sz="0" w:space="0" w:color="auto"/>
          </w:tblBorders>
        </w:tblPrEx>
        <w:trPr>
          <w:ins w:id="596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3FB81FD" w14:textId="77777777" w:rsidR="00AB78DE" w:rsidRPr="00BA156B" w:rsidRDefault="00AB78DE" w:rsidP="001828F5">
            <w:pPr>
              <w:autoSpaceDE w:val="0"/>
              <w:autoSpaceDN w:val="0"/>
              <w:adjustRightInd w:val="0"/>
              <w:spacing w:line="380" w:lineRule="atLeast"/>
              <w:rPr>
                <w:ins w:id="5961" w:author="Regina Casanova" w:date="2018-07-29T13:12:00Z"/>
                <w:rFonts w:cs="Times New Roman"/>
                <w:color w:val="000000"/>
                <w:lang w:val="es-PE"/>
              </w:rPr>
            </w:pPr>
            <w:ins w:id="5962"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2B67032" w14:textId="77777777" w:rsidR="00AB78DE" w:rsidRPr="00BA156B" w:rsidRDefault="00AB78DE" w:rsidP="001828F5">
            <w:pPr>
              <w:autoSpaceDE w:val="0"/>
              <w:autoSpaceDN w:val="0"/>
              <w:adjustRightInd w:val="0"/>
              <w:spacing w:line="380" w:lineRule="atLeast"/>
              <w:rPr>
                <w:ins w:id="5963" w:author="Regina Casanova" w:date="2018-07-29T13:12:00Z"/>
                <w:rFonts w:cs="Times New Roman"/>
                <w:color w:val="000000"/>
                <w:lang w:val="es-PE"/>
              </w:rPr>
            </w:pPr>
            <w:ins w:id="5964" w:author="Regina Casanova" w:date="2018-07-29T13:12:00Z">
              <w:r w:rsidRPr="00BA156B">
                <w:rPr>
                  <w:rFonts w:cs="Times New Roman"/>
                  <w:color w:val="000000"/>
                  <w:lang w:val="es-PE"/>
                </w:rPr>
                <w:t>Problemas con Medicamentos, Insumos y/o reactivos</w:t>
              </w:r>
            </w:ins>
          </w:p>
        </w:tc>
      </w:tr>
      <w:tr w:rsidR="00AB78DE" w:rsidRPr="00BA156B" w14:paraId="32F9A457" w14:textId="77777777" w:rsidTr="001828F5">
        <w:tblPrEx>
          <w:tblBorders>
            <w:top w:val="none" w:sz="0" w:space="0" w:color="auto"/>
          </w:tblBorders>
        </w:tblPrEx>
        <w:trPr>
          <w:ins w:id="5965" w:author="Regina Casanova" w:date="2018-07-29T13:12:00Z"/>
        </w:trPr>
        <w:tc>
          <w:tcPr>
            <w:tcW w:w="1741" w:type="dxa"/>
            <w:tcBorders>
              <w:left w:val="single" w:sz="8" w:space="0" w:color="000000"/>
              <w:right w:val="single" w:sz="8" w:space="0" w:color="000000"/>
            </w:tcBorders>
            <w:vAlign w:val="bottom"/>
          </w:tcPr>
          <w:p w14:paraId="08EA7A7A" w14:textId="77777777" w:rsidR="00AB78DE" w:rsidRPr="00BA156B" w:rsidRDefault="00AB78DE" w:rsidP="001828F5">
            <w:pPr>
              <w:autoSpaceDE w:val="0"/>
              <w:autoSpaceDN w:val="0"/>
              <w:adjustRightInd w:val="0"/>
              <w:spacing w:line="380" w:lineRule="atLeast"/>
              <w:rPr>
                <w:ins w:id="5966" w:author="Regina Casanova" w:date="2018-07-29T13:12:00Z"/>
                <w:rFonts w:cs="Times New Roman"/>
                <w:color w:val="000000"/>
                <w:lang w:val="es-PE"/>
              </w:rPr>
            </w:pPr>
            <w:ins w:id="596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26695BF6" w14:textId="77777777" w:rsidR="00AB78DE" w:rsidRPr="00BA156B" w:rsidRDefault="00AB78DE" w:rsidP="001828F5">
            <w:pPr>
              <w:autoSpaceDE w:val="0"/>
              <w:autoSpaceDN w:val="0"/>
              <w:adjustRightInd w:val="0"/>
              <w:spacing w:line="380" w:lineRule="atLeast"/>
              <w:rPr>
                <w:ins w:id="5968" w:author="Regina Casanova" w:date="2018-07-29T13:12:00Z"/>
                <w:rFonts w:cs="Times New Roman"/>
                <w:color w:val="000000"/>
                <w:lang w:val="es-PE"/>
              </w:rPr>
            </w:pPr>
            <w:ins w:id="5969" w:author="Regina Casanova" w:date="2018-07-29T13:12:00Z">
              <w:r w:rsidRPr="00BA156B">
                <w:rPr>
                  <w:rFonts w:cs="Times New Roman"/>
                  <w:color w:val="000000"/>
                  <w:lang w:val="es-PE"/>
                </w:rPr>
                <w:t>Medicamentos excluidos del petitorio</w:t>
              </w:r>
            </w:ins>
          </w:p>
        </w:tc>
      </w:tr>
      <w:tr w:rsidR="00AB78DE" w:rsidRPr="00BA156B" w14:paraId="7ED8E6FB" w14:textId="77777777" w:rsidTr="001828F5">
        <w:tblPrEx>
          <w:tblBorders>
            <w:top w:val="none" w:sz="0" w:space="0" w:color="auto"/>
          </w:tblBorders>
        </w:tblPrEx>
        <w:trPr>
          <w:ins w:id="5970" w:author="Regina Casanova" w:date="2018-07-29T13:12:00Z"/>
        </w:trPr>
        <w:tc>
          <w:tcPr>
            <w:tcW w:w="1741" w:type="dxa"/>
            <w:tcBorders>
              <w:left w:val="single" w:sz="8" w:space="0" w:color="000000"/>
              <w:right w:val="single" w:sz="8" w:space="0" w:color="000000"/>
            </w:tcBorders>
            <w:shd w:val="clear" w:color="auto" w:fill="E1E0E0"/>
            <w:vAlign w:val="bottom"/>
          </w:tcPr>
          <w:p w14:paraId="2E226B62" w14:textId="77777777" w:rsidR="00AB78DE" w:rsidRPr="00BA156B" w:rsidRDefault="00AB78DE" w:rsidP="001828F5">
            <w:pPr>
              <w:autoSpaceDE w:val="0"/>
              <w:autoSpaceDN w:val="0"/>
              <w:adjustRightInd w:val="0"/>
              <w:spacing w:line="380" w:lineRule="atLeast"/>
              <w:rPr>
                <w:ins w:id="5971" w:author="Regina Casanova" w:date="2018-07-29T13:12:00Z"/>
                <w:rFonts w:cs="Times New Roman"/>
                <w:color w:val="000000"/>
                <w:lang w:val="es-PE"/>
              </w:rPr>
            </w:pPr>
            <w:ins w:id="5972"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797E56E7" w14:textId="77777777" w:rsidR="00AB78DE" w:rsidRPr="00BA156B" w:rsidRDefault="00AB78DE" w:rsidP="001828F5">
            <w:pPr>
              <w:autoSpaceDE w:val="0"/>
              <w:autoSpaceDN w:val="0"/>
              <w:adjustRightInd w:val="0"/>
              <w:spacing w:line="380" w:lineRule="atLeast"/>
              <w:rPr>
                <w:ins w:id="5973" w:author="Regina Casanova" w:date="2018-07-29T13:12:00Z"/>
                <w:rFonts w:cs="Times New Roman"/>
                <w:color w:val="000000"/>
                <w:lang w:val="es-PE"/>
              </w:rPr>
            </w:pPr>
            <w:ins w:id="5974" w:author="Regina Casanova" w:date="2018-07-29T13:12:00Z">
              <w:r w:rsidRPr="00BA156B">
                <w:rPr>
                  <w:rFonts w:cs="Times New Roman"/>
                  <w:color w:val="000000"/>
                  <w:lang w:val="es-PE"/>
                </w:rPr>
                <w:t>Falta de medicamentos, insumos y/o reactivos en las IPRESS</w:t>
              </w:r>
            </w:ins>
          </w:p>
        </w:tc>
      </w:tr>
      <w:tr w:rsidR="00AB78DE" w:rsidRPr="00BA156B" w14:paraId="7C2B0D79" w14:textId="77777777" w:rsidTr="001828F5">
        <w:tblPrEx>
          <w:tblBorders>
            <w:top w:val="none" w:sz="0" w:space="0" w:color="auto"/>
          </w:tblBorders>
        </w:tblPrEx>
        <w:trPr>
          <w:ins w:id="5975" w:author="Regina Casanova" w:date="2018-07-29T13:12:00Z"/>
        </w:trPr>
        <w:tc>
          <w:tcPr>
            <w:tcW w:w="1741" w:type="dxa"/>
            <w:tcBorders>
              <w:left w:val="single" w:sz="8" w:space="0" w:color="000000"/>
              <w:bottom w:val="single" w:sz="8" w:space="0" w:color="000000"/>
              <w:right w:val="single" w:sz="8" w:space="0" w:color="000000"/>
            </w:tcBorders>
            <w:vAlign w:val="bottom"/>
          </w:tcPr>
          <w:p w14:paraId="6222302E" w14:textId="77777777" w:rsidR="00AB78DE" w:rsidRPr="00BA156B" w:rsidRDefault="00AB78DE" w:rsidP="001828F5">
            <w:pPr>
              <w:autoSpaceDE w:val="0"/>
              <w:autoSpaceDN w:val="0"/>
              <w:adjustRightInd w:val="0"/>
              <w:spacing w:line="380" w:lineRule="atLeast"/>
              <w:rPr>
                <w:ins w:id="5976" w:author="Regina Casanova" w:date="2018-07-29T13:12:00Z"/>
                <w:rFonts w:cs="Times New Roman"/>
                <w:color w:val="000000"/>
                <w:lang w:val="es-PE"/>
              </w:rPr>
            </w:pPr>
            <w:ins w:id="5977"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549F3E6F" w14:textId="77777777" w:rsidR="00AB78DE" w:rsidRPr="00BA156B" w:rsidRDefault="00AB78DE" w:rsidP="001828F5">
            <w:pPr>
              <w:autoSpaceDE w:val="0"/>
              <w:autoSpaceDN w:val="0"/>
              <w:adjustRightInd w:val="0"/>
              <w:spacing w:line="380" w:lineRule="atLeast"/>
              <w:rPr>
                <w:ins w:id="5978" w:author="Regina Casanova" w:date="2018-07-29T13:12:00Z"/>
                <w:rFonts w:cs="Times New Roman"/>
                <w:color w:val="000000"/>
                <w:lang w:val="es-PE"/>
              </w:rPr>
            </w:pPr>
            <w:ins w:id="5979" w:author="Regina Casanova" w:date="2018-07-29T13:12:00Z">
              <w:r w:rsidRPr="00BA156B">
                <w:rPr>
                  <w:rFonts w:cs="Times New Roman"/>
                  <w:color w:val="000000"/>
                  <w:lang w:val="es-PE"/>
                </w:rPr>
                <w:t>Deficiencia en la entrega de medicamentos, reactivos e/o insumos</w:t>
              </w:r>
            </w:ins>
          </w:p>
        </w:tc>
      </w:tr>
      <w:tr w:rsidR="00AB78DE" w:rsidRPr="00BA156B" w14:paraId="0F5944EA" w14:textId="77777777" w:rsidTr="001828F5">
        <w:tblPrEx>
          <w:tblBorders>
            <w:top w:val="none" w:sz="0" w:space="0" w:color="auto"/>
          </w:tblBorders>
        </w:tblPrEx>
        <w:trPr>
          <w:ins w:id="598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AB0E367" w14:textId="77777777" w:rsidR="00AB78DE" w:rsidRPr="00BA156B" w:rsidRDefault="00AB78DE" w:rsidP="001828F5">
            <w:pPr>
              <w:autoSpaceDE w:val="0"/>
              <w:autoSpaceDN w:val="0"/>
              <w:adjustRightInd w:val="0"/>
              <w:spacing w:line="380" w:lineRule="atLeast"/>
              <w:rPr>
                <w:ins w:id="5981" w:author="Regina Casanova" w:date="2018-07-29T13:12:00Z"/>
                <w:rFonts w:cs="Times New Roman"/>
                <w:color w:val="000000"/>
                <w:lang w:val="es-PE"/>
              </w:rPr>
            </w:pPr>
            <w:ins w:id="5982"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10B76B" w14:textId="77777777" w:rsidR="00AB78DE" w:rsidRPr="00BA156B" w:rsidRDefault="00AB78DE" w:rsidP="001828F5">
            <w:pPr>
              <w:autoSpaceDE w:val="0"/>
              <w:autoSpaceDN w:val="0"/>
              <w:adjustRightInd w:val="0"/>
              <w:spacing w:line="380" w:lineRule="atLeast"/>
              <w:rPr>
                <w:ins w:id="5983" w:author="Regina Casanova" w:date="2018-07-29T13:12:00Z"/>
                <w:rFonts w:cs="Times New Roman"/>
                <w:color w:val="000000"/>
                <w:lang w:val="es-PE"/>
              </w:rPr>
            </w:pPr>
            <w:ins w:id="5984" w:author="Regina Casanova" w:date="2018-07-29T13:12:00Z">
              <w:r w:rsidRPr="00BA156B">
                <w:rPr>
                  <w:rFonts w:cs="Times New Roman"/>
                  <w:color w:val="000000"/>
                  <w:lang w:val="es-PE"/>
                </w:rPr>
                <w:t>Problemas con el trato al asegurado</w:t>
              </w:r>
            </w:ins>
          </w:p>
        </w:tc>
      </w:tr>
      <w:tr w:rsidR="00AB78DE" w:rsidRPr="00BA156B" w14:paraId="75788D30" w14:textId="77777777" w:rsidTr="001828F5">
        <w:tblPrEx>
          <w:tblBorders>
            <w:top w:val="none" w:sz="0" w:space="0" w:color="auto"/>
          </w:tblBorders>
        </w:tblPrEx>
        <w:trPr>
          <w:ins w:id="5985" w:author="Regina Casanova" w:date="2018-07-29T13:12:00Z"/>
        </w:trPr>
        <w:tc>
          <w:tcPr>
            <w:tcW w:w="1741" w:type="dxa"/>
            <w:tcBorders>
              <w:left w:val="single" w:sz="8" w:space="0" w:color="000000"/>
              <w:right w:val="single" w:sz="8" w:space="0" w:color="000000"/>
            </w:tcBorders>
            <w:vAlign w:val="bottom"/>
          </w:tcPr>
          <w:p w14:paraId="6EB56B98" w14:textId="77777777" w:rsidR="00AB78DE" w:rsidRPr="00BA156B" w:rsidRDefault="00AB78DE" w:rsidP="001828F5">
            <w:pPr>
              <w:autoSpaceDE w:val="0"/>
              <w:autoSpaceDN w:val="0"/>
              <w:adjustRightInd w:val="0"/>
              <w:spacing w:line="380" w:lineRule="atLeast"/>
              <w:rPr>
                <w:ins w:id="5986" w:author="Regina Casanova" w:date="2018-07-29T13:12:00Z"/>
                <w:rFonts w:cs="Times New Roman"/>
                <w:color w:val="000000"/>
                <w:lang w:val="es-PE"/>
              </w:rPr>
            </w:pPr>
            <w:ins w:id="598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0ED94F7" w14:textId="77777777" w:rsidR="00AB78DE" w:rsidRPr="00BA156B" w:rsidRDefault="00AB78DE" w:rsidP="001828F5">
            <w:pPr>
              <w:autoSpaceDE w:val="0"/>
              <w:autoSpaceDN w:val="0"/>
              <w:adjustRightInd w:val="0"/>
              <w:spacing w:line="380" w:lineRule="atLeast"/>
              <w:rPr>
                <w:ins w:id="5988" w:author="Regina Casanova" w:date="2018-07-29T13:12:00Z"/>
                <w:rFonts w:cs="Times New Roman"/>
                <w:color w:val="000000"/>
                <w:lang w:val="es-PE"/>
              </w:rPr>
            </w:pPr>
            <w:ins w:id="5989" w:author="Regina Casanova" w:date="2018-07-29T13:12:00Z">
              <w:r w:rsidRPr="00BA156B">
                <w:rPr>
                  <w:rFonts w:cs="Times New Roman"/>
                  <w:color w:val="000000"/>
                  <w:lang w:val="es-PE"/>
                </w:rPr>
                <w:t>Descortesía del personal no médico</w:t>
              </w:r>
            </w:ins>
          </w:p>
        </w:tc>
      </w:tr>
      <w:tr w:rsidR="00AB78DE" w:rsidRPr="00BA156B" w14:paraId="6208FC0A" w14:textId="77777777" w:rsidTr="001828F5">
        <w:tblPrEx>
          <w:tblBorders>
            <w:top w:val="none" w:sz="0" w:space="0" w:color="auto"/>
          </w:tblBorders>
        </w:tblPrEx>
        <w:trPr>
          <w:ins w:id="5990" w:author="Regina Casanova" w:date="2018-07-29T13:12:00Z"/>
        </w:trPr>
        <w:tc>
          <w:tcPr>
            <w:tcW w:w="1741" w:type="dxa"/>
            <w:tcBorders>
              <w:left w:val="single" w:sz="8" w:space="0" w:color="000000"/>
              <w:right w:val="single" w:sz="8" w:space="0" w:color="000000"/>
            </w:tcBorders>
            <w:shd w:val="clear" w:color="auto" w:fill="E1E0E0"/>
            <w:vAlign w:val="bottom"/>
          </w:tcPr>
          <w:p w14:paraId="2CCD52E4" w14:textId="77777777" w:rsidR="00AB78DE" w:rsidRPr="00BA156B" w:rsidRDefault="00AB78DE" w:rsidP="001828F5">
            <w:pPr>
              <w:autoSpaceDE w:val="0"/>
              <w:autoSpaceDN w:val="0"/>
              <w:adjustRightInd w:val="0"/>
              <w:spacing w:line="380" w:lineRule="atLeast"/>
              <w:rPr>
                <w:ins w:id="5991" w:author="Regina Casanova" w:date="2018-07-29T13:12:00Z"/>
                <w:rFonts w:cs="Times New Roman"/>
                <w:color w:val="000000"/>
                <w:lang w:val="es-PE"/>
              </w:rPr>
            </w:pPr>
            <w:ins w:id="5992"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BF1B065" w14:textId="77777777" w:rsidR="00AB78DE" w:rsidRPr="00BA156B" w:rsidRDefault="00AB78DE" w:rsidP="001828F5">
            <w:pPr>
              <w:autoSpaceDE w:val="0"/>
              <w:autoSpaceDN w:val="0"/>
              <w:adjustRightInd w:val="0"/>
              <w:spacing w:line="380" w:lineRule="atLeast"/>
              <w:rPr>
                <w:ins w:id="5993" w:author="Regina Casanova" w:date="2018-07-29T13:12:00Z"/>
                <w:rFonts w:cs="Times New Roman"/>
                <w:color w:val="000000"/>
                <w:lang w:val="es-PE"/>
              </w:rPr>
            </w:pPr>
            <w:ins w:id="5994" w:author="Regina Casanova" w:date="2018-07-29T13:12:00Z">
              <w:r w:rsidRPr="00BA156B">
                <w:rPr>
                  <w:rFonts w:cs="Times New Roman"/>
                  <w:color w:val="000000"/>
                  <w:lang w:val="es-PE"/>
                </w:rPr>
                <w:t>Descortesía del personal médico</w:t>
              </w:r>
            </w:ins>
          </w:p>
        </w:tc>
      </w:tr>
      <w:tr w:rsidR="00AB78DE" w:rsidRPr="00BA156B" w14:paraId="37F0F43B" w14:textId="77777777" w:rsidTr="001828F5">
        <w:tblPrEx>
          <w:tblBorders>
            <w:top w:val="none" w:sz="0" w:space="0" w:color="auto"/>
          </w:tblBorders>
        </w:tblPrEx>
        <w:trPr>
          <w:ins w:id="5995" w:author="Regina Casanova" w:date="2018-07-29T13:12:00Z"/>
        </w:trPr>
        <w:tc>
          <w:tcPr>
            <w:tcW w:w="1741" w:type="dxa"/>
            <w:tcBorders>
              <w:left w:val="single" w:sz="8" w:space="0" w:color="000000"/>
              <w:right w:val="single" w:sz="8" w:space="0" w:color="000000"/>
            </w:tcBorders>
            <w:vAlign w:val="bottom"/>
          </w:tcPr>
          <w:p w14:paraId="0DB9F450" w14:textId="77777777" w:rsidR="00AB78DE" w:rsidRPr="00BA156B" w:rsidRDefault="00AB78DE" w:rsidP="001828F5">
            <w:pPr>
              <w:autoSpaceDE w:val="0"/>
              <w:autoSpaceDN w:val="0"/>
              <w:adjustRightInd w:val="0"/>
              <w:spacing w:line="380" w:lineRule="atLeast"/>
              <w:rPr>
                <w:ins w:id="5996" w:author="Regina Casanova" w:date="2018-07-29T13:12:00Z"/>
                <w:rFonts w:cs="Times New Roman"/>
                <w:color w:val="000000"/>
                <w:lang w:val="es-PE"/>
              </w:rPr>
            </w:pPr>
            <w:ins w:id="5997"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1DE4B06" w14:textId="77777777" w:rsidR="00AB78DE" w:rsidRPr="00BA156B" w:rsidRDefault="00AB78DE" w:rsidP="001828F5">
            <w:pPr>
              <w:autoSpaceDE w:val="0"/>
              <w:autoSpaceDN w:val="0"/>
              <w:adjustRightInd w:val="0"/>
              <w:spacing w:line="380" w:lineRule="atLeast"/>
              <w:rPr>
                <w:ins w:id="5998" w:author="Regina Casanova" w:date="2018-07-29T13:12:00Z"/>
                <w:rFonts w:cs="Times New Roman"/>
                <w:color w:val="000000"/>
                <w:lang w:val="es-PE"/>
              </w:rPr>
            </w:pPr>
            <w:ins w:id="5999" w:author="Regina Casanova" w:date="2018-07-29T13:12:00Z">
              <w:r w:rsidRPr="00BA156B">
                <w:rPr>
                  <w:rFonts w:cs="Times New Roman"/>
                  <w:color w:val="000000"/>
                  <w:lang w:val="es-PE"/>
                </w:rPr>
                <w:t>Descortesía del personal administrativo</w:t>
              </w:r>
            </w:ins>
          </w:p>
        </w:tc>
      </w:tr>
      <w:tr w:rsidR="00AB78DE" w:rsidRPr="00BA156B" w14:paraId="47500180" w14:textId="77777777" w:rsidTr="001828F5">
        <w:tblPrEx>
          <w:tblBorders>
            <w:top w:val="none" w:sz="0" w:space="0" w:color="auto"/>
          </w:tblBorders>
        </w:tblPrEx>
        <w:trPr>
          <w:ins w:id="6000" w:author="Regina Casanova" w:date="2018-07-29T13:12:00Z"/>
        </w:trPr>
        <w:tc>
          <w:tcPr>
            <w:tcW w:w="1741" w:type="dxa"/>
            <w:tcBorders>
              <w:left w:val="single" w:sz="8" w:space="0" w:color="000000"/>
              <w:right w:val="single" w:sz="8" w:space="0" w:color="000000"/>
            </w:tcBorders>
            <w:shd w:val="clear" w:color="auto" w:fill="E1E0E0"/>
            <w:vAlign w:val="bottom"/>
          </w:tcPr>
          <w:p w14:paraId="31D6471D" w14:textId="77777777" w:rsidR="00AB78DE" w:rsidRPr="00BA156B" w:rsidRDefault="00AB78DE" w:rsidP="001828F5">
            <w:pPr>
              <w:autoSpaceDE w:val="0"/>
              <w:autoSpaceDN w:val="0"/>
              <w:adjustRightInd w:val="0"/>
              <w:spacing w:line="380" w:lineRule="atLeast"/>
              <w:rPr>
                <w:ins w:id="6001" w:author="Regina Casanova" w:date="2018-07-29T13:12:00Z"/>
                <w:rFonts w:cs="Times New Roman"/>
                <w:color w:val="000000"/>
                <w:lang w:val="es-PE"/>
              </w:rPr>
            </w:pPr>
            <w:ins w:id="6002"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0472E88C" w14:textId="77777777" w:rsidR="00AB78DE" w:rsidRPr="00BA156B" w:rsidRDefault="00AB78DE" w:rsidP="001828F5">
            <w:pPr>
              <w:autoSpaceDE w:val="0"/>
              <w:autoSpaceDN w:val="0"/>
              <w:adjustRightInd w:val="0"/>
              <w:spacing w:line="380" w:lineRule="atLeast"/>
              <w:rPr>
                <w:ins w:id="6003" w:author="Regina Casanova" w:date="2018-07-29T13:12:00Z"/>
                <w:rFonts w:cs="Times New Roman"/>
                <w:color w:val="000000"/>
                <w:lang w:val="es-PE"/>
              </w:rPr>
            </w:pPr>
            <w:ins w:id="6004" w:author="Regina Casanova" w:date="2018-07-29T13:12:00Z">
              <w:r w:rsidRPr="00BA156B">
                <w:rPr>
                  <w:rFonts w:cs="Times New Roman"/>
                  <w:color w:val="000000"/>
                  <w:lang w:val="es-PE"/>
                </w:rPr>
                <w:t>Discriminación en la IPRESS</w:t>
              </w:r>
            </w:ins>
          </w:p>
        </w:tc>
      </w:tr>
      <w:tr w:rsidR="00AB78DE" w:rsidRPr="00BA156B" w14:paraId="2F7CE97E" w14:textId="77777777" w:rsidTr="001828F5">
        <w:tblPrEx>
          <w:tblBorders>
            <w:top w:val="none" w:sz="0" w:space="0" w:color="auto"/>
          </w:tblBorders>
        </w:tblPrEx>
        <w:trPr>
          <w:ins w:id="6005" w:author="Regina Casanova" w:date="2018-07-29T13:12:00Z"/>
        </w:trPr>
        <w:tc>
          <w:tcPr>
            <w:tcW w:w="1741" w:type="dxa"/>
            <w:tcBorders>
              <w:left w:val="single" w:sz="8" w:space="0" w:color="000000"/>
              <w:right w:val="single" w:sz="8" w:space="0" w:color="000000"/>
            </w:tcBorders>
            <w:vAlign w:val="bottom"/>
          </w:tcPr>
          <w:p w14:paraId="63565FA5" w14:textId="77777777" w:rsidR="00AB78DE" w:rsidRPr="00BA156B" w:rsidRDefault="00AB78DE" w:rsidP="001828F5">
            <w:pPr>
              <w:autoSpaceDE w:val="0"/>
              <w:autoSpaceDN w:val="0"/>
              <w:adjustRightInd w:val="0"/>
              <w:spacing w:line="380" w:lineRule="atLeast"/>
              <w:rPr>
                <w:ins w:id="6006" w:author="Regina Casanova" w:date="2018-07-29T13:12:00Z"/>
                <w:rFonts w:cs="Times New Roman"/>
                <w:color w:val="000000"/>
                <w:lang w:val="es-PE"/>
              </w:rPr>
            </w:pPr>
            <w:ins w:id="6007"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03A0161C" w14:textId="77777777" w:rsidR="00AB78DE" w:rsidRPr="00BA156B" w:rsidRDefault="00AB78DE" w:rsidP="001828F5">
            <w:pPr>
              <w:autoSpaceDE w:val="0"/>
              <w:autoSpaceDN w:val="0"/>
              <w:adjustRightInd w:val="0"/>
              <w:spacing w:line="380" w:lineRule="atLeast"/>
              <w:rPr>
                <w:ins w:id="6008" w:author="Regina Casanova" w:date="2018-07-29T13:12:00Z"/>
                <w:rFonts w:cs="Times New Roman"/>
                <w:color w:val="000000"/>
                <w:lang w:val="es-PE"/>
              </w:rPr>
            </w:pPr>
            <w:ins w:id="6009" w:author="Regina Casanova" w:date="2018-07-29T13:12:00Z">
              <w:r w:rsidRPr="00BA156B">
                <w:rPr>
                  <w:rFonts w:cs="Times New Roman"/>
                  <w:color w:val="000000"/>
                  <w:lang w:val="es-PE"/>
                </w:rPr>
                <w:t>Irrupción del ambiente de tranquilidad y descanso</w:t>
              </w:r>
            </w:ins>
          </w:p>
        </w:tc>
      </w:tr>
      <w:tr w:rsidR="00AB78DE" w:rsidRPr="00BA156B" w14:paraId="4089CDA9" w14:textId="77777777" w:rsidTr="001828F5">
        <w:tblPrEx>
          <w:tblBorders>
            <w:top w:val="none" w:sz="0" w:space="0" w:color="auto"/>
          </w:tblBorders>
        </w:tblPrEx>
        <w:trPr>
          <w:ins w:id="601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165EE3" w14:textId="77777777" w:rsidR="00AB78DE" w:rsidRPr="00BA156B" w:rsidRDefault="00AB78DE" w:rsidP="001828F5">
            <w:pPr>
              <w:autoSpaceDE w:val="0"/>
              <w:autoSpaceDN w:val="0"/>
              <w:adjustRightInd w:val="0"/>
              <w:spacing w:line="380" w:lineRule="atLeast"/>
              <w:rPr>
                <w:ins w:id="6011" w:author="Regina Casanova" w:date="2018-07-29T13:12:00Z"/>
                <w:rFonts w:cs="Times New Roman"/>
                <w:color w:val="000000"/>
                <w:lang w:val="es-PE"/>
              </w:rPr>
            </w:pPr>
            <w:ins w:id="6012" w:author="Regina Casanova" w:date="2018-07-29T13:12:00Z">
              <w:r w:rsidRPr="00BA156B">
                <w:rPr>
                  <w:rFonts w:cs="Times New Roman"/>
                  <w:color w:val="000000"/>
                  <w:lang w:val="es-PE"/>
                </w:rPr>
                <w:t>Ítem #6</w:t>
              </w:r>
            </w:ins>
          </w:p>
        </w:tc>
        <w:tc>
          <w:tcPr>
            <w:tcW w:w="12452" w:type="dxa"/>
            <w:tcBorders>
              <w:bottom w:val="single" w:sz="8" w:space="0" w:color="000000"/>
              <w:right w:val="single" w:sz="8" w:space="0" w:color="000000"/>
            </w:tcBorders>
            <w:shd w:val="clear" w:color="auto" w:fill="E1E0E0"/>
            <w:vAlign w:val="bottom"/>
          </w:tcPr>
          <w:p w14:paraId="03431BAF" w14:textId="77777777" w:rsidR="00AB78DE" w:rsidRPr="00BA156B" w:rsidRDefault="00AB78DE" w:rsidP="001828F5">
            <w:pPr>
              <w:autoSpaceDE w:val="0"/>
              <w:autoSpaceDN w:val="0"/>
              <w:adjustRightInd w:val="0"/>
              <w:spacing w:line="380" w:lineRule="atLeast"/>
              <w:rPr>
                <w:ins w:id="6013" w:author="Regina Casanova" w:date="2018-07-29T13:12:00Z"/>
                <w:rFonts w:cs="Times New Roman"/>
                <w:color w:val="000000"/>
                <w:lang w:val="es-PE"/>
              </w:rPr>
            </w:pPr>
            <w:ins w:id="6014" w:author="Regina Casanova" w:date="2018-07-29T13:12:00Z">
              <w:r w:rsidRPr="00BA156B">
                <w:rPr>
                  <w:rFonts w:cs="Times New Roman"/>
                  <w:color w:val="000000"/>
                  <w:lang w:val="es-PE"/>
                </w:rPr>
                <w:t>Maltrato al paciente</w:t>
              </w:r>
            </w:ins>
          </w:p>
        </w:tc>
      </w:tr>
      <w:tr w:rsidR="00AB78DE" w:rsidRPr="00BA156B" w14:paraId="58FF27CD" w14:textId="77777777" w:rsidTr="001828F5">
        <w:tblPrEx>
          <w:tblBorders>
            <w:top w:val="none" w:sz="0" w:space="0" w:color="auto"/>
          </w:tblBorders>
        </w:tblPrEx>
        <w:trPr>
          <w:ins w:id="601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A39202" w14:textId="77777777" w:rsidR="00AB78DE" w:rsidRPr="00BA156B" w:rsidRDefault="00AB78DE" w:rsidP="001828F5">
            <w:pPr>
              <w:autoSpaceDE w:val="0"/>
              <w:autoSpaceDN w:val="0"/>
              <w:adjustRightInd w:val="0"/>
              <w:spacing w:line="380" w:lineRule="atLeast"/>
              <w:rPr>
                <w:ins w:id="6016" w:author="Regina Casanova" w:date="2018-07-29T13:12:00Z"/>
                <w:rFonts w:cs="Times New Roman"/>
                <w:color w:val="000000"/>
                <w:lang w:val="es-PE"/>
              </w:rPr>
            </w:pPr>
            <w:ins w:id="6017"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B251763" w14:textId="77777777" w:rsidR="00AB78DE" w:rsidRPr="00BA156B" w:rsidRDefault="00AB78DE" w:rsidP="001828F5">
            <w:pPr>
              <w:autoSpaceDE w:val="0"/>
              <w:autoSpaceDN w:val="0"/>
              <w:adjustRightInd w:val="0"/>
              <w:spacing w:line="380" w:lineRule="atLeast"/>
              <w:rPr>
                <w:ins w:id="6018" w:author="Regina Casanova" w:date="2018-07-29T13:12:00Z"/>
                <w:rFonts w:cs="Times New Roman"/>
                <w:color w:val="000000"/>
                <w:lang w:val="es-PE"/>
              </w:rPr>
            </w:pPr>
            <w:ins w:id="6019" w:author="Regina Casanova" w:date="2018-07-29T13:12:00Z">
              <w:r w:rsidRPr="00BA156B">
                <w:rPr>
                  <w:rFonts w:cs="Times New Roman"/>
                  <w:color w:val="000000"/>
                  <w:lang w:val="es-PE"/>
                </w:rPr>
                <w:t>Problemas con las citas</w:t>
              </w:r>
            </w:ins>
          </w:p>
        </w:tc>
      </w:tr>
      <w:tr w:rsidR="00AB78DE" w:rsidRPr="00BA156B" w14:paraId="361C5342" w14:textId="77777777" w:rsidTr="001828F5">
        <w:tblPrEx>
          <w:tblBorders>
            <w:top w:val="none" w:sz="0" w:space="0" w:color="auto"/>
          </w:tblBorders>
        </w:tblPrEx>
        <w:trPr>
          <w:ins w:id="6020" w:author="Regina Casanova" w:date="2018-07-29T13:12:00Z"/>
        </w:trPr>
        <w:tc>
          <w:tcPr>
            <w:tcW w:w="1741" w:type="dxa"/>
            <w:tcBorders>
              <w:left w:val="single" w:sz="8" w:space="0" w:color="000000"/>
              <w:right w:val="single" w:sz="8" w:space="0" w:color="000000"/>
            </w:tcBorders>
            <w:vAlign w:val="bottom"/>
          </w:tcPr>
          <w:p w14:paraId="4FA6CBFF" w14:textId="77777777" w:rsidR="00AB78DE" w:rsidRPr="00BA156B" w:rsidRDefault="00AB78DE" w:rsidP="001828F5">
            <w:pPr>
              <w:autoSpaceDE w:val="0"/>
              <w:autoSpaceDN w:val="0"/>
              <w:adjustRightInd w:val="0"/>
              <w:spacing w:line="380" w:lineRule="atLeast"/>
              <w:rPr>
                <w:ins w:id="6021" w:author="Regina Casanova" w:date="2018-07-29T13:12:00Z"/>
                <w:rFonts w:cs="Times New Roman"/>
                <w:color w:val="000000"/>
                <w:lang w:val="es-PE"/>
              </w:rPr>
            </w:pPr>
            <w:ins w:id="6022"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CECDE63" w14:textId="77777777" w:rsidR="00AB78DE" w:rsidRPr="00BA156B" w:rsidRDefault="00AB78DE" w:rsidP="001828F5">
            <w:pPr>
              <w:autoSpaceDE w:val="0"/>
              <w:autoSpaceDN w:val="0"/>
              <w:adjustRightInd w:val="0"/>
              <w:spacing w:line="380" w:lineRule="atLeast"/>
              <w:rPr>
                <w:ins w:id="6023" w:author="Regina Casanova" w:date="2018-07-29T13:12:00Z"/>
                <w:rFonts w:cs="Times New Roman"/>
                <w:color w:val="000000"/>
                <w:lang w:val="es-PE"/>
              </w:rPr>
            </w:pPr>
            <w:ins w:id="6024" w:author="Regina Casanova" w:date="2018-07-29T13:12:00Z">
              <w:r w:rsidRPr="00BA156B">
                <w:rPr>
                  <w:rFonts w:cs="Times New Roman"/>
                  <w:color w:val="000000"/>
                  <w:lang w:val="es-PE"/>
                </w:rPr>
                <w:t>Incumplimiento de citas</w:t>
              </w:r>
            </w:ins>
          </w:p>
        </w:tc>
      </w:tr>
      <w:tr w:rsidR="00AB78DE" w:rsidRPr="00BA156B" w14:paraId="786B31CD" w14:textId="77777777" w:rsidTr="001828F5">
        <w:tblPrEx>
          <w:tblBorders>
            <w:top w:val="none" w:sz="0" w:space="0" w:color="auto"/>
          </w:tblBorders>
        </w:tblPrEx>
        <w:trPr>
          <w:ins w:id="602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77B2D5E7" w14:textId="77777777" w:rsidR="00AB78DE" w:rsidRPr="00BA156B" w:rsidRDefault="00AB78DE" w:rsidP="001828F5">
            <w:pPr>
              <w:autoSpaceDE w:val="0"/>
              <w:autoSpaceDN w:val="0"/>
              <w:adjustRightInd w:val="0"/>
              <w:spacing w:line="380" w:lineRule="atLeast"/>
              <w:rPr>
                <w:ins w:id="6026" w:author="Regina Casanova" w:date="2018-07-29T13:12:00Z"/>
                <w:rFonts w:cs="Times New Roman"/>
                <w:color w:val="000000"/>
                <w:lang w:val="es-PE"/>
              </w:rPr>
            </w:pPr>
            <w:ins w:id="6027"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22C4F156" w14:textId="77777777" w:rsidR="00AB78DE" w:rsidRPr="00BA156B" w:rsidRDefault="00AB78DE" w:rsidP="001828F5">
            <w:pPr>
              <w:autoSpaceDE w:val="0"/>
              <w:autoSpaceDN w:val="0"/>
              <w:adjustRightInd w:val="0"/>
              <w:spacing w:line="380" w:lineRule="atLeast"/>
              <w:rPr>
                <w:ins w:id="6028" w:author="Regina Casanova" w:date="2018-07-29T13:12:00Z"/>
                <w:rFonts w:cs="Times New Roman"/>
                <w:color w:val="000000"/>
                <w:lang w:val="es-PE"/>
              </w:rPr>
            </w:pPr>
            <w:ins w:id="6029" w:author="Regina Casanova" w:date="2018-07-29T13:12:00Z">
              <w:r w:rsidRPr="00BA156B">
                <w:rPr>
                  <w:rFonts w:cs="Times New Roman"/>
                  <w:color w:val="000000"/>
                  <w:lang w:val="es-PE"/>
                </w:rPr>
                <w:t>Falta de citas</w:t>
              </w:r>
            </w:ins>
          </w:p>
        </w:tc>
      </w:tr>
      <w:tr w:rsidR="00AB78DE" w:rsidRPr="00BA156B" w14:paraId="60E5540E" w14:textId="77777777" w:rsidTr="001828F5">
        <w:tblPrEx>
          <w:tblBorders>
            <w:top w:val="none" w:sz="0" w:space="0" w:color="auto"/>
          </w:tblBorders>
        </w:tblPrEx>
        <w:trPr>
          <w:ins w:id="603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3628334" w14:textId="77777777" w:rsidR="00AB78DE" w:rsidRPr="00BA156B" w:rsidRDefault="00AB78DE" w:rsidP="001828F5">
            <w:pPr>
              <w:autoSpaceDE w:val="0"/>
              <w:autoSpaceDN w:val="0"/>
              <w:adjustRightInd w:val="0"/>
              <w:spacing w:line="380" w:lineRule="atLeast"/>
              <w:rPr>
                <w:ins w:id="6031" w:author="Regina Casanova" w:date="2018-07-29T13:12:00Z"/>
                <w:rFonts w:cs="Times New Roman"/>
                <w:color w:val="000000"/>
                <w:lang w:val="es-PE"/>
              </w:rPr>
            </w:pPr>
            <w:ins w:id="6032"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55033F0" w14:textId="77777777" w:rsidR="00AB78DE" w:rsidRPr="00BA156B" w:rsidRDefault="00AB78DE" w:rsidP="001828F5">
            <w:pPr>
              <w:autoSpaceDE w:val="0"/>
              <w:autoSpaceDN w:val="0"/>
              <w:adjustRightInd w:val="0"/>
              <w:spacing w:line="380" w:lineRule="atLeast"/>
              <w:rPr>
                <w:ins w:id="6033" w:author="Regina Casanova" w:date="2018-07-29T13:12:00Z"/>
                <w:rFonts w:cs="Times New Roman"/>
                <w:color w:val="000000"/>
                <w:lang w:val="es-PE"/>
              </w:rPr>
            </w:pPr>
            <w:ins w:id="6034" w:author="Regina Casanova" w:date="2018-07-29T13:12:00Z">
              <w:r w:rsidRPr="00BA156B">
                <w:rPr>
                  <w:rFonts w:cs="Times New Roman"/>
                  <w:color w:val="000000"/>
                  <w:lang w:val="es-PE"/>
                </w:rPr>
                <w:t>Problemas en la atención al paciente</w:t>
              </w:r>
            </w:ins>
          </w:p>
        </w:tc>
      </w:tr>
      <w:tr w:rsidR="00AB78DE" w:rsidRPr="00BA156B" w14:paraId="1A65D0FE" w14:textId="77777777" w:rsidTr="001828F5">
        <w:tblPrEx>
          <w:tblBorders>
            <w:top w:val="none" w:sz="0" w:space="0" w:color="auto"/>
          </w:tblBorders>
        </w:tblPrEx>
        <w:trPr>
          <w:ins w:id="6035" w:author="Regina Casanova" w:date="2018-07-29T13:12:00Z"/>
        </w:trPr>
        <w:tc>
          <w:tcPr>
            <w:tcW w:w="1741" w:type="dxa"/>
            <w:tcBorders>
              <w:left w:val="single" w:sz="8" w:space="0" w:color="000000"/>
              <w:right w:val="single" w:sz="8" w:space="0" w:color="000000"/>
            </w:tcBorders>
            <w:vAlign w:val="bottom"/>
          </w:tcPr>
          <w:p w14:paraId="58D67D11" w14:textId="77777777" w:rsidR="00AB78DE" w:rsidRPr="00BA156B" w:rsidRDefault="00AB78DE" w:rsidP="001828F5">
            <w:pPr>
              <w:autoSpaceDE w:val="0"/>
              <w:autoSpaceDN w:val="0"/>
              <w:adjustRightInd w:val="0"/>
              <w:spacing w:line="380" w:lineRule="atLeast"/>
              <w:rPr>
                <w:ins w:id="6036" w:author="Regina Casanova" w:date="2018-07-29T13:12:00Z"/>
                <w:rFonts w:cs="Times New Roman"/>
                <w:color w:val="000000"/>
                <w:lang w:val="es-PE"/>
              </w:rPr>
            </w:pPr>
            <w:ins w:id="6037"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788E92A" w14:textId="77777777" w:rsidR="00AB78DE" w:rsidRPr="00BA156B" w:rsidRDefault="00AB78DE" w:rsidP="001828F5">
            <w:pPr>
              <w:autoSpaceDE w:val="0"/>
              <w:autoSpaceDN w:val="0"/>
              <w:adjustRightInd w:val="0"/>
              <w:spacing w:line="380" w:lineRule="atLeast"/>
              <w:rPr>
                <w:ins w:id="6038" w:author="Regina Casanova" w:date="2018-07-29T13:12:00Z"/>
                <w:rFonts w:cs="Times New Roman"/>
                <w:color w:val="000000"/>
                <w:lang w:val="es-PE"/>
              </w:rPr>
            </w:pPr>
            <w:ins w:id="6039" w:author="Regina Casanova" w:date="2018-07-29T13:12:00Z">
              <w:r w:rsidRPr="00BA156B">
                <w:rPr>
                  <w:rFonts w:cs="Times New Roman"/>
                  <w:color w:val="000000"/>
                  <w:lang w:val="es-PE"/>
                </w:rPr>
                <w:t>Disconformidad de la atención y/o tratamiento médico ambulatorio, domiciliario y/o emergencia</w:t>
              </w:r>
            </w:ins>
          </w:p>
        </w:tc>
      </w:tr>
      <w:tr w:rsidR="00AB78DE" w:rsidRPr="00BA156B" w14:paraId="4E1588BE" w14:textId="77777777" w:rsidTr="001828F5">
        <w:tblPrEx>
          <w:tblBorders>
            <w:top w:val="none" w:sz="0" w:space="0" w:color="auto"/>
          </w:tblBorders>
        </w:tblPrEx>
        <w:trPr>
          <w:ins w:id="6040" w:author="Regina Casanova" w:date="2018-07-29T13:12:00Z"/>
        </w:trPr>
        <w:tc>
          <w:tcPr>
            <w:tcW w:w="1741" w:type="dxa"/>
            <w:tcBorders>
              <w:left w:val="single" w:sz="8" w:space="0" w:color="000000"/>
              <w:right w:val="single" w:sz="8" w:space="0" w:color="000000"/>
            </w:tcBorders>
            <w:shd w:val="clear" w:color="auto" w:fill="E1E0E0"/>
            <w:vAlign w:val="bottom"/>
          </w:tcPr>
          <w:p w14:paraId="4F0F66DB" w14:textId="77777777" w:rsidR="00AB78DE" w:rsidRPr="00BA156B" w:rsidRDefault="00AB78DE" w:rsidP="001828F5">
            <w:pPr>
              <w:autoSpaceDE w:val="0"/>
              <w:autoSpaceDN w:val="0"/>
              <w:adjustRightInd w:val="0"/>
              <w:spacing w:line="380" w:lineRule="atLeast"/>
              <w:rPr>
                <w:ins w:id="6041" w:author="Regina Casanova" w:date="2018-07-29T13:12:00Z"/>
                <w:rFonts w:cs="Times New Roman"/>
                <w:color w:val="000000"/>
                <w:lang w:val="es-PE"/>
              </w:rPr>
            </w:pPr>
            <w:ins w:id="6042" w:author="Regina Casanova" w:date="2018-07-29T13:12:00Z">
              <w:r w:rsidRPr="00BA156B">
                <w:rPr>
                  <w:rFonts w:cs="Times New Roman"/>
                  <w:color w:val="000000"/>
                  <w:lang w:val="es-PE"/>
                </w:rPr>
                <w:lastRenderedPageBreak/>
                <w:t>Ítem #2</w:t>
              </w:r>
            </w:ins>
          </w:p>
        </w:tc>
        <w:tc>
          <w:tcPr>
            <w:tcW w:w="12452" w:type="dxa"/>
            <w:tcBorders>
              <w:right w:val="single" w:sz="8" w:space="0" w:color="000000"/>
            </w:tcBorders>
            <w:shd w:val="clear" w:color="auto" w:fill="E1E0E0"/>
            <w:vAlign w:val="bottom"/>
          </w:tcPr>
          <w:p w14:paraId="1CE9BD72" w14:textId="77777777" w:rsidR="00AB78DE" w:rsidRPr="00BA156B" w:rsidRDefault="00AB78DE" w:rsidP="001828F5">
            <w:pPr>
              <w:autoSpaceDE w:val="0"/>
              <w:autoSpaceDN w:val="0"/>
              <w:adjustRightInd w:val="0"/>
              <w:spacing w:line="380" w:lineRule="atLeast"/>
              <w:rPr>
                <w:ins w:id="6043" w:author="Regina Casanova" w:date="2018-07-29T13:12:00Z"/>
                <w:rFonts w:cs="Times New Roman"/>
                <w:color w:val="000000"/>
                <w:lang w:val="es-PE"/>
              </w:rPr>
            </w:pPr>
            <w:ins w:id="6044" w:author="Regina Casanova" w:date="2018-07-29T13:12:00Z">
              <w:r w:rsidRPr="00BA156B">
                <w:rPr>
                  <w:rFonts w:cs="Times New Roman"/>
                  <w:color w:val="000000"/>
                  <w:lang w:val="es-PE"/>
                </w:rPr>
                <w:t>Disconformidad relacionada a la atención en hospitalización</w:t>
              </w:r>
            </w:ins>
          </w:p>
        </w:tc>
      </w:tr>
      <w:tr w:rsidR="00AB78DE" w:rsidRPr="00BA156B" w14:paraId="1A6A22E6" w14:textId="77777777" w:rsidTr="001828F5">
        <w:tblPrEx>
          <w:tblBorders>
            <w:top w:val="none" w:sz="0" w:space="0" w:color="auto"/>
          </w:tblBorders>
        </w:tblPrEx>
        <w:trPr>
          <w:ins w:id="6045" w:author="Regina Casanova" w:date="2018-07-29T13:12:00Z"/>
        </w:trPr>
        <w:tc>
          <w:tcPr>
            <w:tcW w:w="1741" w:type="dxa"/>
            <w:tcBorders>
              <w:left w:val="single" w:sz="8" w:space="0" w:color="000000"/>
              <w:right w:val="single" w:sz="8" w:space="0" w:color="000000"/>
            </w:tcBorders>
            <w:vAlign w:val="bottom"/>
          </w:tcPr>
          <w:p w14:paraId="2B2BC20F" w14:textId="77777777" w:rsidR="00AB78DE" w:rsidRPr="00BA156B" w:rsidRDefault="00AB78DE" w:rsidP="001828F5">
            <w:pPr>
              <w:autoSpaceDE w:val="0"/>
              <w:autoSpaceDN w:val="0"/>
              <w:adjustRightInd w:val="0"/>
              <w:spacing w:line="380" w:lineRule="atLeast"/>
              <w:rPr>
                <w:ins w:id="6046" w:author="Regina Casanova" w:date="2018-07-29T13:12:00Z"/>
                <w:rFonts w:cs="Times New Roman"/>
                <w:color w:val="000000"/>
                <w:lang w:val="es-PE"/>
              </w:rPr>
            </w:pPr>
            <w:ins w:id="6047"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8C0758B" w14:textId="77777777" w:rsidR="00AB78DE" w:rsidRPr="00BA156B" w:rsidRDefault="00AB78DE" w:rsidP="001828F5">
            <w:pPr>
              <w:autoSpaceDE w:val="0"/>
              <w:autoSpaceDN w:val="0"/>
              <w:adjustRightInd w:val="0"/>
              <w:spacing w:line="380" w:lineRule="atLeast"/>
              <w:rPr>
                <w:ins w:id="6048" w:author="Regina Casanova" w:date="2018-07-29T13:12:00Z"/>
                <w:rFonts w:cs="Times New Roman"/>
                <w:color w:val="000000"/>
                <w:lang w:val="es-PE"/>
              </w:rPr>
            </w:pPr>
            <w:ins w:id="6049" w:author="Regina Casanova" w:date="2018-07-29T13:12:00Z">
              <w:r w:rsidRPr="00BA156B">
                <w:rPr>
                  <w:rFonts w:cs="Times New Roman"/>
                  <w:color w:val="000000"/>
                  <w:lang w:val="es-PE"/>
                </w:rPr>
                <w:t>Mal diagnóstico o procedimiento que ponga en riesgo la vida del paciente (por parte del Personal Asistencial)</w:t>
              </w:r>
            </w:ins>
          </w:p>
        </w:tc>
      </w:tr>
      <w:tr w:rsidR="00AB78DE" w:rsidRPr="00BA156B" w14:paraId="37A156B2" w14:textId="77777777" w:rsidTr="001828F5">
        <w:tblPrEx>
          <w:tblBorders>
            <w:top w:val="none" w:sz="0" w:space="0" w:color="auto"/>
          </w:tblBorders>
        </w:tblPrEx>
        <w:trPr>
          <w:ins w:id="6050" w:author="Regina Casanova" w:date="2018-07-29T13:12:00Z"/>
        </w:trPr>
        <w:tc>
          <w:tcPr>
            <w:tcW w:w="1741" w:type="dxa"/>
            <w:tcBorders>
              <w:left w:val="single" w:sz="8" w:space="0" w:color="000000"/>
              <w:right w:val="single" w:sz="8" w:space="0" w:color="000000"/>
            </w:tcBorders>
            <w:shd w:val="clear" w:color="auto" w:fill="E1E0E0"/>
            <w:vAlign w:val="bottom"/>
          </w:tcPr>
          <w:p w14:paraId="74C99D61" w14:textId="77777777" w:rsidR="00AB78DE" w:rsidRPr="00BA156B" w:rsidRDefault="00AB78DE" w:rsidP="001828F5">
            <w:pPr>
              <w:autoSpaceDE w:val="0"/>
              <w:autoSpaceDN w:val="0"/>
              <w:adjustRightInd w:val="0"/>
              <w:spacing w:line="380" w:lineRule="atLeast"/>
              <w:rPr>
                <w:ins w:id="6051" w:author="Regina Casanova" w:date="2018-07-29T13:12:00Z"/>
                <w:rFonts w:cs="Times New Roman"/>
                <w:color w:val="000000"/>
                <w:lang w:val="es-PE"/>
              </w:rPr>
            </w:pPr>
            <w:ins w:id="6052"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75A78B8B" w14:textId="77777777" w:rsidR="00AB78DE" w:rsidRPr="00BA156B" w:rsidRDefault="00AB78DE" w:rsidP="001828F5">
            <w:pPr>
              <w:autoSpaceDE w:val="0"/>
              <w:autoSpaceDN w:val="0"/>
              <w:adjustRightInd w:val="0"/>
              <w:spacing w:line="380" w:lineRule="atLeast"/>
              <w:rPr>
                <w:ins w:id="6053" w:author="Regina Casanova" w:date="2018-07-29T13:12:00Z"/>
                <w:rFonts w:cs="Times New Roman"/>
                <w:color w:val="000000"/>
                <w:lang w:val="es-PE"/>
              </w:rPr>
            </w:pPr>
            <w:ins w:id="6054" w:author="Regina Casanova" w:date="2018-07-29T13:12:00Z">
              <w:r w:rsidRPr="00BA156B">
                <w:rPr>
                  <w:rFonts w:cs="Times New Roman"/>
                  <w:color w:val="000000"/>
                  <w:lang w:val="es-PE"/>
                </w:rPr>
                <w:t>Disconformidad con los procedimientos asistenciales realizados</w:t>
              </w:r>
            </w:ins>
          </w:p>
        </w:tc>
      </w:tr>
      <w:tr w:rsidR="00AB78DE" w:rsidRPr="00BA156B" w14:paraId="4873A819" w14:textId="77777777" w:rsidTr="001828F5">
        <w:tblPrEx>
          <w:tblBorders>
            <w:top w:val="none" w:sz="0" w:space="0" w:color="auto"/>
          </w:tblBorders>
        </w:tblPrEx>
        <w:trPr>
          <w:ins w:id="6055" w:author="Regina Casanova" w:date="2018-07-29T13:12:00Z"/>
        </w:trPr>
        <w:tc>
          <w:tcPr>
            <w:tcW w:w="1741" w:type="dxa"/>
            <w:tcBorders>
              <w:left w:val="single" w:sz="8" w:space="0" w:color="000000"/>
              <w:right w:val="single" w:sz="8" w:space="0" w:color="000000"/>
            </w:tcBorders>
            <w:vAlign w:val="bottom"/>
          </w:tcPr>
          <w:p w14:paraId="4387C69A" w14:textId="77777777" w:rsidR="00AB78DE" w:rsidRPr="00BA156B" w:rsidRDefault="00AB78DE" w:rsidP="001828F5">
            <w:pPr>
              <w:autoSpaceDE w:val="0"/>
              <w:autoSpaceDN w:val="0"/>
              <w:adjustRightInd w:val="0"/>
              <w:spacing w:line="380" w:lineRule="atLeast"/>
              <w:rPr>
                <w:ins w:id="6056" w:author="Regina Casanova" w:date="2018-07-29T13:12:00Z"/>
                <w:rFonts w:cs="Times New Roman"/>
                <w:color w:val="000000"/>
                <w:lang w:val="es-PE"/>
              </w:rPr>
            </w:pPr>
            <w:ins w:id="6057"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4ADAD6EA" w14:textId="77777777" w:rsidR="00AB78DE" w:rsidRPr="00BA156B" w:rsidRDefault="00AB78DE" w:rsidP="001828F5">
            <w:pPr>
              <w:autoSpaceDE w:val="0"/>
              <w:autoSpaceDN w:val="0"/>
              <w:adjustRightInd w:val="0"/>
              <w:spacing w:line="380" w:lineRule="atLeast"/>
              <w:rPr>
                <w:ins w:id="6058" w:author="Regina Casanova" w:date="2018-07-29T13:12:00Z"/>
                <w:rFonts w:cs="Times New Roman"/>
                <w:color w:val="000000"/>
                <w:lang w:val="es-PE"/>
              </w:rPr>
            </w:pPr>
            <w:ins w:id="6059" w:author="Regina Casanova" w:date="2018-07-29T13:12:00Z">
              <w:r w:rsidRPr="00BA156B">
                <w:rPr>
                  <w:rFonts w:cs="Times New Roman"/>
                  <w:color w:val="000000"/>
                  <w:lang w:val="es-PE"/>
                </w:rPr>
                <w:t>Cambio de médico tratante de forma arbitraria</w:t>
              </w:r>
            </w:ins>
          </w:p>
        </w:tc>
      </w:tr>
      <w:tr w:rsidR="00AB78DE" w:rsidRPr="00BA156B" w14:paraId="5238EDCF" w14:textId="77777777" w:rsidTr="001828F5">
        <w:tblPrEx>
          <w:tblBorders>
            <w:top w:val="none" w:sz="0" w:space="0" w:color="auto"/>
          </w:tblBorders>
        </w:tblPrEx>
        <w:trPr>
          <w:ins w:id="6060" w:author="Regina Casanova" w:date="2018-07-29T13:12:00Z"/>
        </w:trPr>
        <w:tc>
          <w:tcPr>
            <w:tcW w:w="1741" w:type="dxa"/>
            <w:tcBorders>
              <w:left w:val="single" w:sz="8" w:space="0" w:color="000000"/>
              <w:right w:val="single" w:sz="8" w:space="0" w:color="000000"/>
            </w:tcBorders>
            <w:shd w:val="clear" w:color="auto" w:fill="E1E0E0"/>
            <w:vAlign w:val="bottom"/>
          </w:tcPr>
          <w:p w14:paraId="18049FCD" w14:textId="77777777" w:rsidR="00AB78DE" w:rsidRPr="00BA156B" w:rsidRDefault="00AB78DE" w:rsidP="001828F5">
            <w:pPr>
              <w:autoSpaceDE w:val="0"/>
              <w:autoSpaceDN w:val="0"/>
              <w:adjustRightInd w:val="0"/>
              <w:spacing w:line="380" w:lineRule="atLeast"/>
              <w:rPr>
                <w:ins w:id="6061" w:author="Regina Casanova" w:date="2018-07-29T13:12:00Z"/>
                <w:rFonts w:cs="Times New Roman"/>
                <w:color w:val="000000"/>
                <w:lang w:val="es-PE"/>
              </w:rPr>
            </w:pPr>
            <w:ins w:id="6062"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0473315A" w14:textId="77777777" w:rsidR="00AB78DE" w:rsidRPr="00BA156B" w:rsidRDefault="00AB78DE" w:rsidP="001828F5">
            <w:pPr>
              <w:autoSpaceDE w:val="0"/>
              <w:autoSpaceDN w:val="0"/>
              <w:adjustRightInd w:val="0"/>
              <w:spacing w:line="380" w:lineRule="atLeast"/>
              <w:rPr>
                <w:ins w:id="6063" w:author="Regina Casanova" w:date="2018-07-29T13:12:00Z"/>
                <w:rFonts w:cs="Times New Roman"/>
                <w:color w:val="000000"/>
                <w:lang w:val="es-PE"/>
              </w:rPr>
            </w:pPr>
            <w:ins w:id="6064" w:author="Regina Casanova" w:date="2018-07-29T13:12:00Z">
              <w:r w:rsidRPr="00BA156B">
                <w:rPr>
                  <w:rFonts w:cs="Times New Roman"/>
                  <w:color w:val="000000"/>
                  <w:lang w:val="es-PE"/>
                </w:rPr>
                <w:t>Disconformidad con la referencia y/o traslado</w:t>
              </w:r>
            </w:ins>
          </w:p>
        </w:tc>
      </w:tr>
      <w:tr w:rsidR="00AB78DE" w:rsidRPr="00BA156B" w14:paraId="0E3C53E5" w14:textId="77777777" w:rsidTr="001828F5">
        <w:tblPrEx>
          <w:tblBorders>
            <w:top w:val="none" w:sz="0" w:space="0" w:color="auto"/>
          </w:tblBorders>
        </w:tblPrEx>
        <w:trPr>
          <w:ins w:id="6065" w:author="Regina Casanova" w:date="2018-07-29T13:12:00Z"/>
        </w:trPr>
        <w:tc>
          <w:tcPr>
            <w:tcW w:w="1741" w:type="dxa"/>
            <w:tcBorders>
              <w:left w:val="single" w:sz="8" w:space="0" w:color="000000"/>
              <w:right w:val="single" w:sz="8" w:space="0" w:color="000000"/>
            </w:tcBorders>
            <w:vAlign w:val="bottom"/>
          </w:tcPr>
          <w:p w14:paraId="6D080D2A" w14:textId="77777777" w:rsidR="00AB78DE" w:rsidRPr="00BA156B" w:rsidRDefault="00AB78DE" w:rsidP="001828F5">
            <w:pPr>
              <w:autoSpaceDE w:val="0"/>
              <w:autoSpaceDN w:val="0"/>
              <w:adjustRightInd w:val="0"/>
              <w:spacing w:line="380" w:lineRule="atLeast"/>
              <w:rPr>
                <w:ins w:id="6066" w:author="Regina Casanova" w:date="2018-07-29T13:12:00Z"/>
                <w:rFonts w:cs="Times New Roman"/>
                <w:color w:val="000000"/>
                <w:lang w:val="es-PE"/>
              </w:rPr>
            </w:pPr>
            <w:ins w:id="6067"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68EE04D5" w14:textId="77777777" w:rsidR="00AB78DE" w:rsidRPr="00BA156B" w:rsidRDefault="00AB78DE" w:rsidP="001828F5">
            <w:pPr>
              <w:autoSpaceDE w:val="0"/>
              <w:autoSpaceDN w:val="0"/>
              <w:adjustRightInd w:val="0"/>
              <w:spacing w:line="380" w:lineRule="atLeast"/>
              <w:rPr>
                <w:ins w:id="6068" w:author="Regina Casanova" w:date="2018-07-29T13:12:00Z"/>
                <w:rFonts w:cs="Times New Roman"/>
                <w:color w:val="000000"/>
                <w:lang w:val="es-PE"/>
              </w:rPr>
            </w:pPr>
            <w:ins w:id="6069" w:author="Regina Casanova" w:date="2018-07-29T13:12:00Z">
              <w:r w:rsidRPr="00BA156B">
                <w:rPr>
                  <w:rFonts w:cs="Times New Roman"/>
                  <w:color w:val="000000"/>
                  <w:lang w:val="es-PE"/>
                </w:rPr>
                <w:t>Incumplimiento del horario de atención</w:t>
              </w:r>
            </w:ins>
          </w:p>
        </w:tc>
      </w:tr>
      <w:tr w:rsidR="00AB78DE" w:rsidRPr="00BA156B" w14:paraId="0955A1E2" w14:textId="77777777" w:rsidTr="001828F5">
        <w:tblPrEx>
          <w:tblBorders>
            <w:top w:val="none" w:sz="0" w:space="0" w:color="auto"/>
          </w:tblBorders>
        </w:tblPrEx>
        <w:trPr>
          <w:ins w:id="607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3B6B3CFA" w14:textId="77777777" w:rsidR="00AB78DE" w:rsidRPr="00BA156B" w:rsidRDefault="00AB78DE" w:rsidP="001828F5">
            <w:pPr>
              <w:autoSpaceDE w:val="0"/>
              <w:autoSpaceDN w:val="0"/>
              <w:adjustRightInd w:val="0"/>
              <w:spacing w:line="380" w:lineRule="atLeast"/>
              <w:rPr>
                <w:ins w:id="6071" w:author="Regina Casanova" w:date="2018-07-29T13:12:00Z"/>
                <w:rFonts w:cs="Times New Roman"/>
                <w:color w:val="000000"/>
                <w:lang w:val="es-PE"/>
              </w:rPr>
            </w:pPr>
            <w:ins w:id="6072" w:author="Regina Casanova" w:date="2018-07-29T13:12:00Z">
              <w:r w:rsidRPr="00BA156B">
                <w:rPr>
                  <w:rFonts w:cs="Times New Roman"/>
                  <w:color w:val="000000"/>
                  <w:lang w:val="es-PE"/>
                </w:rPr>
                <w:t>Ítem #8</w:t>
              </w:r>
            </w:ins>
          </w:p>
        </w:tc>
        <w:tc>
          <w:tcPr>
            <w:tcW w:w="12452" w:type="dxa"/>
            <w:tcBorders>
              <w:bottom w:val="single" w:sz="8" w:space="0" w:color="000000"/>
              <w:right w:val="single" w:sz="8" w:space="0" w:color="000000"/>
            </w:tcBorders>
            <w:shd w:val="clear" w:color="auto" w:fill="E1E0E0"/>
            <w:vAlign w:val="bottom"/>
          </w:tcPr>
          <w:p w14:paraId="1C0F12EC" w14:textId="77777777" w:rsidR="00AB78DE" w:rsidRPr="00BA156B" w:rsidRDefault="00AB78DE" w:rsidP="001828F5">
            <w:pPr>
              <w:autoSpaceDE w:val="0"/>
              <w:autoSpaceDN w:val="0"/>
              <w:adjustRightInd w:val="0"/>
              <w:spacing w:line="380" w:lineRule="atLeast"/>
              <w:rPr>
                <w:ins w:id="6073" w:author="Regina Casanova" w:date="2018-07-29T13:12:00Z"/>
                <w:rFonts w:cs="Times New Roman"/>
                <w:color w:val="000000"/>
                <w:lang w:val="es-PE"/>
              </w:rPr>
            </w:pPr>
            <w:ins w:id="6074" w:author="Regina Casanova" w:date="2018-07-29T13:12:00Z">
              <w:r w:rsidRPr="00BA156B">
                <w:rPr>
                  <w:rFonts w:cs="Times New Roman"/>
                  <w:color w:val="000000"/>
                  <w:lang w:val="es-PE"/>
                </w:rPr>
                <w:t>Disconformidad con los procedimientos administrativos realizados</w:t>
              </w:r>
            </w:ins>
          </w:p>
        </w:tc>
      </w:tr>
      <w:tr w:rsidR="00AB78DE" w:rsidRPr="00BA156B" w14:paraId="012555B5" w14:textId="77777777" w:rsidTr="001828F5">
        <w:tblPrEx>
          <w:tblBorders>
            <w:top w:val="none" w:sz="0" w:space="0" w:color="auto"/>
          </w:tblBorders>
        </w:tblPrEx>
        <w:trPr>
          <w:ins w:id="607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5300CC8" w14:textId="77777777" w:rsidR="00AB78DE" w:rsidRPr="00BA156B" w:rsidRDefault="00AB78DE" w:rsidP="001828F5">
            <w:pPr>
              <w:autoSpaceDE w:val="0"/>
              <w:autoSpaceDN w:val="0"/>
              <w:adjustRightInd w:val="0"/>
              <w:spacing w:line="380" w:lineRule="atLeast"/>
              <w:rPr>
                <w:ins w:id="6076" w:author="Regina Casanova" w:date="2018-07-29T13:12:00Z"/>
                <w:rFonts w:cs="Times New Roman"/>
                <w:color w:val="000000"/>
                <w:lang w:val="es-PE"/>
              </w:rPr>
            </w:pPr>
            <w:ins w:id="6077"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67188B" w14:textId="77777777" w:rsidR="00AB78DE" w:rsidRPr="00BA156B" w:rsidRDefault="00AB78DE" w:rsidP="001828F5">
            <w:pPr>
              <w:autoSpaceDE w:val="0"/>
              <w:autoSpaceDN w:val="0"/>
              <w:adjustRightInd w:val="0"/>
              <w:spacing w:line="380" w:lineRule="atLeast"/>
              <w:rPr>
                <w:ins w:id="6078" w:author="Regina Casanova" w:date="2018-07-29T13:12:00Z"/>
                <w:rFonts w:cs="Times New Roman"/>
                <w:color w:val="000000"/>
                <w:lang w:val="es-PE"/>
              </w:rPr>
            </w:pPr>
            <w:ins w:id="6079" w:author="Regina Casanova" w:date="2018-07-29T13:12:00Z">
              <w:r w:rsidRPr="00BA156B">
                <w:rPr>
                  <w:rFonts w:cs="Times New Roman"/>
                  <w:color w:val="000000"/>
                  <w:lang w:val="es-PE"/>
                </w:rPr>
                <w:t>Demoras</w:t>
              </w:r>
            </w:ins>
          </w:p>
        </w:tc>
      </w:tr>
      <w:tr w:rsidR="00AB78DE" w:rsidRPr="00BA156B" w14:paraId="188FE9C5" w14:textId="77777777" w:rsidTr="001828F5">
        <w:tblPrEx>
          <w:tblBorders>
            <w:top w:val="none" w:sz="0" w:space="0" w:color="auto"/>
          </w:tblBorders>
        </w:tblPrEx>
        <w:trPr>
          <w:ins w:id="6080" w:author="Regina Casanova" w:date="2018-07-29T13:12:00Z"/>
        </w:trPr>
        <w:tc>
          <w:tcPr>
            <w:tcW w:w="1741" w:type="dxa"/>
            <w:tcBorders>
              <w:left w:val="single" w:sz="8" w:space="0" w:color="000000"/>
              <w:right w:val="single" w:sz="8" w:space="0" w:color="000000"/>
            </w:tcBorders>
            <w:vAlign w:val="bottom"/>
          </w:tcPr>
          <w:p w14:paraId="10559FA1" w14:textId="77777777" w:rsidR="00AB78DE" w:rsidRPr="00BA156B" w:rsidRDefault="00AB78DE" w:rsidP="001828F5">
            <w:pPr>
              <w:autoSpaceDE w:val="0"/>
              <w:autoSpaceDN w:val="0"/>
              <w:adjustRightInd w:val="0"/>
              <w:spacing w:line="380" w:lineRule="atLeast"/>
              <w:rPr>
                <w:ins w:id="6081" w:author="Regina Casanova" w:date="2018-07-29T13:12:00Z"/>
                <w:rFonts w:cs="Times New Roman"/>
                <w:color w:val="000000"/>
                <w:lang w:val="es-PE"/>
              </w:rPr>
            </w:pPr>
            <w:ins w:id="6082"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FD990AC" w14:textId="77777777" w:rsidR="00AB78DE" w:rsidRPr="00BA156B" w:rsidRDefault="00AB78DE" w:rsidP="001828F5">
            <w:pPr>
              <w:autoSpaceDE w:val="0"/>
              <w:autoSpaceDN w:val="0"/>
              <w:adjustRightInd w:val="0"/>
              <w:spacing w:line="380" w:lineRule="atLeast"/>
              <w:rPr>
                <w:ins w:id="6083" w:author="Regina Casanova" w:date="2018-07-29T13:12:00Z"/>
                <w:rFonts w:cs="Times New Roman"/>
                <w:color w:val="000000"/>
                <w:lang w:val="es-PE"/>
              </w:rPr>
            </w:pPr>
            <w:ins w:id="6084" w:author="Regina Casanova" w:date="2018-07-29T13:12:00Z">
              <w:r w:rsidRPr="00BA156B">
                <w:rPr>
                  <w:rFonts w:cs="Times New Roman"/>
                  <w:color w:val="000000"/>
                  <w:lang w:val="es-PE"/>
                </w:rPr>
                <w:t>Demora y/o falta de servicio de ambulancias</w:t>
              </w:r>
            </w:ins>
          </w:p>
        </w:tc>
      </w:tr>
      <w:tr w:rsidR="00AB78DE" w:rsidRPr="00BA156B" w14:paraId="256E2689" w14:textId="77777777" w:rsidTr="001828F5">
        <w:tblPrEx>
          <w:tblBorders>
            <w:top w:val="none" w:sz="0" w:space="0" w:color="auto"/>
          </w:tblBorders>
        </w:tblPrEx>
        <w:trPr>
          <w:ins w:id="6085" w:author="Regina Casanova" w:date="2018-07-29T13:12:00Z"/>
        </w:trPr>
        <w:tc>
          <w:tcPr>
            <w:tcW w:w="1741" w:type="dxa"/>
            <w:tcBorders>
              <w:left w:val="single" w:sz="8" w:space="0" w:color="000000"/>
              <w:right w:val="single" w:sz="8" w:space="0" w:color="000000"/>
            </w:tcBorders>
            <w:shd w:val="clear" w:color="auto" w:fill="E1E0E0"/>
            <w:vAlign w:val="bottom"/>
          </w:tcPr>
          <w:p w14:paraId="6407ED1A" w14:textId="77777777" w:rsidR="00AB78DE" w:rsidRPr="00BA156B" w:rsidRDefault="00AB78DE" w:rsidP="001828F5">
            <w:pPr>
              <w:autoSpaceDE w:val="0"/>
              <w:autoSpaceDN w:val="0"/>
              <w:adjustRightInd w:val="0"/>
              <w:spacing w:line="380" w:lineRule="atLeast"/>
              <w:rPr>
                <w:ins w:id="6086" w:author="Regina Casanova" w:date="2018-07-29T13:12:00Z"/>
                <w:rFonts w:cs="Times New Roman"/>
                <w:color w:val="000000"/>
                <w:lang w:val="es-PE"/>
              </w:rPr>
            </w:pPr>
            <w:ins w:id="6087"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1F1FE3AD" w14:textId="77777777" w:rsidR="00AB78DE" w:rsidRPr="00BA156B" w:rsidRDefault="00AB78DE" w:rsidP="001828F5">
            <w:pPr>
              <w:autoSpaceDE w:val="0"/>
              <w:autoSpaceDN w:val="0"/>
              <w:adjustRightInd w:val="0"/>
              <w:spacing w:line="380" w:lineRule="atLeast"/>
              <w:rPr>
                <w:ins w:id="6088" w:author="Regina Casanova" w:date="2018-07-29T13:12:00Z"/>
                <w:rFonts w:cs="Times New Roman"/>
                <w:color w:val="000000"/>
                <w:lang w:val="es-PE"/>
              </w:rPr>
            </w:pPr>
            <w:ins w:id="6089" w:author="Regina Casanova" w:date="2018-07-29T13:12:00Z">
              <w:r w:rsidRPr="00BA156B">
                <w:rPr>
                  <w:rFonts w:cs="Times New Roman"/>
                  <w:color w:val="000000"/>
                  <w:lang w:val="es-PE"/>
                </w:rPr>
                <w:t>Demora en la entrega de documentos (recetas, órdenes, altas, certificados, etc.)</w:t>
              </w:r>
            </w:ins>
          </w:p>
        </w:tc>
      </w:tr>
      <w:tr w:rsidR="00AB78DE" w:rsidRPr="00BA156B" w14:paraId="4E792162" w14:textId="77777777" w:rsidTr="001828F5">
        <w:tblPrEx>
          <w:tblBorders>
            <w:top w:val="none" w:sz="0" w:space="0" w:color="auto"/>
          </w:tblBorders>
        </w:tblPrEx>
        <w:trPr>
          <w:ins w:id="6090" w:author="Regina Casanova" w:date="2018-07-29T13:12:00Z"/>
        </w:trPr>
        <w:tc>
          <w:tcPr>
            <w:tcW w:w="1741" w:type="dxa"/>
            <w:tcBorders>
              <w:left w:val="single" w:sz="8" w:space="0" w:color="000000"/>
              <w:right w:val="single" w:sz="8" w:space="0" w:color="000000"/>
            </w:tcBorders>
            <w:vAlign w:val="bottom"/>
          </w:tcPr>
          <w:p w14:paraId="0DC92293" w14:textId="77777777" w:rsidR="00AB78DE" w:rsidRPr="00BA156B" w:rsidRDefault="00AB78DE" w:rsidP="001828F5">
            <w:pPr>
              <w:autoSpaceDE w:val="0"/>
              <w:autoSpaceDN w:val="0"/>
              <w:adjustRightInd w:val="0"/>
              <w:spacing w:line="380" w:lineRule="atLeast"/>
              <w:rPr>
                <w:ins w:id="6091" w:author="Regina Casanova" w:date="2018-07-29T13:12:00Z"/>
                <w:rFonts w:cs="Times New Roman"/>
                <w:color w:val="000000"/>
                <w:lang w:val="es-PE"/>
              </w:rPr>
            </w:pPr>
            <w:ins w:id="6092"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78401BD8" w14:textId="77777777" w:rsidR="00AB78DE" w:rsidRPr="00BA156B" w:rsidRDefault="00AB78DE" w:rsidP="001828F5">
            <w:pPr>
              <w:autoSpaceDE w:val="0"/>
              <w:autoSpaceDN w:val="0"/>
              <w:adjustRightInd w:val="0"/>
              <w:spacing w:line="380" w:lineRule="atLeast"/>
              <w:rPr>
                <w:ins w:id="6093" w:author="Regina Casanova" w:date="2018-07-29T13:12:00Z"/>
                <w:rFonts w:cs="Times New Roman"/>
                <w:color w:val="000000"/>
                <w:lang w:val="es-PE"/>
              </w:rPr>
            </w:pPr>
            <w:ins w:id="6094" w:author="Regina Casanova" w:date="2018-07-29T13:12:00Z">
              <w:r w:rsidRPr="00BA156B">
                <w:rPr>
                  <w:rFonts w:cs="Times New Roman"/>
                  <w:color w:val="000000"/>
                  <w:lang w:val="es-PE"/>
                </w:rPr>
                <w:t>Demora en la atención al usuario por teléfono</w:t>
              </w:r>
            </w:ins>
          </w:p>
        </w:tc>
      </w:tr>
      <w:tr w:rsidR="00AB78DE" w:rsidRPr="00BA156B" w14:paraId="1060889A" w14:textId="77777777" w:rsidTr="001828F5">
        <w:tblPrEx>
          <w:tblBorders>
            <w:top w:val="none" w:sz="0" w:space="0" w:color="auto"/>
          </w:tblBorders>
        </w:tblPrEx>
        <w:trPr>
          <w:ins w:id="6095" w:author="Regina Casanova" w:date="2018-07-29T13:12:00Z"/>
        </w:trPr>
        <w:tc>
          <w:tcPr>
            <w:tcW w:w="1741" w:type="dxa"/>
            <w:tcBorders>
              <w:left w:val="single" w:sz="8" w:space="0" w:color="000000"/>
              <w:right w:val="single" w:sz="8" w:space="0" w:color="000000"/>
            </w:tcBorders>
            <w:shd w:val="clear" w:color="auto" w:fill="E1E0E0"/>
            <w:vAlign w:val="bottom"/>
          </w:tcPr>
          <w:p w14:paraId="18028671" w14:textId="77777777" w:rsidR="00AB78DE" w:rsidRPr="00BA156B" w:rsidRDefault="00AB78DE" w:rsidP="001828F5">
            <w:pPr>
              <w:autoSpaceDE w:val="0"/>
              <w:autoSpaceDN w:val="0"/>
              <w:adjustRightInd w:val="0"/>
              <w:spacing w:line="380" w:lineRule="atLeast"/>
              <w:rPr>
                <w:ins w:id="6096" w:author="Regina Casanova" w:date="2018-07-29T13:12:00Z"/>
                <w:rFonts w:cs="Times New Roman"/>
                <w:color w:val="000000"/>
                <w:lang w:val="es-PE"/>
              </w:rPr>
            </w:pPr>
            <w:ins w:id="6097"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33EC6EB9" w14:textId="77777777" w:rsidR="00AB78DE" w:rsidRPr="00BA156B" w:rsidRDefault="00AB78DE" w:rsidP="001828F5">
            <w:pPr>
              <w:autoSpaceDE w:val="0"/>
              <w:autoSpaceDN w:val="0"/>
              <w:adjustRightInd w:val="0"/>
              <w:spacing w:line="380" w:lineRule="atLeast"/>
              <w:rPr>
                <w:ins w:id="6098" w:author="Regina Casanova" w:date="2018-07-29T13:12:00Z"/>
                <w:rFonts w:cs="Times New Roman"/>
                <w:color w:val="000000"/>
                <w:lang w:val="es-PE"/>
              </w:rPr>
            </w:pPr>
            <w:ins w:id="6099" w:author="Regina Casanova" w:date="2018-07-29T13:12:00Z">
              <w:r w:rsidRPr="00BA156B">
                <w:rPr>
                  <w:rFonts w:cs="Times New Roman"/>
                  <w:color w:val="000000"/>
                  <w:lang w:val="es-PE"/>
                </w:rPr>
                <w:t>Demora en hospitalización</w:t>
              </w:r>
            </w:ins>
          </w:p>
        </w:tc>
      </w:tr>
      <w:tr w:rsidR="00AB78DE" w:rsidRPr="00BA156B" w14:paraId="043B679F" w14:textId="77777777" w:rsidTr="001828F5">
        <w:tblPrEx>
          <w:tblBorders>
            <w:top w:val="none" w:sz="0" w:space="0" w:color="auto"/>
          </w:tblBorders>
        </w:tblPrEx>
        <w:trPr>
          <w:ins w:id="6100" w:author="Regina Casanova" w:date="2018-07-29T13:12:00Z"/>
        </w:trPr>
        <w:tc>
          <w:tcPr>
            <w:tcW w:w="1741" w:type="dxa"/>
            <w:tcBorders>
              <w:left w:val="single" w:sz="8" w:space="0" w:color="000000"/>
              <w:right w:val="single" w:sz="8" w:space="0" w:color="000000"/>
            </w:tcBorders>
            <w:vAlign w:val="bottom"/>
          </w:tcPr>
          <w:p w14:paraId="626523CE" w14:textId="77777777" w:rsidR="00AB78DE" w:rsidRPr="00BA156B" w:rsidRDefault="00AB78DE" w:rsidP="001828F5">
            <w:pPr>
              <w:autoSpaceDE w:val="0"/>
              <w:autoSpaceDN w:val="0"/>
              <w:adjustRightInd w:val="0"/>
              <w:spacing w:line="380" w:lineRule="atLeast"/>
              <w:rPr>
                <w:ins w:id="6101" w:author="Regina Casanova" w:date="2018-07-29T13:12:00Z"/>
                <w:rFonts w:cs="Times New Roman"/>
                <w:color w:val="000000"/>
                <w:lang w:val="es-PE"/>
              </w:rPr>
            </w:pPr>
            <w:ins w:id="6102"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5D1B87F3" w14:textId="77777777" w:rsidR="00AB78DE" w:rsidRPr="00BA156B" w:rsidRDefault="00AB78DE" w:rsidP="001828F5">
            <w:pPr>
              <w:autoSpaceDE w:val="0"/>
              <w:autoSpaceDN w:val="0"/>
              <w:adjustRightInd w:val="0"/>
              <w:spacing w:line="380" w:lineRule="atLeast"/>
              <w:rPr>
                <w:ins w:id="6103" w:author="Regina Casanova" w:date="2018-07-29T13:12:00Z"/>
                <w:rFonts w:cs="Times New Roman"/>
                <w:color w:val="000000"/>
                <w:lang w:val="es-PE"/>
              </w:rPr>
            </w:pPr>
            <w:ins w:id="6104" w:author="Regina Casanova" w:date="2018-07-29T13:12:00Z">
              <w:r w:rsidRPr="00BA156B">
                <w:rPr>
                  <w:rFonts w:cs="Times New Roman"/>
                  <w:color w:val="000000"/>
                  <w:lang w:val="es-PE"/>
                </w:rPr>
                <w:t>Demora en la realización de exámenes</w:t>
              </w:r>
            </w:ins>
          </w:p>
        </w:tc>
      </w:tr>
      <w:tr w:rsidR="00AB78DE" w:rsidRPr="00BA156B" w14:paraId="1559A97E" w14:textId="77777777" w:rsidTr="001828F5">
        <w:tblPrEx>
          <w:tblBorders>
            <w:top w:val="none" w:sz="0" w:space="0" w:color="auto"/>
          </w:tblBorders>
        </w:tblPrEx>
        <w:trPr>
          <w:ins w:id="6105" w:author="Regina Casanova" w:date="2018-07-29T13:12:00Z"/>
        </w:trPr>
        <w:tc>
          <w:tcPr>
            <w:tcW w:w="1741" w:type="dxa"/>
            <w:tcBorders>
              <w:left w:val="single" w:sz="8" w:space="0" w:color="000000"/>
              <w:right w:val="single" w:sz="8" w:space="0" w:color="000000"/>
            </w:tcBorders>
            <w:shd w:val="clear" w:color="auto" w:fill="E1E0E0"/>
            <w:vAlign w:val="bottom"/>
          </w:tcPr>
          <w:p w14:paraId="7602F947" w14:textId="77777777" w:rsidR="00AB78DE" w:rsidRPr="00BA156B" w:rsidRDefault="00AB78DE" w:rsidP="001828F5">
            <w:pPr>
              <w:autoSpaceDE w:val="0"/>
              <w:autoSpaceDN w:val="0"/>
              <w:adjustRightInd w:val="0"/>
              <w:spacing w:line="380" w:lineRule="atLeast"/>
              <w:rPr>
                <w:ins w:id="6106" w:author="Regina Casanova" w:date="2018-07-29T13:12:00Z"/>
                <w:rFonts w:cs="Times New Roman"/>
                <w:color w:val="000000"/>
                <w:lang w:val="es-PE"/>
              </w:rPr>
            </w:pPr>
            <w:ins w:id="6107"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6B2213AC" w14:textId="77777777" w:rsidR="00AB78DE" w:rsidRPr="00BA156B" w:rsidRDefault="00AB78DE" w:rsidP="001828F5">
            <w:pPr>
              <w:autoSpaceDE w:val="0"/>
              <w:autoSpaceDN w:val="0"/>
              <w:adjustRightInd w:val="0"/>
              <w:spacing w:line="380" w:lineRule="atLeast"/>
              <w:rPr>
                <w:ins w:id="6108" w:author="Regina Casanova" w:date="2018-07-29T13:12:00Z"/>
                <w:rFonts w:cs="Times New Roman"/>
                <w:color w:val="000000"/>
                <w:lang w:val="es-PE"/>
              </w:rPr>
            </w:pPr>
            <w:ins w:id="6109" w:author="Regina Casanova" w:date="2018-07-29T13:12:00Z">
              <w:r w:rsidRPr="00BA156B">
                <w:rPr>
                  <w:rFonts w:cs="Times New Roman"/>
                  <w:color w:val="000000"/>
                  <w:lang w:val="es-PE"/>
                </w:rPr>
                <w:t>Demora en la intervención quirúrgica</w:t>
              </w:r>
            </w:ins>
          </w:p>
        </w:tc>
      </w:tr>
      <w:tr w:rsidR="00AB78DE" w:rsidRPr="00BA156B" w14:paraId="6E43FE92" w14:textId="77777777" w:rsidTr="001828F5">
        <w:tblPrEx>
          <w:tblBorders>
            <w:top w:val="none" w:sz="0" w:space="0" w:color="auto"/>
          </w:tblBorders>
        </w:tblPrEx>
        <w:trPr>
          <w:ins w:id="6110" w:author="Regina Casanova" w:date="2018-07-29T13:12:00Z"/>
        </w:trPr>
        <w:tc>
          <w:tcPr>
            <w:tcW w:w="1741" w:type="dxa"/>
            <w:tcBorders>
              <w:left w:val="single" w:sz="8" w:space="0" w:color="000000"/>
              <w:right w:val="single" w:sz="8" w:space="0" w:color="000000"/>
            </w:tcBorders>
            <w:vAlign w:val="bottom"/>
          </w:tcPr>
          <w:p w14:paraId="2BC811EE" w14:textId="77777777" w:rsidR="00AB78DE" w:rsidRPr="00BA156B" w:rsidRDefault="00AB78DE" w:rsidP="001828F5">
            <w:pPr>
              <w:autoSpaceDE w:val="0"/>
              <w:autoSpaceDN w:val="0"/>
              <w:adjustRightInd w:val="0"/>
              <w:spacing w:line="380" w:lineRule="atLeast"/>
              <w:rPr>
                <w:ins w:id="6111" w:author="Regina Casanova" w:date="2018-07-29T13:12:00Z"/>
                <w:rFonts w:cs="Times New Roman"/>
                <w:color w:val="000000"/>
                <w:lang w:val="es-PE"/>
              </w:rPr>
            </w:pPr>
            <w:ins w:id="6112"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3564920E" w14:textId="77777777" w:rsidR="00AB78DE" w:rsidRPr="00BA156B" w:rsidRDefault="00AB78DE" w:rsidP="001828F5">
            <w:pPr>
              <w:autoSpaceDE w:val="0"/>
              <w:autoSpaceDN w:val="0"/>
              <w:adjustRightInd w:val="0"/>
              <w:spacing w:line="380" w:lineRule="atLeast"/>
              <w:rPr>
                <w:ins w:id="6113" w:author="Regina Casanova" w:date="2018-07-29T13:12:00Z"/>
                <w:rFonts w:cs="Times New Roman"/>
                <w:color w:val="000000"/>
                <w:lang w:val="es-PE"/>
              </w:rPr>
            </w:pPr>
            <w:ins w:id="6114" w:author="Regina Casanova" w:date="2018-07-29T13:12:00Z">
              <w:r w:rsidRPr="00BA156B">
                <w:rPr>
                  <w:rFonts w:cs="Times New Roman"/>
                  <w:color w:val="000000"/>
                  <w:lang w:val="es-PE"/>
                </w:rPr>
                <w:t>Demora en consultorio externo</w:t>
              </w:r>
            </w:ins>
          </w:p>
        </w:tc>
      </w:tr>
      <w:tr w:rsidR="00AB78DE" w:rsidRPr="00BA156B" w14:paraId="770038B0" w14:textId="77777777" w:rsidTr="001828F5">
        <w:tblPrEx>
          <w:tblBorders>
            <w:top w:val="none" w:sz="0" w:space="0" w:color="auto"/>
          </w:tblBorders>
        </w:tblPrEx>
        <w:trPr>
          <w:ins w:id="6115" w:author="Regina Casanova" w:date="2018-07-29T13:12:00Z"/>
        </w:trPr>
        <w:tc>
          <w:tcPr>
            <w:tcW w:w="1741" w:type="dxa"/>
            <w:tcBorders>
              <w:left w:val="single" w:sz="8" w:space="0" w:color="000000"/>
              <w:right w:val="single" w:sz="8" w:space="0" w:color="000000"/>
            </w:tcBorders>
            <w:shd w:val="clear" w:color="auto" w:fill="E1E0E0"/>
            <w:vAlign w:val="bottom"/>
          </w:tcPr>
          <w:p w14:paraId="418A1EED" w14:textId="77777777" w:rsidR="00AB78DE" w:rsidRPr="00BA156B" w:rsidRDefault="00AB78DE" w:rsidP="001828F5">
            <w:pPr>
              <w:autoSpaceDE w:val="0"/>
              <w:autoSpaceDN w:val="0"/>
              <w:adjustRightInd w:val="0"/>
              <w:spacing w:line="380" w:lineRule="atLeast"/>
              <w:rPr>
                <w:ins w:id="6116" w:author="Regina Casanova" w:date="2018-07-29T13:12:00Z"/>
                <w:rFonts w:cs="Times New Roman"/>
                <w:color w:val="000000"/>
                <w:lang w:val="es-PE"/>
              </w:rPr>
            </w:pPr>
            <w:ins w:id="6117" w:author="Regina Casanova" w:date="2018-07-29T13:12:00Z">
              <w:r w:rsidRPr="00BA156B">
                <w:rPr>
                  <w:rFonts w:cs="Times New Roman"/>
                  <w:color w:val="000000"/>
                  <w:lang w:val="es-PE"/>
                </w:rPr>
                <w:t>Ítem #8</w:t>
              </w:r>
            </w:ins>
          </w:p>
        </w:tc>
        <w:tc>
          <w:tcPr>
            <w:tcW w:w="12452" w:type="dxa"/>
            <w:tcBorders>
              <w:right w:val="single" w:sz="8" w:space="0" w:color="000000"/>
            </w:tcBorders>
            <w:shd w:val="clear" w:color="auto" w:fill="E1E0E0"/>
            <w:vAlign w:val="bottom"/>
          </w:tcPr>
          <w:p w14:paraId="6AD1358C" w14:textId="77777777" w:rsidR="00AB78DE" w:rsidRPr="00BA156B" w:rsidRDefault="00AB78DE" w:rsidP="001828F5">
            <w:pPr>
              <w:autoSpaceDE w:val="0"/>
              <w:autoSpaceDN w:val="0"/>
              <w:adjustRightInd w:val="0"/>
              <w:spacing w:line="380" w:lineRule="atLeast"/>
              <w:rPr>
                <w:ins w:id="6118" w:author="Regina Casanova" w:date="2018-07-29T13:12:00Z"/>
                <w:rFonts w:cs="Times New Roman"/>
                <w:color w:val="000000"/>
                <w:lang w:val="es-PE"/>
              </w:rPr>
            </w:pPr>
            <w:ins w:id="6119" w:author="Regina Casanova" w:date="2018-07-29T13:12:00Z">
              <w:r w:rsidRPr="00BA156B">
                <w:rPr>
                  <w:rFonts w:cs="Times New Roman"/>
                  <w:color w:val="000000"/>
                  <w:lang w:val="es-PE"/>
                </w:rPr>
                <w:t>Demora en atención en emergencia</w:t>
              </w:r>
            </w:ins>
          </w:p>
        </w:tc>
      </w:tr>
      <w:tr w:rsidR="00AB78DE" w:rsidRPr="00BA156B" w14:paraId="61708270" w14:textId="77777777" w:rsidTr="001828F5">
        <w:trPr>
          <w:ins w:id="6120" w:author="Regina Casanova" w:date="2018-07-29T13:12:00Z"/>
        </w:trPr>
        <w:tc>
          <w:tcPr>
            <w:tcW w:w="1741" w:type="dxa"/>
            <w:tcBorders>
              <w:left w:val="single" w:sz="8" w:space="0" w:color="000000"/>
              <w:bottom w:val="single" w:sz="8" w:space="0" w:color="000000"/>
              <w:right w:val="single" w:sz="8" w:space="0" w:color="000000"/>
            </w:tcBorders>
            <w:vAlign w:val="bottom"/>
          </w:tcPr>
          <w:p w14:paraId="5E8BA974" w14:textId="77777777" w:rsidR="00AB78DE" w:rsidRPr="00BA156B" w:rsidRDefault="00AB78DE" w:rsidP="001828F5">
            <w:pPr>
              <w:autoSpaceDE w:val="0"/>
              <w:autoSpaceDN w:val="0"/>
              <w:adjustRightInd w:val="0"/>
              <w:spacing w:line="380" w:lineRule="atLeast"/>
              <w:rPr>
                <w:ins w:id="6121" w:author="Regina Casanova" w:date="2018-07-29T13:12:00Z"/>
                <w:rFonts w:cs="Times New Roman"/>
                <w:color w:val="000000"/>
                <w:lang w:val="es-PE"/>
              </w:rPr>
            </w:pPr>
            <w:ins w:id="6122" w:author="Regina Casanova" w:date="2018-07-29T13:12:00Z">
              <w:r w:rsidRPr="00BA156B">
                <w:rPr>
                  <w:rFonts w:cs="Times New Roman"/>
                  <w:color w:val="000000"/>
                  <w:lang w:val="es-PE"/>
                </w:rPr>
                <w:t>Ítem #9</w:t>
              </w:r>
            </w:ins>
          </w:p>
        </w:tc>
        <w:tc>
          <w:tcPr>
            <w:tcW w:w="12452" w:type="dxa"/>
            <w:tcBorders>
              <w:bottom w:val="single" w:sz="8" w:space="0" w:color="000000"/>
              <w:right w:val="single" w:sz="8" w:space="0" w:color="000000"/>
            </w:tcBorders>
            <w:vAlign w:val="bottom"/>
          </w:tcPr>
          <w:p w14:paraId="2EF0A82D" w14:textId="77777777" w:rsidR="00AB78DE" w:rsidRPr="00BA156B" w:rsidRDefault="00AB78DE" w:rsidP="001828F5">
            <w:pPr>
              <w:autoSpaceDE w:val="0"/>
              <w:autoSpaceDN w:val="0"/>
              <w:adjustRightInd w:val="0"/>
              <w:spacing w:line="380" w:lineRule="atLeast"/>
              <w:rPr>
                <w:ins w:id="6123" w:author="Regina Casanova" w:date="2018-07-29T13:12:00Z"/>
                <w:rFonts w:cs="Times New Roman"/>
                <w:color w:val="000000"/>
                <w:lang w:val="es-PE"/>
              </w:rPr>
            </w:pPr>
            <w:ins w:id="6124" w:author="Regina Casanova" w:date="2018-07-29T13:12:00Z">
              <w:r w:rsidRPr="00BA156B">
                <w:rPr>
                  <w:rFonts w:cs="Times New Roman"/>
                  <w:color w:val="000000"/>
                  <w:lang w:val="es-PE"/>
                </w:rPr>
                <w:t>Demora en el proceso de admisión del asegurado (por personal no médico)</w:t>
              </w:r>
            </w:ins>
          </w:p>
        </w:tc>
      </w:tr>
    </w:tbl>
    <w:p w14:paraId="6A24AB5D" w14:textId="77777777" w:rsidR="00EE1474" w:rsidRDefault="00EE1474" w:rsidP="00842BF2">
      <w:pPr>
        <w:pStyle w:val="Ttulo1"/>
        <w:pageBreakBefore w:val="0"/>
        <w:rPr>
          <w:ins w:id="6125" w:author="Regina Casanova" w:date="2018-07-29T13:44:00Z"/>
          <w:lang w:val="es-PE"/>
        </w:rPr>
        <w:sectPr w:rsidR="00EE1474" w:rsidSect="00EE1474">
          <w:pgSz w:w="16840" w:h="11900" w:orient="landscape"/>
          <w:pgMar w:top="1701" w:right="1701" w:bottom="2268" w:left="1701" w:header="709" w:footer="709" w:gutter="0"/>
          <w:cols w:space="708"/>
          <w:titlePg/>
          <w:docGrid w:linePitch="360"/>
          <w:sectPrChange w:id="6126" w:author="Regina Casanova" w:date="2018-07-29T13:44:00Z">
            <w:sectPr w:rsidR="00EE1474" w:rsidSect="00EE1474">
              <w:pgSz w:w="11900" w:h="16840" w:orient="portrait"/>
              <w:pgMar w:top="1701" w:right="1701" w:bottom="1701" w:left="2268" w:header="708" w:footer="708" w:gutter="0"/>
            </w:sectPr>
          </w:sectPrChange>
        </w:sectPr>
      </w:pPr>
    </w:p>
    <w:p w14:paraId="3443275C" w14:textId="0850688E" w:rsidR="00FF28C7" w:rsidRPr="00842BF2" w:rsidRDefault="00A12DD0" w:rsidP="00842BF2">
      <w:pPr>
        <w:pStyle w:val="Ttulo1"/>
      </w:pPr>
      <w:bookmarkStart w:id="6127" w:name="_Toc520655735"/>
      <w:r w:rsidRPr="00BA156B">
        <w:lastRenderedPageBreak/>
        <w:t>Discusión</w:t>
      </w:r>
      <w:bookmarkEnd w:id="6127"/>
    </w:p>
    <w:p w14:paraId="196740F6" w14:textId="0B273269" w:rsidR="00EA18EF" w:rsidRPr="00842BF2" w:rsidRDefault="00CF12CF" w:rsidP="00842BF2">
      <w:pPr>
        <w:pStyle w:val="Texto"/>
      </w:pPr>
      <w:r w:rsidRPr="00BA156B">
        <w:t xml:space="preserve">Este </w:t>
      </w:r>
      <w:r w:rsidR="00696553" w:rsidRPr="00BA156B">
        <w:t>es el primer estudio realizado</w:t>
      </w:r>
      <w:r w:rsidR="00C1603F" w:rsidRPr="00BA156B">
        <w:t xml:space="preserve"> en Latinoamérica</w:t>
      </w:r>
      <w:r w:rsidR="00696553" w:rsidRPr="00BA156B">
        <w:t xml:space="preserve"> donde se utili</w:t>
      </w:r>
      <w:r w:rsidR="0005532E" w:rsidRPr="00BA156B">
        <w:t>za</w:t>
      </w:r>
      <w:r w:rsidR="00696553" w:rsidRPr="00BA156B">
        <w:t xml:space="preserve"> el UCD para </w:t>
      </w:r>
      <w:commentRangeStart w:id="6128"/>
      <w:r w:rsidR="00696553" w:rsidRPr="00BA156B">
        <w:t xml:space="preserve">un </w:t>
      </w:r>
      <w:ins w:id="6129" w:author="Regina Casanova" w:date="2018-07-29T13:46:00Z">
        <w:r w:rsidR="00EE1474">
          <w:t>aplicativo informático</w:t>
        </w:r>
      </w:ins>
      <w:del w:id="6130" w:author="Regina Casanova" w:date="2018-07-29T13:45:00Z">
        <w:r w:rsidR="007B5AA2" w:rsidDel="00EE1474">
          <w:delText>software</w:delText>
        </w:r>
      </w:del>
      <w:r w:rsidR="00696553" w:rsidRPr="00BA156B">
        <w:t xml:space="preserve"> </w:t>
      </w:r>
      <w:commentRangeEnd w:id="6128"/>
      <w:r w:rsidR="00F916E3">
        <w:rPr>
          <w:rStyle w:val="Refdecomentario"/>
          <w:rFonts w:cstheme="minorBidi"/>
          <w:lang w:val="es-ES_tradnl"/>
        </w:rPr>
        <w:commentReference w:id="6128"/>
      </w:r>
      <w:r w:rsidR="00696553" w:rsidRPr="00BA156B">
        <w:t xml:space="preserve">relacionado a </w:t>
      </w:r>
      <w:r w:rsidR="006F31B0" w:rsidRPr="00BA156B">
        <w:t xml:space="preserve">la </w:t>
      </w:r>
      <w:r w:rsidR="00D30D4A" w:rsidRPr="00BA156B">
        <w:t>gestión</w:t>
      </w:r>
      <w:r w:rsidR="00C1603F" w:rsidRPr="00BA156B">
        <w:t xml:space="preserve"> los reclamos en el sector salud</w:t>
      </w:r>
      <w:r w:rsidR="00696553" w:rsidRPr="00BA156B">
        <w:t xml:space="preserve">. </w:t>
      </w:r>
      <w:r w:rsidR="00C1603F" w:rsidRPr="00BA156B">
        <w:t xml:space="preserve">Esta metodología ha mostrado ser necesaria para la implementación de Tecnologías de la </w:t>
      </w:r>
      <w:r w:rsidR="00D30D4A" w:rsidRPr="00BA156B">
        <w:t>Información en el sector salud</w:t>
      </w:r>
      <w:r w:rsidR="00DF6B75" w:rsidRPr="00BA156B">
        <w:t xml:space="preserve">. </w:t>
      </w:r>
    </w:p>
    <w:p w14:paraId="7EE2F7A9" w14:textId="0B159383" w:rsidR="003700B5" w:rsidRDefault="00EA18EF" w:rsidP="00842BF2">
      <w:pPr>
        <w:pStyle w:val="Texto"/>
        <w:rPr>
          <w:ins w:id="6131" w:author="Regina Casanova" w:date="2018-06-20T13:47:00Z"/>
        </w:rPr>
      </w:pPr>
      <w:r w:rsidRPr="00BA156B">
        <w:t xml:space="preserve">Luego de las entrevistas de la fase exploratoria, todos los </w:t>
      </w:r>
      <w:del w:id="6132" w:author="Luis Fernando Llanos Zavalaga" w:date="2018-07-10T16:20:00Z">
        <w:r w:rsidRPr="00BA156B" w:rsidDel="007E613C">
          <w:delText xml:space="preserve">tipos de usuarios encontrados como claves para </w:delText>
        </w:r>
        <w:r w:rsidR="00D30D4A" w:rsidRPr="00BA156B" w:rsidDel="007E613C">
          <w:delText>este estudio</w:delText>
        </w:r>
        <w:r w:rsidRPr="00BA156B" w:rsidDel="007E613C">
          <w:delText xml:space="preserve"> </w:delText>
        </w:r>
      </w:del>
      <w:ins w:id="6133" w:author="Luis Fernando Llanos Zavalaga" w:date="2018-07-10T16:20:00Z">
        <w:r w:rsidR="007E613C">
          <w:t xml:space="preserve">entrevistados </w:t>
        </w:r>
      </w:ins>
      <w:r w:rsidRPr="00BA156B">
        <w:t>resaltaron la importanci</w:t>
      </w:r>
      <w:r w:rsidR="00BF27D4" w:rsidRPr="00BA156B">
        <w:t xml:space="preserve">a y necesidad de contar con una herramienta informática como la propuesta, que agilice la recepción de reclamos y permitiera su gestión y monitoreo. </w:t>
      </w:r>
      <w:r w:rsidR="00770D25" w:rsidRPr="00BA156B">
        <w:t xml:space="preserve">En la literatura </w:t>
      </w:r>
      <w:r w:rsidR="00BF27D4" w:rsidRPr="00BA156B">
        <w:t>se</w:t>
      </w:r>
      <w:r w:rsidR="003700B5">
        <w:t xml:space="preserve"> encontraron</w:t>
      </w:r>
      <w:del w:id="6134" w:author="Regina Casanova" w:date="2018-06-20T13:29:00Z">
        <w:r w:rsidR="00BF27D4" w:rsidRPr="00BA156B" w:rsidDel="003700B5">
          <w:delText xml:space="preserve"> enc</w:delText>
        </w:r>
        <w:r w:rsidR="00770D25" w:rsidRPr="00BA156B" w:rsidDel="003700B5">
          <w:delText>uentran</w:delText>
        </w:r>
      </w:del>
      <w:r w:rsidR="00BF27D4" w:rsidRPr="00BA156B">
        <w:t xml:space="preserve"> algunas iniciativas similares</w:t>
      </w:r>
      <w:del w:id="6135" w:author="Regina Casanova" w:date="2018-06-20T13:29:00Z">
        <w:r w:rsidR="00BF27D4" w:rsidRPr="00BA156B" w:rsidDel="003700B5">
          <w:delText xml:space="preserve"> tanto</w:delText>
        </w:r>
      </w:del>
      <w:r w:rsidR="00BF27D4" w:rsidRPr="00BA156B">
        <w:t xml:space="preserve"> en Chile </w:t>
      </w:r>
      <w:r w:rsidR="00EC2BAF" w:rsidRPr="00BA156B">
        <w:fldChar w:fldCharType="begin" w:fldLock="1"/>
      </w:r>
      <w:r w:rsidR="00C126C6">
        <w:instrText>ADDIN CSL_CITATION {"citationItems":[{"id":"ITEM-1","itemData":{"URL":"http://www.supersalud.gob.cl/portal/w3-article-7592.html#online","accessed":{"date-parts":[["2018","3","27"]]},"id":"ITEM-1","issued":{"date-parts":[["0"]]},"title":"Superintendencia de Salud, Gobierno de Chile - Reclamo contra FONASA o ISAPRES","type":"webpage"},"uris":["http://www.mendeley.com/documents/?uuid=f181105a-e2f4-3149-9517-9b82ec14edb4"]}],"mendeley":{"formattedCitation":"(49)","plainTextFormattedCitation":"(49)","previouslyFormattedCitation":"(48)"},"properties":{"noteIndex":0},"schema":"https://github.com/citation-style-language/schema/raw/master/csl-citation.json"}</w:instrText>
      </w:r>
      <w:r w:rsidR="00EC2BAF" w:rsidRPr="00BA156B">
        <w:fldChar w:fldCharType="separate"/>
      </w:r>
      <w:r w:rsidR="00C126C6" w:rsidRPr="00C126C6">
        <w:rPr>
          <w:noProof/>
        </w:rPr>
        <w:t>(49)</w:t>
      </w:r>
      <w:r w:rsidR="00EC2BAF" w:rsidRPr="00BA156B">
        <w:fldChar w:fldCharType="end"/>
      </w:r>
      <w:ins w:id="6136" w:author="Regina Casanova" w:date="2018-06-20T13:31:00Z">
        <w:r w:rsidR="003700B5">
          <w:t xml:space="preserve"> que</w:t>
        </w:r>
      </w:ins>
      <w:del w:id="6137" w:author="Regina Casanova" w:date="2018-06-20T13:31:00Z">
        <w:r w:rsidR="00BF27D4" w:rsidRPr="00BA156B" w:rsidDel="003700B5">
          <w:delText xml:space="preserve"> </w:delText>
        </w:r>
      </w:del>
      <w:ins w:id="6138" w:author="Regina Casanova" w:date="2018-06-20T13:30:00Z">
        <w:r w:rsidR="003700B5">
          <w:t xml:space="preserve"> se trata de un s</w:t>
        </w:r>
      </w:ins>
      <w:ins w:id="6139" w:author="Regina Casanova" w:date="2018-06-20T13:32:00Z">
        <w:r w:rsidR="003700B5">
          <w:t>ervicio web</w:t>
        </w:r>
      </w:ins>
      <w:ins w:id="6140" w:author="Regina Casanova" w:date="2018-06-20T13:30:00Z">
        <w:r w:rsidR="003700B5">
          <w:t xml:space="preserve"> colgado en la </w:t>
        </w:r>
      </w:ins>
      <w:ins w:id="6141" w:author="Regina Casanova" w:date="2018-06-20T13:31:00Z">
        <w:r w:rsidR="003700B5">
          <w:t>página</w:t>
        </w:r>
      </w:ins>
      <w:ins w:id="6142" w:author="Regina Casanova" w:date="2018-06-20T13:30:00Z">
        <w:r w:rsidR="003700B5">
          <w:t xml:space="preserve"> web de la superintendencia de salud de Chile </w:t>
        </w:r>
      </w:ins>
      <w:ins w:id="6143" w:author="Regina Casanova" w:date="2018-06-20T13:32:00Z">
        <w:r w:rsidR="003700B5">
          <w:t xml:space="preserve">en donde se reciben exclusivamente reclamos tanto para entidades prestadoras de salud </w:t>
        </w:r>
      </w:ins>
      <w:ins w:id="6144" w:author="Regina Casanova" w:date="2018-06-20T13:33:00Z">
        <w:r w:rsidR="003700B5">
          <w:t>públicas</w:t>
        </w:r>
      </w:ins>
      <w:ins w:id="6145" w:author="Regina Casanova" w:date="2018-06-20T13:32:00Z">
        <w:r w:rsidR="003700B5">
          <w:t xml:space="preserve"> y privadas</w:t>
        </w:r>
      </w:ins>
      <w:ins w:id="6146" w:author="Regina Casanova" w:date="2018-06-20T13:33:00Z">
        <w:r w:rsidR="003700B5">
          <w:t xml:space="preserve">. Incluso permiten los reclamos correspondientes a los planes de seguro </w:t>
        </w:r>
      </w:ins>
      <w:ins w:id="6147" w:author="Regina Casanova" w:date="2018-06-20T13:34:00Z">
        <w:r w:rsidR="003700B5">
          <w:t>públicos</w:t>
        </w:r>
      </w:ins>
      <w:ins w:id="6148" w:author="Regina Casanova" w:date="2018-06-20T13:33:00Z">
        <w:r w:rsidR="003700B5">
          <w:t xml:space="preserve"> </w:t>
        </w:r>
      </w:ins>
      <w:ins w:id="6149" w:author="Regina Casanova" w:date="2018-06-20T13:34:00Z">
        <w:r w:rsidR="003700B5">
          <w:t>y privados disponibles en dicho territori</w:t>
        </w:r>
        <w:r w:rsidR="002F7195">
          <w:t xml:space="preserve">o. Este </w:t>
        </w:r>
      </w:ins>
      <w:ins w:id="6150" w:author="Regina Casanova" w:date="2018-06-20T13:37:00Z">
        <w:r w:rsidR="002F7195">
          <w:t>trámite</w:t>
        </w:r>
      </w:ins>
      <w:ins w:id="6151" w:author="Regina Casanova" w:date="2018-06-20T13:34:00Z">
        <w:r w:rsidR="002F7195">
          <w:t xml:space="preserve"> es gratuito e involucra la solicitud de una serie de documentos </w:t>
        </w:r>
      </w:ins>
      <w:ins w:id="6152" w:author="Regina Casanova" w:date="2018-06-20T13:35:00Z">
        <w:r w:rsidR="002F7195">
          <w:t xml:space="preserve">al ciudadano, como la cedula de identidad y un formulario de reclamos que debe cumplir ciertos requisitos para poder ser considerado como un reclamo valido. </w:t>
        </w:r>
      </w:ins>
      <w:ins w:id="6153" w:author="Regina Casanova" w:date="2018-06-20T13:36:00Z">
        <w:r w:rsidR="002F7195">
          <w:t xml:space="preserve">El plazo de respuesta para estos reclamos es entre 60 y 140 días hábiles, lo cual representa el doble de tiempo que el máximo permitido en el territorio peruano. </w:t>
        </w:r>
      </w:ins>
      <w:ins w:id="6154" w:author="Regina Casanova" w:date="2018-06-20T13:38:00Z">
        <w:r w:rsidR="002F7195">
          <w:t xml:space="preserve">Este servicio de la </w:t>
        </w:r>
      </w:ins>
      <w:ins w:id="6155" w:author="Regina Casanova" w:date="2018-06-20T13:42:00Z">
        <w:r w:rsidR="002F7195">
          <w:t>Superintendencia</w:t>
        </w:r>
      </w:ins>
      <w:ins w:id="6156" w:author="Regina Casanova" w:date="2018-06-20T13:38:00Z">
        <w:r w:rsidR="002F7195">
          <w:t xml:space="preserve"> de Salud de Chile tiene 3 formas </w:t>
        </w:r>
      </w:ins>
      <w:ins w:id="6157" w:author="Regina Casanova" w:date="2018-06-20T13:39:00Z">
        <w:r w:rsidR="002F7195">
          <w:t xml:space="preserve">de ser presentado, en línea, en oficinas o por carta. En el caso de </w:t>
        </w:r>
      </w:ins>
      <w:ins w:id="6158" w:author="Regina Casanova" w:date="2018-06-20T13:40:00Z">
        <w:r w:rsidR="002F7195">
          <w:t>ser presentado e</w:t>
        </w:r>
      </w:ins>
      <w:ins w:id="6159" w:author="Luis Fernando Llanos Zavalaga" w:date="2018-07-10T16:20:00Z">
        <w:r w:rsidR="007E613C">
          <w:t>n</w:t>
        </w:r>
      </w:ins>
      <w:ins w:id="6160" w:author="Regina Casanova" w:date="2018-06-20T13:40:00Z">
        <w:del w:id="6161" w:author="Luis Fernando Llanos Zavalaga" w:date="2018-07-10T16:21:00Z">
          <w:r w:rsidR="002F7195" w:rsidDel="007E613C">
            <w:delText>l</w:delText>
          </w:r>
        </w:del>
        <w:r w:rsidR="002F7195">
          <w:t xml:space="preserve"> línea se necesita un usuario y contraseña que debe ser creado y luego puede el usuario adjuntar todos los informes y documentos necesarios para presentar el reclamo. </w:t>
        </w:r>
      </w:ins>
      <w:ins w:id="6162" w:author="Regina Casanova" w:date="2018-06-20T13:41:00Z">
        <w:r w:rsidR="002F7195">
          <w:t xml:space="preserve">Adicionalmente, se puede revisar el estado de la solicitud y hacer consultas sobre </w:t>
        </w:r>
        <w:r w:rsidR="002F7195">
          <w:lastRenderedPageBreak/>
          <w:t xml:space="preserve">el caso </w:t>
        </w:r>
      </w:ins>
      <w:ins w:id="6163" w:author="Regina Casanova" w:date="2018-06-20T13:42:00Z">
        <w:r w:rsidR="002F7195">
          <w:t>específico</w:t>
        </w:r>
      </w:ins>
      <w:ins w:id="6164" w:author="Regina Casanova" w:date="2018-06-20T13:41:00Z">
        <w:r w:rsidR="002F7195">
          <w:t xml:space="preserve">. </w:t>
        </w:r>
      </w:ins>
      <w:ins w:id="6165" w:author="Regina Casanova" w:date="2018-06-20T13:42:00Z">
        <w:r w:rsidR="002F7195">
          <w:t xml:space="preserve">Cuando se realiza el </w:t>
        </w:r>
      </w:ins>
      <w:ins w:id="6166" w:author="Regina Casanova" w:date="2018-06-20T13:43:00Z">
        <w:r w:rsidR="002F7195">
          <w:t>trámite</w:t>
        </w:r>
      </w:ins>
      <w:ins w:id="6167" w:author="Regina Casanova" w:date="2018-06-20T13:42:00Z">
        <w:r w:rsidR="002F7195">
          <w:t xml:space="preserve"> por oficina o carta, se necesita llevar los documentos necesarios y entregarlos explicando el motivo de la visita a la oficina o de enviarlo a alguna oficina cercana. </w:t>
        </w:r>
      </w:ins>
      <w:ins w:id="6168" w:author="Regina Casanova" w:date="2018-06-20T13:44:00Z">
        <w:r w:rsidR="002F7195">
          <w:t xml:space="preserve">Cuando se </w:t>
        </w:r>
      </w:ins>
      <w:ins w:id="6169" w:author="Regina Casanova" w:date="2018-06-20T13:45:00Z">
        <w:r w:rsidR="00944154">
          <w:t>intentó</w:t>
        </w:r>
      </w:ins>
      <w:ins w:id="6170" w:author="Regina Casanova" w:date="2018-06-20T13:44:00Z">
        <w:r w:rsidR="002F7195">
          <w:t xml:space="preserve"> acceder al servicio en línea </w:t>
        </w:r>
        <w:r w:rsidR="00944154">
          <w:t>para colocar un reclamo</w:t>
        </w:r>
        <w:r w:rsidR="002F7195">
          <w:t xml:space="preserve">, no fue posible verificar como </w:t>
        </w:r>
      </w:ins>
      <w:ins w:id="6171" w:author="Regina Casanova" w:date="2018-06-20T13:45:00Z">
        <w:r w:rsidR="00944154">
          <w:t>era</w:t>
        </w:r>
      </w:ins>
      <w:ins w:id="6172" w:author="Regina Casanova" w:date="2018-06-20T13:44:00Z">
        <w:r w:rsidR="002F7195">
          <w:t xml:space="preserve"> </w:t>
        </w:r>
      </w:ins>
      <w:ins w:id="6173" w:author="Regina Casanova" w:date="2018-06-20T13:45:00Z">
        <w:r w:rsidR="00944154">
          <w:t>internamente</w:t>
        </w:r>
      </w:ins>
      <w:ins w:id="6174" w:author="Regina Casanova" w:date="2018-06-20T13:44:00Z">
        <w:r w:rsidR="002F7195">
          <w:t xml:space="preserve"> el </w:t>
        </w:r>
      </w:ins>
      <w:ins w:id="6175" w:author="Regina Casanova" w:date="2018-07-29T19:16:00Z">
        <w:r w:rsidR="00F95B03">
          <w:t>aplicativo informático</w:t>
        </w:r>
      </w:ins>
      <w:ins w:id="6176" w:author="Regina Casanova" w:date="2018-06-20T13:44:00Z">
        <w:r w:rsidR="002F7195">
          <w:t xml:space="preserve"> debido a </w:t>
        </w:r>
        <w:del w:id="6177" w:author="Luis Fernando Llanos Zavalaga" w:date="2018-07-10T16:21:00Z">
          <w:r w:rsidR="002F7195" w:rsidDel="007E613C">
            <w:delText>que</w:delText>
          </w:r>
        </w:del>
      </w:ins>
      <w:ins w:id="6178" w:author="Luis Fernando Llanos Zavalaga" w:date="2018-07-10T16:21:00Z">
        <w:r w:rsidR="007E613C">
          <w:t>que,</w:t>
        </w:r>
      </w:ins>
      <w:ins w:id="6179" w:author="Regina Casanova" w:date="2018-06-20T13:44:00Z">
        <w:r w:rsidR="002F7195">
          <w:t xml:space="preserve"> para </w:t>
        </w:r>
        <w:r w:rsidR="00944154">
          <w:t xml:space="preserve">crear un usuario, </w:t>
        </w:r>
      </w:ins>
      <w:ins w:id="6180" w:author="Regina Casanova" w:date="2018-06-20T13:46:00Z">
        <w:r w:rsidR="00944154">
          <w:t>se necesitaba colocar</w:t>
        </w:r>
      </w:ins>
      <w:ins w:id="6181" w:author="Regina Casanova" w:date="2018-06-20T13:44:00Z">
        <w:del w:id="6182" w:author="Luis Fernando Llanos Zavalaga" w:date="2018-07-10T16:21:00Z">
          <w:r w:rsidR="00944154" w:rsidDel="007E613C">
            <w:delText>,</w:delText>
          </w:r>
        </w:del>
        <w:r w:rsidR="00944154">
          <w:t xml:space="preserve"> adicionalmente a nombre completo, correo </w:t>
        </w:r>
      </w:ins>
      <w:ins w:id="6183" w:author="Regina Casanova" w:date="2018-06-20T13:45:00Z">
        <w:r w:rsidR="00944154">
          <w:t>electrónico</w:t>
        </w:r>
      </w:ins>
      <w:ins w:id="6184" w:author="Regina Casanova" w:date="2018-06-20T13:44:00Z">
        <w:r w:rsidR="00944154">
          <w:t xml:space="preserve"> </w:t>
        </w:r>
      </w:ins>
      <w:ins w:id="6185" w:author="Regina Casanova" w:date="2018-06-20T13:45:00Z">
        <w:r w:rsidR="00944154">
          <w:t xml:space="preserve">y pregunta secreta para seguridad, </w:t>
        </w:r>
      </w:ins>
      <w:ins w:id="6186" w:author="Regina Casanova" w:date="2018-06-20T13:46:00Z">
        <w:r w:rsidR="00944154">
          <w:t>el número de cedula de identidad chilena y cuál era la aseguradora del ciudadano.</w:t>
        </w:r>
      </w:ins>
    </w:p>
    <w:p w14:paraId="5D5D3367" w14:textId="00774AC8" w:rsidR="00B9043C" w:rsidRDefault="00944154" w:rsidP="00842BF2">
      <w:pPr>
        <w:pStyle w:val="Texto"/>
        <w:rPr>
          <w:ins w:id="6187" w:author="Regina Casanova" w:date="2018-06-20T14:19:00Z"/>
        </w:rPr>
      </w:pPr>
      <w:ins w:id="6188" w:author="Regina Casanova" w:date="2018-06-20T13:50:00Z">
        <w:r>
          <w:t xml:space="preserve">Adicionalmente, se encontró una iniciativa similar </w:t>
        </w:r>
      </w:ins>
      <w:ins w:id="6189" w:author="Regina Casanova" w:date="2018-06-20T13:47:00Z">
        <w:r w:rsidRPr="00BA156B">
          <w:t xml:space="preserve">en Colombia </w:t>
        </w:r>
        <w:r w:rsidRPr="00BA156B">
          <w:fldChar w:fldCharType="begin" w:fldLock="1"/>
        </w:r>
      </w:ins>
      <w:r w:rsidR="00C126C6">
        <w:instrText>ADDIN CSL_CITATION {"citationItems":[{"id":"ITEM-1","itemData":{"URL":"https://www.minsalud.gov.co/atencion/Paginas/Solicitudes-sugerencias-quejas-o-reclamos.aspx","accessed":{"date-parts":[["2018","3","27"]]},"id":"ITEM-1","issued":{"date-parts":[["0"]]},"title":"Formule su petición, queja, reclamo, sugerencia o denuncia","type":"webpage"},"uris":["http://www.mendeley.com/documents/?uuid=f5b9c435-0478-351d-a930-100a58f6dd99"]}],"mendeley":{"formattedCitation":"(50)","plainTextFormattedCitation":"(50)","previouslyFormattedCitation":"(49)"},"properties":{"noteIndex":0},"schema":"https://github.com/citation-style-language/schema/raw/master/csl-citation.json"}</w:instrText>
      </w:r>
      <w:ins w:id="6190" w:author="Regina Casanova" w:date="2018-06-20T13:47:00Z">
        <w:r w:rsidRPr="00BA156B">
          <w:fldChar w:fldCharType="separate"/>
        </w:r>
      </w:ins>
      <w:r w:rsidR="00C126C6" w:rsidRPr="00C126C6">
        <w:rPr>
          <w:noProof/>
        </w:rPr>
        <w:t>(50)</w:t>
      </w:r>
      <w:ins w:id="6191" w:author="Regina Casanova" w:date="2018-06-20T13:47:00Z">
        <w:r w:rsidRPr="00BA156B">
          <w:fldChar w:fldCharType="end"/>
        </w:r>
        <w:r w:rsidRPr="00BA156B">
          <w:t>.</w:t>
        </w:r>
      </w:ins>
      <w:ins w:id="6192" w:author="Regina Casanova" w:date="2018-06-20T13:50:00Z">
        <w:r>
          <w:t xml:space="preserve"> Esta iniciativa se encuentra liderada por el Ministerio de Salud </w:t>
        </w:r>
      </w:ins>
      <w:ins w:id="6193" w:author="Regina Casanova" w:date="2018-06-20T14:10:00Z">
        <w:r w:rsidR="009475F4">
          <w:t xml:space="preserve">y Protección Social </w:t>
        </w:r>
      </w:ins>
      <w:ins w:id="6194" w:author="Regina Casanova" w:date="2018-06-20T13:57:00Z">
        <w:r w:rsidR="00394525">
          <w:t xml:space="preserve">de </w:t>
        </w:r>
      </w:ins>
      <w:ins w:id="6195" w:author="Regina Casanova" w:date="2018-06-20T13:50:00Z">
        <w:r w:rsidR="00394525">
          <w:t>Colombia</w:t>
        </w:r>
        <w:r>
          <w:t xml:space="preserve"> donde ponen a disposici</w:t>
        </w:r>
      </w:ins>
      <w:ins w:id="6196" w:author="Regina Casanova" w:date="2018-06-20T13:51:00Z">
        <w:r>
          <w:t xml:space="preserve">ón de los ciudadanos un servicio web por el cual se pueden presentar peticiones, quejas, reclamos, sugerencias o denuncias. </w:t>
        </w:r>
      </w:ins>
      <w:ins w:id="6197" w:author="Regina Casanova" w:date="2018-06-20T13:52:00Z">
        <w:r>
          <w:t>Este servicio web, cuenta con una página web donde explican detalladamente las competencias y ámbitos d</w:t>
        </w:r>
        <w:r w:rsidR="00B9043C">
          <w:t xml:space="preserve">ependiendo del tipo de </w:t>
        </w:r>
      </w:ins>
      <w:ins w:id="6198" w:author="Regina Casanova" w:date="2018-06-20T14:22:00Z">
        <w:r w:rsidR="00B9043C">
          <w:t>petición</w:t>
        </w:r>
      </w:ins>
      <w:ins w:id="6199" w:author="Regina Casanova" w:date="2018-06-20T13:52:00Z">
        <w:r>
          <w:t xml:space="preserve"> que el ciudadano tenga. </w:t>
        </w:r>
      </w:ins>
      <w:ins w:id="6200" w:author="Regina Casanova" w:date="2018-06-20T13:53:00Z">
        <w:r>
          <w:t>Incluyen una sección donde, dependiendo del tipo de reclamo a ser presentado, indican al ciudadano a que entidad gubernamental dirigirse para hacer m</w:t>
        </w:r>
      </w:ins>
      <w:ins w:id="6201" w:author="Regina Casanova" w:date="2018-06-20T13:54:00Z">
        <w:r>
          <w:t xml:space="preserve">ás específico su reclamo. </w:t>
        </w:r>
      </w:ins>
      <w:ins w:id="6202" w:author="Regina Casanova" w:date="2018-06-20T13:55:00Z">
        <w:r>
          <w:t xml:space="preserve">Esta página web cuenta con un </w:t>
        </w:r>
      </w:ins>
      <w:ins w:id="6203" w:author="Regina Casanova" w:date="2018-06-20T13:56:00Z">
        <w:r w:rsidR="00394525">
          <w:t>vínculo</w:t>
        </w:r>
      </w:ins>
      <w:ins w:id="6204" w:author="Regina Casanova" w:date="2018-06-20T13:55:00Z">
        <w:r>
          <w:t xml:space="preserve"> a una sección de Preguntas Frecue</w:t>
        </w:r>
        <w:r w:rsidR="00394525">
          <w:t xml:space="preserve">ntes sobre los tipos de </w:t>
        </w:r>
      </w:ins>
      <w:ins w:id="6205" w:author="Regina Casanova" w:date="2018-06-20T14:22:00Z">
        <w:r w:rsidR="00B9043C">
          <w:t>peticion</w:t>
        </w:r>
      </w:ins>
      <w:ins w:id="6206" w:author="Regina Casanova" w:date="2018-06-20T14:01:00Z">
        <w:r w:rsidR="00394525">
          <w:t>es o dudas</w:t>
        </w:r>
      </w:ins>
      <w:ins w:id="6207" w:author="Regina Casanova" w:date="2018-06-20T13:55:00Z">
        <w:r>
          <w:t xml:space="preserve"> que puedan </w:t>
        </w:r>
        <w:r w:rsidR="00394525">
          <w:t>presentarse</w:t>
        </w:r>
      </w:ins>
      <w:ins w:id="6208" w:author="Regina Casanova" w:date="2018-06-20T14:01:00Z">
        <w:r w:rsidR="00394525">
          <w:t xml:space="preserve"> y como estos pueden ser resueltos</w:t>
        </w:r>
      </w:ins>
      <w:ins w:id="6209" w:author="Regina Casanova" w:date="2018-06-20T13:55:00Z">
        <w:r w:rsidR="00394525">
          <w:t xml:space="preserve">. Estas preguntas frecuentes incluso se encuentran divididas en dos </w:t>
        </w:r>
      </w:ins>
      <w:ins w:id="6210" w:author="Regina Casanova" w:date="2018-06-20T13:56:00Z">
        <w:r w:rsidR="00394525">
          <w:t xml:space="preserve">temáticas que se diferencian en Protección Social y en Salud específicamente. Dichas temáticas tienen adicionalmente </w:t>
        </w:r>
      </w:ins>
      <w:ins w:id="6211" w:author="Regina Casanova" w:date="2018-06-20T13:57:00Z">
        <w:r w:rsidR="00394525">
          <w:t>sub-temáticas</w:t>
        </w:r>
      </w:ins>
      <w:ins w:id="6212" w:author="Regina Casanova" w:date="2018-06-20T13:56:00Z">
        <w:r w:rsidR="00394525">
          <w:t xml:space="preserve"> con las que pueden orientar mejor a la </w:t>
        </w:r>
      </w:ins>
      <w:ins w:id="6213" w:author="Regina Casanova" w:date="2018-06-20T13:57:00Z">
        <w:r w:rsidR="00394525">
          <w:t>ciudadanía</w:t>
        </w:r>
      </w:ins>
      <w:ins w:id="6214" w:author="Regina Casanova" w:date="2018-06-20T13:56:00Z">
        <w:r w:rsidR="00394525">
          <w:t xml:space="preserve"> </w:t>
        </w:r>
      </w:ins>
      <w:ins w:id="6215" w:author="Regina Casanova" w:date="2018-06-20T13:57:00Z">
        <w:r w:rsidR="00394525">
          <w:t>sobre diversos temas competentes al campo de acción del Ministerio de Salud</w:t>
        </w:r>
      </w:ins>
      <w:ins w:id="6216" w:author="Regina Casanova" w:date="2018-06-20T14:10:00Z">
        <w:r w:rsidR="009475F4">
          <w:t xml:space="preserve"> y Protección Social</w:t>
        </w:r>
      </w:ins>
      <w:ins w:id="6217" w:author="Regina Casanova" w:date="2018-06-20T13:57:00Z">
        <w:r w:rsidR="00394525">
          <w:t xml:space="preserve"> de Colombia.</w:t>
        </w:r>
      </w:ins>
      <w:ins w:id="6218" w:author="Regina Casanova" w:date="2018-06-20T13:58:00Z">
        <w:r w:rsidR="00394525">
          <w:t xml:space="preserve"> </w:t>
        </w:r>
      </w:ins>
      <w:ins w:id="6219" w:author="Regina Casanova" w:date="2018-06-20T14:00:00Z">
        <w:r w:rsidR="00394525">
          <w:t>Para todos</w:t>
        </w:r>
        <w:r w:rsidR="00B9043C">
          <w:t xml:space="preserve"> los tipos de </w:t>
        </w:r>
      </w:ins>
      <w:ins w:id="6220" w:author="Regina Casanova" w:date="2018-06-20T14:22:00Z">
        <w:r w:rsidR="00B9043C">
          <w:t>peticion</w:t>
        </w:r>
      </w:ins>
      <w:ins w:id="6221" w:author="Regina Casanova" w:date="2018-06-20T14:00:00Z">
        <w:r w:rsidR="00394525">
          <w:t>es que reciben, se encuentra una lista e</w:t>
        </w:r>
      </w:ins>
      <w:ins w:id="6222" w:author="Regina Casanova" w:date="2018-06-20T13:58:00Z">
        <w:r w:rsidR="00394525">
          <w:t xml:space="preserve">n su </w:t>
        </w:r>
      </w:ins>
      <w:ins w:id="6223" w:author="Regina Casanova" w:date="2018-06-20T14:00:00Z">
        <w:r w:rsidR="00394525">
          <w:t>página</w:t>
        </w:r>
      </w:ins>
      <w:ins w:id="6224" w:author="Regina Casanova" w:date="2018-06-20T13:58:00Z">
        <w:r w:rsidR="00394525">
          <w:t xml:space="preserve"> principal </w:t>
        </w:r>
      </w:ins>
      <w:ins w:id="6225" w:author="Regina Casanova" w:date="2018-06-20T14:00:00Z">
        <w:r w:rsidR="00394525">
          <w:t xml:space="preserve">donde </w:t>
        </w:r>
        <w:r w:rsidR="00394525">
          <w:lastRenderedPageBreak/>
          <w:t xml:space="preserve">explican las definiciones de cada uno y </w:t>
        </w:r>
      </w:ins>
      <w:ins w:id="6226" w:author="Regina Casanova" w:date="2018-06-20T13:58:00Z">
        <w:r w:rsidR="00394525">
          <w:t>muestra</w:t>
        </w:r>
      </w:ins>
      <w:ins w:id="6227" w:author="Regina Casanova" w:date="2018-06-20T14:01:00Z">
        <w:r w:rsidR="00394525">
          <w:t>n</w:t>
        </w:r>
      </w:ins>
      <w:ins w:id="6228" w:author="Regina Casanova" w:date="2018-06-20T13:58:00Z">
        <w:r w:rsidR="00394525">
          <w:t xml:space="preserve"> los tiempo</w:t>
        </w:r>
      </w:ins>
      <w:ins w:id="6229" w:author="Luis Fernando Llanos Zavalaga" w:date="2018-07-10T16:24:00Z">
        <w:r w:rsidR="007E613C">
          <w:t>s</w:t>
        </w:r>
      </w:ins>
      <w:ins w:id="6230" w:author="Regina Casanova" w:date="2018-06-20T13:58:00Z">
        <w:r w:rsidR="00394525">
          <w:t xml:space="preserve"> de respuesta que puede tomar cada tipo de </w:t>
        </w:r>
      </w:ins>
      <w:ins w:id="6231" w:author="Regina Casanova" w:date="2018-06-20T14:23:00Z">
        <w:r w:rsidR="00B9043C">
          <w:t>petición</w:t>
        </w:r>
      </w:ins>
      <w:ins w:id="6232" w:author="Regina Casanova" w:date="2018-06-20T13:58:00Z">
        <w:r w:rsidR="00394525">
          <w:t xml:space="preserve">, siendo el </w:t>
        </w:r>
      </w:ins>
      <w:ins w:id="6233" w:author="Regina Casanova" w:date="2018-06-20T13:59:00Z">
        <w:r w:rsidR="00394525">
          <w:t>tiempo promedio de respuesta de 15 días</w:t>
        </w:r>
      </w:ins>
      <w:ins w:id="6234" w:author="Regina Casanova" w:date="2018-06-20T14:00:00Z">
        <w:r w:rsidR="00394525">
          <w:t xml:space="preserve"> hábiles</w:t>
        </w:r>
      </w:ins>
      <w:ins w:id="6235" w:author="Regina Casanova" w:date="2018-06-20T13:59:00Z">
        <w:r w:rsidR="00394525">
          <w:t xml:space="preserve">. Solo las consultas de un caso </w:t>
        </w:r>
      </w:ins>
      <w:ins w:id="6236" w:author="Regina Casanova" w:date="2018-06-20T14:00:00Z">
        <w:r w:rsidR="00394525">
          <w:t>específico</w:t>
        </w:r>
      </w:ins>
      <w:ins w:id="6237" w:author="Regina Casanova" w:date="2018-06-20T13:59:00Z">
        <w:r w:rsidR="00394525">
          <w:t xml:space="preserve"> puede</w:t>
        </w:r>
      </w:ins>
      <w:ins w:id="6238" w:author="Luis Fernando Llanos Zavalaga" w:date="2018-07-10T16:24:00Z">
        <w:r w:rsidR="007E613C">
          <w:t>n</w:t>
        </w:r>
      </w:ins>
      <w:ins w:id="6239" w:author="Regina Casanova" w:date="2018-06-20T13:59:00Z">
        <w:r w:rsidR="00394525">
          <w:t xml:space="preserve"> tomar hasta 30 d</w:t>
        </w:r>
      </w:ins>
      <w:ins w:id="6240" w:author="Regina Casanova" w:date="2018-06-20T14:00:00Z">
        <w:r w:rsidR="00394525">
          <w:t>ías hábiles de respuesta.</w:t>
        </w:r>
      </w:ins>
      <w:ins w:id="6241" w:author="Regina Casanova" w:date="2018-06-20T14:03:00Z">
        <w:r w:rsidR="00394525">
          <w:t xml:space="preserve"> Cabe destacar que entre los tipos de </w:t>
        </w:r>
      </w:ins>
      <w:ins w:id="6242" w:author="Regina Casanova" w:date="2018-06-20T14:23:00Z">
        <w:r w:rsidR="00B9043C">
          <w:t>petición</w:t>
        </w:r>
      </w:ins>
      <w:ins w:id="6243" w:author="Regina Casanova" w:date="2018-06-20T14:03:00Z">
        <w:r w:rsidR="00394525">
          <w:t xml:space="preserve"> que se pueden presentar incluyen los llamados “Derechos de Petici</w:t>
        </w:r>
      </w:ins>
      <w:ins w:id="6244" w:author="Regina Casanova" w:date="2018-06-20T14:04:00Z">
        <w:r w:rsidR="00394525">
          <w:t>ón” que pueden ser tanto de interés general o particular dependiendo si afecta o tiene relación con el p</w:t>
        </w:r>
        <w:r w:rsidR="009475F4">
          <w:t>eticionario. Esto representa un</w:t>
        </w:r>
      </w:ins>
      <w:ins w:id="6245" w:author="Regina Casanova" w:date="2018-06-20T14:05:00Z">
        <w:r w:rsidR="009475F4">
          <w:t xml:space="preserve">a forma creativa de pedir sugerencias a la </w:t>
        </w:r>
      </w:ins>
      <w:ins w:id="6246" w:author="Regina Casanova" w:date="2018-06-20T14:06:00Z">
        <w:r w:rsidR="009475F4">
          <w:t>ciudadanía</w:t>
        </w:r>
      </w:ins>
      <w:ins w:id="6247" w:author="Regina Casanova" w:date="2018-06-20T14:05:00Z">
        <w:r w:rsidR="009475F4">
          <w:t xml:space="preserve"> </w:t>
        </w:r>
      </w:ins>
      <w:ins w:id="6248" w:author="Regina Casanova" w:date="2018-06-20T14:06:00Z">
        <w:r w:rsidR="009475F4">
          <w:t xml:space="preserve">sin necesidad de que tenga que haber ocurrido un hecho negativo y que puedan representar una mejora en el servicio de salud brindado. </w:t>
        </w:r>
      </w:ins>
      <w:ins w:id="6249" w:author="Regina Casanova" w:date="2018-06-20T14:07:00Z">
        <w:r w:rsidR="009475F4">
          <w:t xml:space="preserve">Ellos cuentan con una diferenciación entre el </w:t>
        </w:r>
      </w:ins>
      <w:ins w:id="6250" w:author="Regina Casanova" w:date="2018-06-20T14:08:00Z">
        <w:r w:rsidR="009475F4">
          <w:t>término</w:t>
        </w:r>
      </w:ins>
      <w:ins w:id="6251" w:author="Regina Casanova" w:date="2018-06-20T14:07:00Z">
        <w:r w:rsidR="009475F4">
          <w:t xml:space="preserve"> “Queja” y “Reclamo” donde el primero es exclusivo para conductas inadecuadas del personal mientras que la segunda es para deficiencias en la prestaci</w:t>
        </w:r>
      </w:ins>
      <w:ins w:id="6252" w:author="Regina Casanova" w:date="2018-06-20T14:08:00Z">
        <w:r w:rsidR="009475F4">
          <w:t>ón de servicios que ofrecen. Esta diferenciación resulta mucho más especifica que la diferenciaci</w:t>
        </w:r>
      </w:ins>
      <w:ins w:id="6253" w:author="Regina Casanova" w:date="2018-06-20T14:09:00Z">
        <w:r w:rsidR="009475F4">
          <w:t xml:space="preserve">ón de los mismos términos en el Perú. Por </w:t>
        </w:r>
      </w:ins>
      <w:ins w:id="6254" w:author="Regina Casanova" w:date="2018-06-20T14:10:00Z">
        <w:r w:rsidR="009475F4">
          <w:t>último</w:t>
        </w:r>
      </w:ins>
      <w:ins w:id="6255" w:author="Regina Casanova" w:date="2018-06-20T14:09:00Z">
        <w:r w:rsidR="009475F4">
          <w:t xml:space="preserve">, ellos cuentan con el </w:t>
        </w:r>
      </w:ins>
      <w:ins w:id="6256" w:author="Regina Casanova" w:date="2018-06-20T14:10:00Z">
        <w:r w:rsidR="009475F4">
          <w:t>término</w:t>
        </w:r>
      </w:ins>
      <w:ins w:id="6257" w:author="Regina Casanova" w:date="2018-06-20T14:09:00Z">
        <w:r w:rsidR="009475F4">
          <w:t xml:space="preserve"> “Denuncia” el cual se utiliza para conductas posiblemente irregulares </w:t>
        </w:r>
      </w:ins>
      <w:ins w:id="6258" w:author="Regina Casanova" w:date="2018-06-20T14:10:00Z">
        <w:r w:rsidR="009475F4">
          <w:t xml:space="preserve">que involucren </w:t>
        </w:r>
      </w:ins>
      <w:ins w:id="6259" w:author="Regina Casanova" w:date="2018-06-20T14:09:00Z">
        <w:r w:rsidR="009475F4">
          <w:t xml:space="preserve">las funciones, decisiones o intereses </w:t>
        </w:r>
      </w:ins>
      <w:ins w:id="6260" w:author="Regina Casanova" w:date="2018-06-20T14:10:00Z">
        <w:r w:rsidR="009475F4">
          <w:t>de los funcionarios del Ministerio de Salud y Protección Social.</w:t>
        </w:r>
      </w:ins>
      <w:ins w:id="6261" w:author="Regina Casanova" w:date="2018-06-20T14:11:00Z">
        <w:r w:rsidR="00EE5DBF">
          <w:t xml:space="preserve"> Es</w:t>
        </w:r>
      </w:ins>
      <w:ins w:id="6262" w:author="Regina Casanova" w:date="2018-06-20T14:12:00Z">
        <w:r w:rsidR="00EE5DBF">
          <w:t>ta diferenciación resulta adecuada para poder encontrar fallas de una forma m</w:t>
        </w:r>
      </w:ins>
      <w:ins w:id="6263" w:author="Regina Casanova" w:date="2018-06-20T14:13:00Z">
        <w:r w:rsidR="00EE5DBF">
          <w:t xml:space="preserve">ás directa y concisa. Cuando se </w:t>
        </w:r>
      </w:ins>
      <w:ins w:id="6264" w:author="Regina Casanova" w:date="2018-06-20T14:16:00Z">
        <w:r w:rsidR="00B9043C">
          <w:t>ingresó</w:t>
        </w:r>
      </w:ins>
      <w:ins w:id="6265" w:author="Regina Casanova" w:date="2018-06-20T14:13:00Z">
        <w:r w:rsidR="006F6BFA">
          <w:t xml:space="preserve"> al </w:t>
        </w:r>
      </w:ins>
      <w:ins w:id="6266" w:author="Regina Casanova" w:date="2018-07-29T19:57:00Z">
        <w:r w:rsidR="006F6BFA">
          <w:t>aplicativo</w:t>
        </w:r>
      </w:ins>
      <w:ins w:id="6267" w:author="Regina Casanova" w:date="2018-06-20T14:13:00Z">
        <w:r w:rsidR="00EE5DBF">
          <w:t xml:space="preserve"> web</w:t>
        </w:r>
      </w:ins>
      <w:ins w:id="6268" w:author="Regina Casanova" w:date="2018-06-20T14:15:00Z">
        <w:r w:rsidR="00EE5DBF">
          <w:t xml:space="preserve"> </w:t>
        </w:r>
      </w:ins>
      <w:ins w:id="6269" w:author="Regina Casanova" w:date="2018-06-20T14:16:00Z">
        <w:r w:rsidR="00B9043C">
          <w:fldChar w:fldCharType="begin" w:fldLock="1"/>
        </w:r>
      </w:ins>
      <w:r w:rsidR="00C126C6">
        <w:instrText>ADDIN CSL_CITATION {"citationItems":[{"id":"ITEM-1","itemData":{"URL":"https://orfeo.minsalud.gov.co/orfeo/formularioWebMinSalud/formularioPQRSMinSaludFineUploader.php?tipoSolicitud=178","accessed":{"date-parts":[["2018","6","20"]]},"id":"ITEM-1","issued":{"date-parts":[["0"]]},"title":"Preguntas Quejas Reclamos | Formulario Online | MINISTERIO DE SALUD Y PROTECCION SOCIAL","type":"webpage"},"uris":["http://www.mendeley.com/documents/?uuid=2afce64e-6290-3451-884c-fd1fdac9ca88"]}],"mendeley":{"formattedCitation":"(51)","plainTextFormattedCitation":"(51)","previouslyFormattedCitation":"(50)"},"properties":{"noteIndex":0},"schema":"https://github.com/citation-style-language/schema/raw/master/csl-citation.json"}</w:instrText>
      </w:r>
      <w:r w:rsidR="00B9043C">
        <w:fldChar w:fldCharType="separate"/>
      </w:r>
      <w:r w:rsidR="00C126C6" w:rsidRPr="00C126C6">
        <w:rPr>
          <w:noProof/>
        </w:rPr>
        <w:t>(51)</w:t>
      </w:r>
      <w:ins w:id="6270" w:author="Regina Casanova" w:date="2018-06-20T14:16:00Z">
        <w:r w:rsidR="00B9043C">
          <w:fldChar w:fldCharType="end"/>
        </w:r>
      </w:ins>
      <w:ins w:id="6271" w:author="Regina Casanova" w:date="2018-06-20T14:13:00Z">
        <w:r w:rsidR="00EE5DBF">
          <w:t xml:space="preserve"> se encontró una sola pantalla donde</w:t>
        </w:r>
      </w:ins>
      <w:ins w:id="6272" w:author="Regina Casanova" w:date="2018-06-20T14:15:00Z">
        <w:r w:rsidR="00EE5DBF">
          <w:t>, depen</w:t>
        </w:r>
        <w:r w:rsidR="00B9043C">
          <w:t xml:space="preserve">diendo en cual tipo de </w:t>
        </w:r>
      </w:ins>
      <w:ins w:id="6273" w:author="Regina Casanova" w:date="2018-06-20T14:23:00Z">
        <w:r w:rsidR="00B9043C">
          <w:t>petición</w:t>
        </w:r>
      </w:ins>
      <w:ins w:id="6274" w:author="Regina Casanova" w:date="2018-06-20T14:15:00Z">
        <w:r w:rsidR="00EE5DBF">
          <w:t xml:space="preserve"> se hubiera seleccionado en la anterior p</w:t>
        </w:r>
        <w:r w:rsidR="00B9043C">
          <w:t>ágina web,</w:t>
        </w:r>
      </w:ins>
      <w:ins w:id="6275" w:author="Regina Casanova" w:date="2018-06-20T14:18:00Z">
        <w:r w:rsidR="00B9043C">
          <w:t xml:space="preserve"> </w:t>
        </w:r>
      </w:ins>
      <w:ins w:id="6276" w:author="Regina Casanova" w:date="2018-06-20T14:19:00Z">
        <w:r w:rsidR="00B9043C">
          <w:t xml:space="preserve">me </w:t>
        </w:r>
      </w:ins>
      <w:ins w:id="6277" w:author="Regina Casanova" w:date="2018-06-20T14:20:00Z">
        <w:r w:rsidR="00B9043C">
          <w:t>pedía</w:t>
        </w:r>
      </w:ins>
      <w:ins w:id="6278" w:author="Regina Casanova" w:date="2018-06-20T14:18:00Z">
        <w:r w:rsidR="00B9043C">
          <w:t xml:space="preserve"> identificarme incluso </w:t>
        </w:r>
      </w:ins>
      <w:ins w:id="6279" w:author="Regina Casanova" w:date="2018-06-20T14:19:00Z">
        <w:r w:rsidR="00B9043C">
          <w:t xml:space="preserve">con una cedula de identidad la cual se validaba con los nombres y apellidos de la persona. En esta </w:t>
        </w:r>
      </w:ins>
      <w:ins w:id="6280" w:author="Regina Casanova" w:date="2018-06-20T14:20:00Z">
        <w:r w:rsidR="00B9043C">
          <w:t>web adicionalmente me permitían adjuntar archivos en formato de imagen o documento para soportar mi petición. Algo que llama mucho la atenci</w:t>
        </w:r>
      </w:ins>
      <w:ins w:id="6281" w:author="Regina Casanova" w:date="2018-06-20T14:21:00Z">
        <w:r w:rsidR="00B9043C">
          <w:t xml:space="preserve">ón es que, a pesar que pide identificación </w:t>
        </w:r>
        <w:r w:rsidR="00B9043C">
          <w:lastRenderedPageBreak/>
          <w:t>del ciudadano peticionario, existe la posibilidad de colocar la petición de forma anónima lo cual deja más libertad al peticionario.</w:t>
        </w:r>
      </w:ins>
    </w:p>
    <w:p w14:paraId="67EE9058" w14:textId="2336B445" w:rsidR="00DB0C2C" w:rsidRDefault="00CA7AEF" w:rsidP="00842BF2">
      <w:pPr>
        <w:pStyle w:val="Texto"/>
        <w:rPr>
          <w:ins w:id="6282" w:author="Regina Casanova" w:date="2018-06-20T16:24:00Z"/>
        </w:rPr>
      </w:pPr>
      <w:ins w:id="6283" w:author="Regina Casanova" w:date="2018-06-20T14:27:00Z">
        <w:r>
          <w:t xml:space="preserve">En ambas iniciativas, se vio la presencia de una página web que acompañaba al </w:t>
        </w:r>
      </w:ins>
      <w:ins w:id="6284" w:author="Regina Casanova" w:date="2018-07-29T19:16:00Z">
        <w:r w:rsidR="00F95B03">
          <w:t>aplicativo informático</w:t>
        </w:r>
      </w:ins>
      <w:ins w:id="6285" w:author="Regina Casanova" w:date="2018-06-20T14:27:00Z">
        <w:r>
          <w:t xml:space="preserve"> web donde se explicaban los alcances y rangos de acción tanto de la </w:t>
        </w:r>
      </w:ins>
      <w:ins w:id="6286" w:author="Regina Casanova" w:date="2018-06-20T14:28:00Z">
        <w:r>
          <w:t>S</w:t>
        </w:r>
      </w:ins>
      <w:ins w:id="6287" w:author="Regina Casanova" w:date="2018-06-20T14:27:00Z">
        <w:r>
          <w:t xml:space="preserve">uperintendencia </w:t>
        </w:r>
      </w:ins>
      <w:ins w:id="6288" w:author="Regina Casanova" w:date="2018-06-20T14:28:00Z">
        <w:r>
          <w:t xml:space="preserve">en Salud de Chile </w:t>
        </w:r>
      </w:ins>
      <w:ins w:id="6289" w:author="Regina Casanova" w:date="2018-06-20T14:27:00Z">
        <w:r>
          <w:t>como del Ministerio de Salud y Protecci</w:t>
        </w:r>
      </w:ins>
      <w:ins w:id="6290" w:author="Regina Casanova" w:date="2018-06-20T14:28:00Z">
        <w:r>
          <w:t xml:space="preserve">ón Social de Colombia. Se </w:t>
        </w:r>
        <w:r w:rsidR="00917B46">
          <w:t xml:space="preserve">resalta su importancia </w:t>
        </w:r>
        <w:del w:id="6291" w:author="Luis Fernando Llanos Zavalaga" w:date="2018-07-10T16:24:00Z">
          <w:r w:rsidR="00917B46" w:rsidDel="007E613C">
            <w:delText>ya que</w:delText>
          </w:r>
        </w:del>
      </w:ins>
      <w:ins w:id="6292" w:author="Luis Fernando Llanos Zavalaga" w:date="2018-07-10T16:24:00Z">
        <w:r w:rsidR="007E613C">
          <w:t>ya que,</w:t>
        </w:r>
      </w:ins>
      <w:ins w:id="6293" w:author="Regina Casanova" w:date="2018-06-20T14:28:00Z">
        <w:r w:rsidR="00917B46">
          <w:t xml:space="preserve"> sin dicha página web</w:t>
        </w:r>
        <w:del w:id="6294" w:author="Luis Fernando Llanos Zavalaga" w:date="2018-07-10T16:25:00Z">
          <w:r w:rsidR="00917B46" w:rsidDel="007E613C">
            <w:delText>,</w:delText>
          </w:r>
        </w:del>
        <w:r w:rsidR="00917B46">
          <w:t xml:space="preserve"> no se podría entender cómo funciona y para que debe ser utilizado. </w:t>
        </w:r>
      </w:ins>
      <w:ins w:id="6295" w:author="Regina Casanova" w:date="2018-06-20T14:29:00Z">
        <w:r w:rsidR="00917B46">
          <w:t>Esto tambi</w:t>
        </w:r>
        <w:r w:rsidR="006F6BFA">
          <w:t xml:space="preserve">én debería ser parte del </w:t>
        </w:r>
      </w:ins>
      <w:ins w:id="6296" w:author="Regina Casanova" w:date="2018-07-29T19:57:00Z">
        <w:r w:rsidR="006F6BFA">
          <w:t>aplicativo</w:t>
        </w:r>
      </w:ins>
      <w:ins w:id="6297" w:author="Regina Casanova" w:date="2018-06-20T14:29:00Z">
        <w:r w:rsidR="00917B46">
          <w:t xml:space="preserve"> web peruano en el momento que se implemente para poder evitar c</w:t>
        </w:r>
      </w:ins>
      <w:ins w:id="6298" w:author="Regina Casanova" w:date="2018-06-20T14:30:00Z">
        <w:r w:rsidR="00917B46">
          <w:t>reencias</w:t>
        </w:r>
      </w:ins>
      <w:ins w:id="6299" w:author="Regina Casanova" w:date="2018-06-20T14:29:00Z">
        <w:r w:rsidR="00917B46">
          <w:t xml:space="preserve"> </w:t>
        </w:r>
      </w:ins>
      <w:ins w:id="6300" w:author="Regina Casanova" w:date="2018-06-20T14:30:00Z">
        <w:r w:rsidR="00917B46">
          <w:t>erróneas en la población.</w:t>
        </w:r>
      </w:ins>
      <w:ins w:id="6301" w:author="Regina Casanova" w:date="2018-06-20T14:29:00Z">
        <w:r w:rsidR="00917B46">
          <w:t xml:space="preserve"> </w:t>
        </w:r>
      </w:ins>
      <w:ins w:id="6302" w:author="Regina Casanova" w:date="2018-06-20T14:32:00Z">
        <w:r w:rsidR="0005010F">
          <w:t xml:space="preserve">Sin embargo, </w:t>
        </w:r>
        <w:r w:rsidR="0005010F" w:rsidRPr="00BA156B">
          <w:t xml:space="preserve">no queda claro si </w:t>
        </w:r>
        <w:r w:rsidR="0005010F">
          <w:t>en e</w:t>
        </w:r>
      </w:ins>
      <w:r w:rsidR="00BF27D4" w:rsidRPr="00BA156B">
        <w:t xml:space="preserve">stas herramientas informáticas </w:t>
      </w:r>
      <w:del w:id="6303" w:author="Regina Casanova" w:date="2018-06-20T14:32:00Z">
        <w:r w:rsidR="00BF27D4" w:rsidRPr="00BA156B" w:rsidDel="0005010F">
          <w:delText xml:space="preserve">presentaban un formulario para el ingreso de reclamos similar al propuesto, solo sin la separación por tipo de </w:delText>
        </w:r>
        <w:r w:rsidR="0020660A" w:rsidRPr="00BA156B" w:rsidDel="0005010F">
          <w:delText>solicitud</w:delText>
        </w:r>
        <w:r w:rsidR="00BF27D4" w:rsidRPr="00BA156B" w:rsidDel="0005010F">
          <w:delText xml:space="preserve">. Sin embargo, no queda claro si </w:delText>
        </w:r>
      </w:del>
      <w:r w:rsidR="00BF27D4" w:rsidRPr="00BA156B">
        <w:t>se utilizó la metodología UCD para su creación ni queda claro si los gestores tienen acceso a esta información.</w:t>
      </w:r>
    </w:p>
    <w:p w14:paraId="1A656E69" w14:textId="0919A289" w:rsidR="00B26FA3" w:rsidRDefault="00B26FA3" w:rsidP="00842BF2">
      <w:pPr>
        <w:pStyle w:val="Texto"/>
        <w:rPr>
          <w:ins w:id="6304" w:author="Regina Casanova" w:date="2018-06-20T13:29:00Z"/>
        </w:rPr>
      </w:pPr>
      <w:ins w:id="6305" w:author="Regina Casanova" w:date="2018-06-20T16:26:00Z">
        <w:r>
          <w:t xml:space="preserve">Existen </w:t>
        </w:r>
      </w:ins>
      <w:ins w:id="6306" w:author="Regina Casanova" w:date="2018-06-20T16:39:00Z">
        <w:r w:rsidR="006839BB">
          <w:t xml:space="preserve">diversos </w:t>
        </w:r>
      </w:ins>
      <w:ins w:id="6307" w:author="Regina Casanova" w:date="2018-06-20T16:26:00Z">
        <w:r>
          <w:t xml:space="preserve">estudios </w:t>
        </w:r>
      </w:ins>
      <w:ins w:id="6308" w:author="Regina Casanova" w:date="2018-06-20T16:27:00Z">
        <w:r>
          <w:t xml:space="preserve">hechos </w:t>
        </w:r>
      </w:ins>
      <w:ins w:id="6309" w:author="Regina Casanova" w:date="2018-06-20T16:39:00Z">
        <w:r w:rsidR="006839BB">
          <w:t xml:space="preserve">en Argentina </w:t>
        </w:r>
      </w:ins>
      <w:ins w:id="6310" w:author="Regina Casanova" w:date="2018-06-20T16:26:00Z">
        <w:r>
          <w:t xml:space="preserve">donde utilizan la metodología UCD </w:t>
        </w:r>
      </w:ins>
      <w:ins w:id="6311" w:author="Regina Casanova" w:date="2018-06-20T16:31:00Z">
        <w:r>
          <w:t>en sistemas informáticos clínicos donde demostraron que</w:t>
        </w:r>
      </w:ins>
      <w:ins w:id="6312" w:author="Regina Casanova" w:date="2018-06-20T16:40:00Z">
        <w:r w:rsidR="006839BB">
          <w:t xml:space="preserve"> el</w:t>
        </w:r>
      </w:ins>
      <w:ins w:id="6313" w:author="Regina Casanova" w:date="2018-06-20T16:41:00Z">
        <w:r w:rsidR="006839BB">
          <w:t xml:space="preserve"> uso de la metodología en el</w:t>
        </w:r>
      </w:ins>
      <w:ins w:id="6314" w:author="Regina Casanova" w:date="2018-06-20T16:40:00Z">
        <w:r w:rsidR="006839BB">
          <w:t xml:space="preserve"> re-diseño de </w:t>
        </w:r>
      </w:ins>
      <w:ins w:id="6315" w:author="Regina Casanova" w:date="2018-06-20T16:32:00Z">
        <w:r>
          <w:t xml:space="preserve">un sistema de </w:t>
        </w:r>
      </w:ins>
      <w:ins w:id="6316" w:author="Regina Casanova" w:date="2018-06-20T16:31:00Z">
        <w:r>
          <w:t xml:space="preserve">alertas </w:t>
        </w:r>
      </w:ins>
      <w:ins w:id="6317" w:author="Regina Casanova" w:date="2018-06-20T16:40:00Z">
        <w:r w:rsidR="006839BB">
          <w:t>en</w:t>
        </w:r>
      </w:ins>
      <w:ins w:id="6318" w:author="Regina Casanova" w:date="2018-06-20T16:33:00Z">
        <w:r>
          <w:t xml:space="preserve"> una historia clínica electrónica,</w:t>
        </w:r>
      </w:ins>
      <w:ins w:id="6319" w:author="Regina Casanova" w:date="2018-06-20T16:34:00Z">
        <w:r w:rsidR="006839BB">
          <w:t xml:space="preserve"> result</w:t>
        </w:r>
      </w:ins>
      <w:ins w:id="6320" w:author="Regina Casanova" w:date="2018-06-20T16:41:00Z">
        <w:r w:rsidR="006839BB">
          <w:t>ó</w:t>
        </w:r>
      </w:ins>
      <w:ins w:id="6321" w:author="Regina Casanova" w:date="2018-06-20T16:34:00Z">
        <w:r>
          <w:t xml:space="preserve"> en alertas más usables, efectivas y satisfactorias </w:t>
        </w:r>
        <w:r w:rsidR="006839BB">
          <w:t xml:space="preserve">que las alertas diseñadas utilizando </w:t>
        </w:r>
      </w:ins>
      <w:ins w:id="6322" w:author="Regina Casanova" w:date="2018-06-20T16:35:00Z">
        <w:r w:rsidR="006839BB">
          <w:t>técnicas</w:t>
        </w:r>
      </w:ins>
      <w:ins w:id="6323" w:author="Regina Casanova" w:date="2018-06-20T16:34:00Z">
        <w:r w:rsidR="006839BB">
          <w:t xml:space="preserve"> </w:t>
        </w:r>
      </w:ins>
      <w:ins w:id="6324" w:author="Regina Casanova" w:date="2018-06-20T16:35:00Z">
        <w:r w:rsidR="006839BB">
          <w:t xml:space="preserve">de ingeniería de </w:t>
        </w:r>
      </w:ins>
      <w:ins w:id="6325" w:author="Regina Casanova" w:date="2018-07-29T19:16:00Z">
        <w:r w:rsidR="00F95B03">
          <w:t>aplicativo informático</w:t>
        </w:r>
      </w:ins>
      <w:ins w:id="6326" w:author="Regina Casanova" w:date="2018-06-20T16:35:00Z">
        <w:r w:rsidR="006839BB">
          <w:t xml:space="preserve"> tradicional </w:t>
        </w:r>
      </w:ins>
      <w:ins w:id="6327" w:author="Regina Casanova" w:date="2018-06-20T16:36:00Z">
        <w:r w:rsidR="006839BB">
          <w:fldChar w:fldCharType="begin" w:fldLock="1"/>
        </w:r>
      </w:ins>
      <w:r w:rsidR="00C126C6">
        <w:instrText>ADDIN CSL_CITATION {"citationItems":[{"id":"ITEM-1","itemData":{"ISSN":"0926-9630","PMID":"29295269","abstract":"Decision support systems can alert physicians to the existence of drug interactions. The Hospital Italiano de Buenos Aires, Argentina, has an in-house electronic health record with computerized physician order entry and clinical decision support. It includes a drug-drug interaction alert system, initially developed under traditional engineering techniques. As we detected a high alert override rate, we rebuilt the knowledge database and redesigned the alert interface with User-Centered Design techniques. A laboratory crossover study using clinical vignettes showed that new alerts were more usable than traditional ones.This paper aimed to validate these results through a controlled and randomized experimental study with two branches (old vs. new design) in a real setting. We analyzed, quantitatively, every fired alert between April 2015 and September 2016. Finally, we performed user surveys and qualitative interviews to inquire about their satisfaction and perceptions.In real scenarios, user-centered design alerts were more usable, being more effective and satisfactory, but less efficient than traditional alerts. \"Safe omission\", as a new concept, emerged from our stratified analyses and interviews.","author":[{"dropping-particle":"","family":"Luna","given":"Daniel R","non-dropping-particle":"","parse-names":false,"suffix":""},{"dropping-particle":"","family":"Rizzato Lede","given":"Daniel A","non-dropping-particle":"","parse-names":false,"suffix":""},{"dropping-particle":"","family":"Rubin","given":"Luciana","non-dropping-particle":"","parse-names":false,"suffix":""},{"dropping-particle":"","family":"Otero","given":"Carlos M","non-dropping-particle":"","parse-names":false,"suffix":""},{"dropping-particle":"","family":"Ortiz","given":"Juan M","non-dropping-particle":"","parse-names":false,"suffix":""},{"dropping-particle":"","family":"García","given":"Mónica G","non-dropping-particle":"","parse-names":false,"suffix":""},{"dropping-particle":"","family":"Rapisarda","given":"Romina P","non-dropping-particle":"","parse-names":false,"suffix":""},{"dropping-particle":"","family":"Risk","given":"Marcelo R","non-dropping-particle":"","parse-names":false,"suffix":""},{"dropping-particle":"","family":"González Bernaldo de Quirós","given":"Fernán","non-dropping-particle":"","parse-names":false,"suffix":""}],"container-title":"Studies in health technology and informatics","id":"ITEM-1","issued":{"date-parts":[["2017"]]},"page":"1085-1089","title":"User-Centered Design Improves the Usability of Drug-Drug Interaction Alerts: A Validation Study in the Real Scenario.","type":"article-journal","volume":"245"},"uris":["http://www.mendeley.com/documents/?uuid=cc58cd25-2f68-397b-9301-008aea6fe8e4"]}],"mendeley":{"formattedCitation":"(52)","plainTextFormattedCitation":"(52)","previouslyFormattedCitation":"(51)"},"properties":{"noteIndex":0},"schema":"https://github.com/citation-style-language/schema/raw/master/csl-citation.json"}</w:instrText>
      </w:r>
      <w:r w:rsidR="006839BB">
        <w:fldChar w:fldCharType="separate"/>
      </w:r>
      <w:r w:rsidR="00C126C6" w:rsidRPr="00C126C6">
        <w:rPr>
          <w:noProof/>
        </w:rPr>
        <w:t>(52)</w:t>
      </w:r>
      <w:ins w:id="6328" w:author="Regina Casanova" w:date="2018-06-20T16:36:00Z">
        <w:r w:rsidR="006839BB">
          <w:fldChar w:fldCharType="end"/>
        </w:r>
      </w:ins>
      <w:ins w:id="6329" w:author="Regina Casanova" w:date="2018-06-20T16:41:00Z">
        <w:r w:rsidR="006839BB">
          <w:t xml:space="preserve">. También mostraron </w:t>
        </w:r>
      </w:ins>
      <w:ins w:id="6330" w:author="Regina Casanova" w:date="2018-06-20T16:38:00Z">
        <w:r w:rsidR="006839BB">
          <w:t xml:space="preserve">que </w:t>
        </w:r>
      </w:ins>
      <w:ins w:id="6331" w:author="Regina Casanova" w:date="2018-06-20T16:42:00Z">
        <w:r w:rsidR="006839BB">
          <w:t>el re-diseño de registros utilizando esta metodología hizo que los enfermeros encargados en el llenado de información de los pacientes se sintieran m</w:t>
        </w:r>
      </w:ins>
      <w:ins w:id="6332" w:author="Regina Casanova" w:date="2018-06-20T16:43:00Z">
        <w:r w:rsidR="006839BB">
          <w:t>ás satisfechos y pudieran encontrar un balance entre las necesidades de enfermeros y los requerimientos de la institución</w:t>
        </w:r>
      </w:ins>
      <w:ins w:id="6333" w:author="Regina Casanova" w:date="2018-06-20T16:50:00Z">
        <w:r w:rsidR="006839BB">
          <w:t xml:space="preserve"> </w:t>
        </w:r>
      </w:ins>
      <w:ins w:id="6334" w:author="Regina Casanova" w:date="2018-06-20T16:51:00Z">
        <w:r w:rsidR="006839BB">
          <w:fldChar w:fldCharType="begin" w:fldLock="1"/>
        </w:r>
      </w:ins>
      <w:r w:rsidR="00C126C6">
        <w:instrText>ADDIN CSL_CITATION {"citationItems":[{"id":"ITEM-1","itemData":{"ISSN":"0926-9630","PMID":"27332169","abstract":"Regarding the user-centered design (UCD) practices carried out at Hospital Italiano of Buenos Aires, nursing e-chart user interface was redesigned in order to improve records' quality of nursing process based on an adapted Virginia Henderson theoretical model and patient safety standards to fulfil Joint Commission accreditation requirements. UCD practices were applied as standardized and recommended for electronic medical records usability evaluation. Implementation of these practices yielded a series of prototypes in 5 iterative cycles of incremental improvements to achieve goals of usability which were used and perceived as satisfactory by general care nurses. Nurses' involvement allowed balance between their needs and institution requirements.","author":[{"dropping-particle":"","family":"Schachner","given":"María B","non-dropping-particle":"","parse-names":false,"suffix":""},{"dropping-particle":"","family":"Recondo","given":"Francisco J","non-dropping-particle":"","parse-names":false,"suffix":""},{"dropping-particle":"","family":"González","given":"Zulma A","non-dropping-particle":"","parse-names":false,"suffix":""},{"dropping-particle":"","family":"Sommer","given":"Janine A","non-dropping-particle":"","parse-names":false,"suffix":""},{"dropping-particle":"","family":"Stanziola","given":"Enrique","non-dropping-particle":"","parse-names":false,"suffix":""},{"dropping-particle":"","family":"Gassino","given":"Fernando D","non-dropping-particle":"","parse-names":false,"suffix":""},{"dropping-particle":"","family":"Simón","given":"Mariana","non-dropping-particle":"","parse-names":false,"suffix":""},{"dropping-particle":"","family":"López","given":"Gastón E","non-dropping-particle":"","parse-names":false,"suffix":""},{"dropping-particle":"","family":"Benítez","given":"Sonia E","non-dropping-particle":"","parse-names":false,"suffix":""}],"container-title":"Studies in health technology and informatics","id":"ITEM-1","issued":{"date-parts":[["2016"]]},"page":"93-7","title":"User-Centered Design Practices to Redesign a Nursing e-Chart in Line with the Nursing Process.","type":"article-journal","volume":"225"},"uris":["http://www.mendeley.com/documents/?uuid=d395f621-c853-333a-96cd-2de11bd37c1f"]}],"mendeley":{"formattedCitation":"(53)","plainTextFormattedCitation":"(53)","previouslyFormattedCitation":"(52)"},"properties":{"noteIndex":0},"schema":"https://github.com/citation-style-language/schema/raw/master/csl-citation.json"}</w:instrText>
      </w:r>
      <w:r w:rsidR="006839BB">
        <w:fldChar w:fldCharType="separate"/>
      </w:r>
      <w:r w:rsidR="00C126C6" w:rsidRPr="00C126C6">
        <w:rPr>
          <w:noProof/>
        </w:rPr>
        <w:t>(53)</w:t>
      </w:r>
      <w:ins w:id="6335" w:author="Regina Casanova" w:date="2018-06-20T16:51:00Z">
        <w:r w:rsidR="006839BB">
          <w:fldChar w:fldCharType="end"/>
        </w:r>
      </w:ins>
      <w:ins w:id="6336" w:author="Regina Casanova" w:date="2018-06-20T16:43:00Z">
        <w:r w:rsidR="006839BB">
          <w:t>.</w:t>
        </w:r>
      </w:ins>
      <w:ins w:id="6337" w:author="Regina Casanova" w:date="2018-06-20T16:51:00Z">
        <w:r w:rsidR="006839BB">
          <w:t xml:space="preserve"> En </w:t>
        </w:r>
      </w:ins>
      <w:ins w:id="6338" w:author="Regina Casanova" w:date="2018-06-20T16:43:00Z">
        <w:r w:rsidR="007A641A">
          <w:t xml:space="preserve">dichos estudios, la </w:t>
        </w:r>
      </w:ins>
      <w:ins w:id="6339" w:author="Regina Casanova" w:date="2018-06-20T16:52:00Z">
        <w:r w:rsidR="007A641A">
          <w:t xml:space="preserve">participación de los usuarios finales del </w:t>
        </w:r>
      </w:ins>
      <w:ins w:id="6340" w:author="Regina Casanova" w:date="2018-07-29T19:16:00Z">
        <w:r w:rsidR="00F95B03">
          <w:t>aplicativo informático</w:t>
        </w:r>
      </w:ins>
      <w:ins w:id="6341" w:author="Regina Casanova" w:date="2018-06-20T16:52:00Z">
        <w:r w:rsidR="007A641A">
          <w:t xml:space="preserve"> fueron cruciales</w:t>
        </w:r>
      </w:ins>
      <w:ins w:id="6342" w:author="Regina Casanova" w:date="2018-06-20T16:58:00Z">
        <w:r w:rsidR="007A641A">
          <w:t xml:space="preserve"> para conseguir los objetivos deseados</w:t>
        </w:r>
      </w:ins>
      <w:ins w:id="6343" w:author="Regina Casanova" w:date="2018-06-20T16:52:00Z">
        <w:r w:rsidR="007A641A">
          <w:t xml:space="preserve">, en el primer estudio se realizaron </w:t>
        </w:r>
      </w:ins>
      <w:ins w:id="6344" w:author="Regina Casanova" w:date="2018-06-20T16:53:00Z">
        <w:r w:rsidR="007A641A">
          <w:t xml:space="preserve">cuestionarios y entrevistas cualitativas con los usuarios para poder entender de manera profunda su </w:t>
        </w:r>
        <w:r w:rsidR="007A641A">
          <w:lastRenderedPageBreak/>
          <w:t xml:space="preserve">satisfacción y percepciones acerca de las alertas diseñas con el sistema tradicional de ingeniería de </w:t>
        </w:r>
      </w:ins>
      <w:ins w:id="6345" w:author="Regina Casanova" w:date="2018-07-29T19:16:00Z">
        <w:r w:rsidR="00F95B03">
          <w:t>aplicativo informático</w:t>
        </w:r>
      </w:ins>
      <w:ins w:id="6346" w:author="Regina Casanova" w:date="2018-06-20T16:53:00Z">
        <w:r w:rsidR="007A641A">
          <w:t>, en el segundo estudio se realizaron iteraciones con los enfermeros para poder proponer rediseños que pudieran cumplir los objetivos de ellos como los de la instituci</w:t>
        </w:r>
      </w:ins>
      <w:ins w:id="6347" w:author="Regina Casanova" w:date="2018-06-20T16:54:00Z">
        <w:r w:rsidR="007A641A">
          <w:t xml:space="preserve">ón. </w:t>
        </w:r>
      </w:ins>
      <w:ins w:id="6348" w:author="Regina Casanova" w:date="2018-06-20T16:59:00Z">
        <w:r w:rsidR="007A641A">
          <w:t>Asimismo</w:t>
        </w:r>
      </w:ins>
      <w:ins w:id="6349" w:author="Regina Casanova" w:date="2018-06-20T16:58:00Z">
        <w:r w:rsidR="007A641A">
          <w:t>, el presente estudio</w:t>
        </w:r>
      </w:ins>
      <w:ins w:id="6350" w:author="Regina Casanova" w:date="2018-06-20T16:59:00Z">
        <w:r w:rsidR="007A641A">
          <w:t xml:space="preserve"> se suma mostrando</w:t>
        </w:r>
      </w:ins>
      <w:ins w:id="6351" w:author="Regina Casanova" w:date="2018-06-20T16:58:00Z">
        <w:r w:rsidR="007A641A">
          <w:t xml:space="preserve"> la gran importancia de tomar en cuenta las consideraciones de los usuarios finales al momento de</w:t>
        </w:r>
        <w:r w:rsidR="006F6BFA">
          <w:t xml:space="preserve"> la creación de un nuevo </w:t>
        </w:r>
      </w:ins>
      <w:ins w:id="6352" w:author="Regina Casanova" w:date="2018-07-29T19:58:00Z">
        <w:r w:rsidR="006F6BFA">
          <w:t>aplicativo</w:t>
        </w:r>
      </w:ins>
      <w:ins w:id="6353" w:author="Regina Casanova" w:date="2018-06-20T16:58:00Z">
        <w:r w:rsidR="007A641A">
          <w:t xml:space="preserve"> inform</w:t>
        </w:r>
      </w:ins>
      <w:ins w:id="6354" w:author="Regina Casanova" w:date="2018-06-20T16:59:00Z">
        <w:r w:rsidR="007A641A">
          <w:t>ático.</w:t>
        </w:r>
      </w:ins>
    </w:p>
    <w:p w14:paraId="62A890EC" w14:textId="6EAFCEC7" w:rsidR="003700B5" w:rsidRPr="00842BF2" w:rsidDel="00944154" w:rsidRDefault="003700B5" w:rsidP="00842BF2">
      <w:pPr>
        <w:pStyle w:val="Texto"/>
        <w:rPr>
          <w:del w:id="6355" w:author="Regina Casanova" w:date="2018-06-20T13:47:00Z"/>
        </w:rPr>
      </w:pPr>
    </w:p>
    <w:p w14:paraId="675F84E9" w14:textId="691BEB66" w:rsidR="0070776A" w:rsidRPr="00842BF2" w:rsidRDefault="00DB0C2C" w:rsidP="00842BF2">
      <w:pPr>
        <w:pStyle w:val="Texto"/>
      </w:pPr>
      <w:r w:rsidRPr="00BA156B">
        <w:t xml:space="preserve">Los prototipos mostrados a todos los tipos de usuarios de nuestro estudio tuvieron comentarios positivos sobre su estructura y funcionalidad. Estos prototipos, por medio de la realización de tareas simples, probaron ser sencillos de usar y de fácil entendimiento. Esto confirma diversos hallazgos de estudios anteriores acerca de cómo el uso de la metodología UCD servía en HIT para su creación </w:t>
      </w:r>
      <w:r w:rsidRPr="00BA156B">
        <w:fldChar w:fldCharType="begin" w:fldLock="1"/>
      </w:r>
      <w:r w:rsidR="00C126C6">
        <w:instrText>ADDIN CSL_CITATION {"citationItems":[{"id":"ITEM-1","itemData":{"DOI":"10.1016/j.jbi.2016.02.002","ISBN":"1532-0480 (Electronic) 1532-0464 (Linking)","ISSN":"15320464","PMID":"26903153","abstract":"Background: Mobile technologies are a useful platform for the delivery of health behavior interventions. Yet little work has been done to create a rigorous and standardized process for the design of mobile health (mHealth) apps. This project sought to explore the use of the Information Systems Research (ISR) framework as guide for the design of mHealth apps. Methods: Our work was guided by the ISR framework which is comprised of 3 cycles: Relevance, Rigor and Design. In the Relevance cycle, we conducted 5 focus groups with 33 targeted end-users. In the Rigor cycle, we performed a review to identify technology-based interventions for meeting the health prevention needs of our target population. In the Design Cycle, we employed usability evaluation methods to iteratively develop and refine mock-ups for a mHealth app. Results: Through an iterative process, we identified barriers and facilitators to the use of mHealth technology for HIV prevention for high-risk MSM, developed 'use cases' and identified relevant functional content and features for inclusion in a design document to guide future app development. Findings from our work support the use of the ISR framework as a guide for designing future mHealth apps. Discussion: Results from this work provide detailed descriptions of the user-centered design and system development and have heuristic value for those venturing into the area of technology-based intervention work. Findings from this study support the use of the ISR framework as a guide for future mHealth app development. Conclusion: Use of the ISR framework is a potentially useful approach for the design of a mobile app that incorporates end-users' design preferences.","author":[{"dropping-particle":"","family":"Schnall","given":"Rebecca","non-dropping-particle":"","parse-names":false,"suffix":""},{"dropping-particle":"","family":"Rojas","given":"Marlene","non-dropping-particle":"","parse-names":false,"suffix":""},{"dropping-particle":"","family":"Bakken","given":"Suzanne","non-dropping-particle":"","parse-names":false,"suffix":""},{"dropping-particle":"","family":"Brown","given":"William","non-dropping-particle":"","parse-names":false,"suffix":""},{"dropping-particle":"","family":"Carballo-Dieguez","given":"Alex","non-dropping-particle":"","parse-names":false,"suffix":""},{"dropping-particle":"","family":"Carry","given":"Monique","non-dropping-particle":"","parse-names":false,"suffix":""},{"dropping-particle":"","family":"Gelaude","given":"Deborah","non-dropping-particle":"","parse-names":false,"suffix":""},{"dropping-particle":"","family":"Mosley","given":"Jocelyn Patterson","non-dropping-particle":"","parse-names":false,"suffix":""},{"dropping-particle":"","family":"Travers","given":"Jasmine","non-dropping-particle":"","parse-names":false,"suffix":""}],"container-title":"Journal of Biomedical Informatics","id":"ITEM-1","issued":{"date-parts":[["2016"]]},"page":"243-251","publisher":"Elsevier Inc.","title":"A user-centered model for designing consumer mobile health (mHealth) applications (apps)","type":"article-journal","volume":"60"},"uris":["http://www.mendeley.com/documents/?uuid=3b1dbae4-8497-4dcb-8617-1e3cee338325"]}],"mendeley":{"formattedCitation":"(54)","plainTextFormattedCitation":"(54)","previouslyFormattedCitation":"(53)"},"properties":{"noteIndex":0},"schema":"https://github.com/citation-style-language/schema/raw/master/csl-citation.json"}</w:instrText>
      </w:r>
      <w:r w:rsidRPr="00BA156B">
        <w:fldChar w:fldCharType="separate"/>
      </w:r>
      <w:r w:rsidR="00C126C6" w:rsidRPr="00C126C6">
        <w:rPr>
          <w:noProof/>
        </w:rPr>
        <w:t>(54)</w:t>
      </w:r>
      <w:r w:rsidRPr="00BA156B">
        <w:fldChar w:fldCharType="end"/>
      </w:r>
      <w:r w:rsidRPr="00BA156B">
        <w:t xml:space="preserve">, para evitar frustraciones de sus usuarios </w:t>
      </w:r>
      <w:r w:rsidRPr="00BA156B">
        <w:fldChar w:fldCharType="begin" w:fldLock="1"/>
      </w:r>
      <w:r w:rsidR="00C126C6">
        <w:instrText>ADDIN CSL_CITATION {"citationItems":[{"id":"ITEM-1","itemData":{"ISSN":"1942-597X (Electronic)","PMID":"26958238","abstract":"User frustration research has been one way of looking into clinicians' experience with health information technology use and interaction. In order to understand how clinician frustration with Health Information Technology (HIT) use occurs, there is the need to explore Human-Computer Interaction (HCI) literature that addresses both frustration and HIT use. In the past three decades, HCI frustration research has increased and expanded. Researchers have done a lot of work to understand emotions, end-user frustration and affect. This paper uses a historical literature review approach to review the origins of emotion and frustration research and explore the research question; Does HCI research on frustration provide insights on clinicians' frustration with HIT interfaces? From the literature review HCI research on emotion and frustration provides additional insights that can indeed help explain user frustration in HIT. Different approaches and HCI perspectives also help frame HIT user frustration research as well as inform HIT system design. The paper concludes with a suggested directions on how future design and research may take.","author":[{"dropping-particle":"","family":"Opoku-Boateng","given":"Gloria A","non-dropping-particle":"","parse-names":false,"suffix":""}],"container-title":"AMIA ... Annual Symposium proceedings / AMIA Symposium. AMIA Symposium","id":"ITEM-1","issued":{"date-parts":[["2015"]]},"page":"1008-1017","title":"USER FRUSTRATION IN HIT INTERFACES: EXPLORING PAST HCI RESEARCH FOR A BETTER UNDERSTANDING OF CLINICIANS' EXPERIENCES.","type":"article-journal","volume":"2015"},"uris":["http://www.mendeley.com/documents/?uuid=d6a5f71c-c90d-3a72-b0b5-dca9875949a3"]}],"mendeley":{"formattedCitation":"(55)","plainTextFormattedCitation":"(55)","previouslyFormattedCitation":"(54)"},"properties":{"noteIndex":0},"schema":"https://github.com/citation-style-language/schema/raw/master/csl-citation.json"}</w:instrText>
      </w:r>
      <w:r w:rsidRPr="00BA156B">
        <w:fldChar w:fldCharType="separate"/>
      </w:r>
      <w:r w:rsidR="00C126C6" w:rsidRPr="00C126C6">
        <w:rPr>
          <w:noProof/>
        </w:rPr>
        <w:t>(55)</w:t>
      </w:r>
      <w:r w:rsidRPr="00BA156B">
        <w:fldChar w:fldCharType="end"/>
      </w:r>
      <w:r w:rsidR="00D00DDC">
        <w:t xml:space="preserve"> y có</w:t>
      </w:r>
      <w:r w:rsidRPr="00BA156B">
        <w:t xml:space="preserve">mo puede ayudar en el soporte de decisiones clínicas </w:t>
      </w:r>
      <w:r w:rsidRPr="00BA156B">
        <w:fldChar w:fldCharType="begin" w:fldLock="1"/>
      </w:r>
      <w:r w:rsidR="00C126C6">
        <w:instrText>ADDIN CSL_CITATION {"citationItems":[{"id":"ITEM-1","itemData":{"DOI":"10.1016/j.jbi.2012.09.002","ISBN":"1532-0464","ISSN":"15320464","PMID":"22995208","abstract":"Developing effective clinical decision support (CDS) systems for the highly complex and dynamic domain of clinical medicine is a serious challenge for designers. Poor usability is one of the core barriers to adoption and a deterrent to its routine use. We reviewed reports describing system implementation efforts and collected best available design conventions, procedures, practices and lessons learned in order to provide developers a short compendium of design goals and recommended principles. This targeted review is focused on CDS related to medication prescribing.Published reports suggest that important principles include consistency of design concepts across networked systems, use of appropriate visual representation of clinical data, use of controlled terminology, presenting advice at the time and place of decision making and matching the most appropriate CDS interventions to clinical goals.Specificity and contextual relevance can be increased by periodic review of trigger rules, analysis of performance logs and maintenance of accurate allergy, problem and medication lists in health records in order to help avoid excessive alerting.Developers need to adopt design practices that include user-centered, iterative design and common standards based on human-computer interaction (HCI) research methods rooted in ethnography and cognitive science. Suggestions outlined in this report may help clarify the goals of optimal CDS design but larger national initiatives are needed for systematic application of human factors in health information technology (HIT) development. Appropriate design strategies are essential for developing meaningful decision support systems that meet the grand challenges of high-quality healthcare. © 2012 Elsevier Inc.","author":[{"dropping-particle":"","family":"Horsky","given":"Jan","non-dropping-particle":"","parse-names":false,"suffix":""},{"dropping-particle":"","family":"Schiff","given":"Gordon D.","non-dropping-particle":"","parse-names":false,"suffix":""},{"dropping-particle":"","family":"Johnston","given":"Douglas","non-dropping-particle":"","parse-names":false,"suffix":""},{"dropping-particle":"","family":"Mercincavage","given":"Lauren","non-dropping-particle":"","parse-names":false,"suffix":""},{"dropping-particle":"","family":"Bell","given":"Douglas","non-dropping-particle":"","parse-names":false,"suffix":""},{"dropping-particle":"","family":"Middleton","given":"Blackford","non-dropping-particle":"","parse-names":false,"suffix":""}],"container-title":"Journal of Biomedical Informatics","id":"ITEM-1","issue":"6","issued":{"date-parts":[["2012"]]},"page":"1202-1216","title":"Interface design principles for usable decision support: A targeted review of best practices for clinical prescribing interventions","type":"article","volume":"45"},"uris":["http://www.mendeley.com/documents/?uuid=c8806d33-71a1-3b20-9e0a-1a40c48d7c12"]}],"mendeley":{"formattedCitation":"(56)","plainTextFormattedCitation":"(56)","previouslyFormattedCitation":"(55)"},"properties":{"noteIndex":0},"schema":"https://github.com/citation-style-language/schema/raw/master/csl-citation.json"}</w:instrText>
      </w:r>
      <w:r w:rsidRPr="00BA156B">
        <w:fldChar w:fldCharType="separate"/>
      </w:r>
      <w:r w:rsidR="00C126C6" w:rsidRPr="00C126C6">
        <w:rPr>
          <w:noProof/>
        </w:rPr>
        <w:t>(56)</w:t>
      </w:r>
      <w:r w:rsidRPr="00BA156B">
        <w:fldChar w:fldCharType="end"/>
      </w:r>
      <w:r w:rsidRPr="00BA156B">
        <w:t>.</w:t>
      </w:r>
    </w:p>
    <w:p w14:paraId="6FD7A144" w14:textId="050907C7" w:rsidR="0070776A" w:rsidRPr="00842BF2" w:rsidRDefault="0070776A" w:rsidP="00842BF2">
      <w:pPr>
        <w:pStyle w:val="Texto"/>
      </w:pPr>
      <w:r w:rsidRPr="00BA156B">
        <w:t xml:space="preserve">Este tipo de </w:t>
      </w:r>
      <w:del w:id="6356" w:author="Regina Casanova" w:date="2018-06-18T17:53:00Z">
        <w:r w:rsidRPr="00BA156B" w:rsidDel="00E94926">
          <w:delText>sistema</w:delText>
        </w:r>
      </w:del>
      <w:ins w:id="6357" w:author="Regina Casanova" w:date="2018-07-29T19:16:00Z">
        <w:r w:rsidR="00F95B03">
          <w:t>aplicativo informático</w:t>
        </w:r>
      </w:ins>
      <w:r w:rsidRPr="00BA156B">
        <w:t xml:space="preserve"> se adecua al manejo recomendado en otros países. El gobierno de Australia cuenta con un sistema de manejo de reclamos ya que identificaron que un sistema efectivo provee 3 beneficios importantes para el establecimiento </w:t>
      </w:r>
      <w:r w:rsidRPr="00BA156B">
        <w:fldChar w:fldCharType="begin" w:fldLock="1"/>
      </w:r>
      <w:r w:rsidR="00C126C6">
        <w:instrText>ADDIN CSL_CITATION {"citationItems":[{"id":"ITEM-1","itemData":{"id":"ITEM-1","issued":{"date-parts":[["2017"]]},"title":"Serving Parliament – Serving Western Australians Ombudsman Western Australia Effective handling of complaints made to your organisation -An Overview","type":"article-journal"},"uris":["http://www.mendeley.com/documents/?uuid=29dadb54-89de-36b3-9f27-5b900f1cd11a"]}],"mendeley":{"formattedCitation":"(57)","plainTextFormattedCitation":"(57)","previouslyFormattedCitation":"(56)"},"properties":{"noteIndex":0},"schema":"https://github.com/citation-style-language/schema/raw/master/csl-citation.json"}</w:instrText>
      </w:r>
      <w:r w:rsidRPr="00BA156B">
        <w:fldChar w:fldCharType="separate"/>
      </w:r>
      <w:r w:rsidR="00C126C6" w:rsidRPr="00C126C6">
        <w:rPr>
          <w:noProof/>
        </w:rPr>
        <w:t>(57)</w:t>
      </w:r>
      <w:r w:rsidRPr="00BA156B">
        <w:fldChar w:fldCharType="end"/>
      </w:r>
      <w:r w:rsidRPr="00BA156B">
        <w:t xml:space="preserve">: (i) resolver problemas de manera costo-efectiva, (ii) brindar información que ayude a hacer mejoras en la atención brindada y (iii) mejorar la confianza del público con el establecimiento. El </w:t>
      </w:r>
      <w:del w:id="6358" w:author="Regina Casanova" w:date="2018-06-18T17:53:00Z">
        <w:r w:rsidRPr="00BA156B" w:rsidDel="00E94926">
          <w:delText xml:space="preserve">sistema </w:delText>
        </w:r>
      </w:del>
      <w:ins w:id="6359" w:author="Regina Casanova" w:date="2018-07-29T19:16:00Z">
        <w:r w:rsidR="00F95B03">
          <w:t>aplicativo informático</w:t>
        </w:r>
      </w:ins>
      <w:ins w:id="6360" w:author="Regina Casanova" w:date="2018-06-18T17:40:00Z">
        <w:r w:rsidR="00234025">
          <w:t xml:space="preserve"> </w:t>
        </w:r>
      </w:ins>
      <w:r w:rsidRPr="00BA156B">
        <w:t xml:space="preserve">propuesto en este proyecto, se construyó basándose en dichos beneficios por lo que el uso de este </w:t>
      </w:r>
      <w:del w:id="6361" w:author="Regina Casanova" w:date="2018-06-18T17:53:00Z">
        <w:r w:rsidRPr="00BA156B" w:rsidDel="00E94926">
          <w:delText>sistema</w:delText>
        </w:r>
      </w:del>
      <w:ins w:id="6362" w:author="Regina Casanova" w:date="2018-07-29T19:16:00Z">
        <w:r w:rsidR="00F95B03">
          <w:t>aplicativo informático</w:t>
        </w:r>
      </w:ins>
      <w:r w:rsidRPr="00BA156B">
        <w:t xml:space="preserve"> ayudaría a tener un manejo efectivo de los reclamos. El siguiente paso para garantizarlo es la reorganización del proceso de resolución de los reclamos para que los trabajadores tengan claro el procedimiento a realizarse.</w:t>
      </w:r>
    </w:p>
    <w:p w14:paraId="59F5724C" w14:textId="579BEB98" w:rsidR="00250481" w:rsidRPr="00842BF2" w:rsidRDefault="0070776A" w:rsidP="00842BF2">
      <w:pPr>
        <w:pStyle w:val="Texto"/>
      </w:pPr>
      <w:r w:rsidRPr="00BA156B">
        <w:lastRenderedPageBreak/>
        <w:t xml:space="preserve">Inglaterra cuenta con un sistema centralizado para el recojo de reclamos y cuenta con Comisiones Clínicas Locales que ayudan externamente en la resolución de estos, pudiendo elevarlos incluso a un ente gubernamental que se dedica a ver exclusivamente reclamos en salud </w:t>
      </w:r>
      <w:r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Pr="00BA156B">
        <w:fldChar w:fldCharType="separate"/>
      </w:r>
      <w:r w:rsidR="00C126C6" w:rsidRPr="00C126C6">
        <w:rPr>
          <w:noProof/>
        </w:rPr>
        <w:t>(58)</w:t>
      </w:r>
      <w:r w:rsidRPr="00BA156B">
        <w:fldChar w:fldCharType="end"/>
      </w:r>
      <w:r w:rsidRPr="00BA156B">
        <w:t xml:space="preserve">. Esta forma gubernamental de supervisar la resolución de reclamos tiene más concordancia con la meta de mejorar sistemas de salud que la que se usa actualmente en Perú. </w:t>
      </w:r>
      <w:r w:rsidR="00DA672A" w:rsidRPr="00BA156B">
        <w:t xml:space="preserve">La práctica de colocar monitores de SUSALUD en los establecimientos ha resultado en que esos son erróneamente identificados como los encargados de manejar los reclamos a ese nivel. </w:t>
      </w:r>
      <w:r w:rsidRPr="00BA156B">
        <w:t>Una reorganización de la participación de SUSALUD es necesaria para lograr dar independencia a las IPRESS y aun así brindar apoyo a los ciudadanos.</w:t>
      </w:r>
    </w:p>
    <w:p w14:paraId="43B23DFE" w14:textId="71D8E3FB" w:rsidR="00B86C65" w:rsidRPr="00842BF2" w:rsidRDefault="00250481" w:rsidP="00842BF2">
      <w:pPr>
        <w:pStyle w:val="Texto"/>
      </w:pPr>
      <w:r w:rsidRPr="00BA156B">
        <w:t>En este estudio, se conoció una iniciativa utilizada en cierto establecimiento de salud. Esta iniciativa se llama Interposición de Buenos Oficios (IBOS) en los que se buscaba resolver los problemas presentados en el mismo servicio del establecimiento de la manera más rápida y amigable posible. Este tipo de iniciativa también es utilizada en países como en Sudáfrica donde la primera etapa de resolución de reclamos consiste en utilizar IBOS y, en caso no poder solucionarse en esta etapa, recién se deriva a administradores distritales o provinciales para su resolución. Utilizar etapas como las planteadas en Sudáfrica</w:t>
      </w:r>
      <w:ins w:id="6363" w:author="Regina Casanova" w:date="2018-06-18T16:48:00Z">
        <w:r w:rsidR="00AF62FF">
          <w:t xml:space="preserve"> </w:t>
        </w:r>
      </w:ins>
      <w:ins w:id="6364" w:author="Regina Casanova" w:date="2018-06-18T16:49:00Z">
        <w:r w:rsidR="00AF62FF">
          <w:fldChar w:fldCharType="begin" w:fldLock="1"/>
        </w:r>
      </w:ins>
      <w:r w:rsidR="00C126C6">
        <w:instrText>ADDIN CSL_CITATION {"citationItems":[{"id":"ITEM-1","itemData":{"id":"ITEM-1","issued":{"date-parts":[["2013"]]},"title":"National Complaints Management Protocol for the Public Health Sector of South Africa","type":"article-journal"},"uris":["http://www.mendeley.com/documents/?uuid=70632258-8226-354b-8aea-1786e7f7f0f2"]}],"mendeley":{"formattedCitation":"(59)","plainTextFormattedCitation":"(59)","previouslyFormattedCitation":"(58)"},"properties":{"noteIndex":0},"schema":"https://github.com/citation-style-language/schema/raw/master/csl-citation.json"}</w:instrText>
      </w:r>
      <w:r w:rsidR="00AF62FF">
        <w:fldChar w:fldCharType="separate"/>
      </w:r>
      <w:r w:rsidR="00C126C6" w:rsidRPr="00C126C6">
        <w:rPr>
          <w:noProof/>
        </w:rPr>
        <w:t>(59)</w:t>
      </w:r>
      <w:ins w:id="6365" w:author="Regina Casanova" w:date="2018-06-18T16:49:00Z">
        <w:r w:rsidR="00AF62FF">
          <w:fldChar w:fldCharType="end"/>
        </w:r>
      </w:ins>
      <w:r w:rsidRPr="00BA156B">
        <w:t xml:space="preserve"> ayudaría tremendamente a mejorar los procesos en todos los establecimientos de salud y no solo en donde se generó el reclamo. Esto se refuerza con la existencia de estudios </w:t>
      </w:r>
      <w:r w:rsidRPr="00BA156B">
        <w:fldChar w:fldCharType="begin" w:fldLock="1"/>
      </w:r>
      <w:r w:rsidR="00C126C6">
        <w:instrText>ADDIN CSL_CITATION {"citationItems":[{"id":"ITEM-1","itemData":{"DOI":"10.1258/hsmr.2011.011003","ISBN":"1758-1044 (Electronic)\\r0951-4848 (Linking)","ISSN":"09514848","PMID":"21471579","abstract":"This paper explores the health care complaints handling reforms enacted in Britain, Australia and Taiwan. A documentary search for policy documents, reports and studies related to the reforms of the health care complaints handling system was conducted. A keyword search was performed within PubMed and ProQuest for the period 1985-2009 to identify relevant articles. The study found that the major difference in health care complaints handling systems between countries, is the mechanism for running a complaints system. Both Britain and Australia have attempted to incorporate patient complaints into their national quality systems. Their intention was to set up mechanisms to create an effective bridge, at a national policy level, between the patient complaints management system and the quality management system.","author":[{"dropping-particle":"","family":"Hsieh","given":"Sophie Yahui","non-dropping-particle":"","parse-names":false,"suffix":""}],"container-title":"Health Services Management Research","id":"ITEM-1","issue":"2","issued":{"date-parts":[["2011"]]},"page":"91-95","title":"Healthcare complaints handling systems: A comparison between Britain, Australia and Taiwan","type":"article-journal","volume":"24"},"uris":["http://www.mendeley.com/documents/?uuid=e44b7604-b550-4c1c-abab-466f06658052"]}],"mendeley":{"formattedCitation":"(60)","plainTextFormattedCitation":"(60)","previouslyFormattedCitation":"(59)"},"properties":{"noteIndex":0},"schema":"https://github.com/citation-style-language/schema/raw/master/csl-citation.json"}</w:instrText>
      </w:r>
      <w:r w:rsidRPr="00BA156B">
        <w:fldChar w:fldCharType="separate"/>
      </w:r>
      <w:r w:rsidR="00C126C6" w:rsidRPr="00C126C6">
        <w:rPr>
          <w:noProof/>
        </w:rPr>
        <w:t>(60)</w:t>
      </w:r>
      <w:r w:rsidRPr="00BA156B">
        <w:fldChar w:fldCharType="end"/>
      </w:r>
      <w:r w:rsidRPr="00BA156B">
        <w:t xml:space="preserve"> donde mencionan 3 países donde se utiliza alguna forma de control local para mejorar la calidad de atención en salud, sugiriendo la necesidad de una reorganización para lograr una mejora sustancial en la calidad </w:t>
      </w:r>
      <w:ins w:id="6366" w:author="Regina Casanova" w:date="2018-06-18T16:49:00Z">
        <w:r w:rsidR="00AF62FF">
          <w:t>de gestión de reclamos en</w:t>
        </w:r>
      </w:ins>
      <w:del w:id="6367" w:author="Regina Casanova" w:date="2018-06-18T16:49:00Z">
        <w:r w:rsidRPr="00BA156B" w:rsidDel="00AF62FF">
          <w:delText>de</w:delText>
        </w:r>
      </w:del>
      <w:ins w:id="6368" w:author="Regina Casanova" w:date="2018-06-18T16:43:00Z">
        <w:r w:rsidR="00EF06FE">
          <w:t xml:space="preserve"> la red</w:t>
        </w:r>
      </w:ins>
      <w:ins w:id="6369" w:author="Regina Casanova" w:date="2018-06-18T23:54:00Z">
        <w:r w:rsidR="00EF41F7">
          <w:t xml:space="preserve"> de establecimientos de salud del</w:t>
        </w:r>
      </w:ins>
      <w:ins w:id="6370" w:author="Regina Casanova" w:date="2018-06-18T16:43:00Z">
        <w:r w:rsidR="00EF06FE">
          <w:t xml:space="preserve"> MINSA</w:t>
        </w:r>
      </w:ins>
      <w:del w:id="6371" w:author="Regina Casanova" w:date="2018-06-18T16:43:00Z">
        <w:r w:rsidRPr="00BA156B" w:rsidDel="00EF06FE">
          <w:delText>l sistema de salud</w:delText>
        </w:r>
      </w:del>
      <w:r w:rsidRPr="00BA156B">
        <w:t xml:space="preserve">. </w:t>
      </w:r>
    </w:p>
    <w:p w14:paraId="280124B9" w14:textId="77777777" w:rsidR="00980B82" w:rsidRPr="00BA156B" w:rsidRDefault="00BE11D3" w:rsidP="00A50DD7">
      <w:pPr>
        <w:pStyle w:val="Ttulo2"/>
        <w:numPr>
          <w:ilvl w:val="0"/>
          <w:numId w:val="10"/>
        </w:numPr>
        <w:rPr>
          <w:lang w:val="es-PE"/>
        </w:rPr>
      </w:pPr>
      <w:bookmarkStart w:id="6372" w:name="_Toc520655736"/>
      <w:r w:rsidRPr="00BA156B">
        <w:rPr>
          <w:lang w:val="es-PE"/>
        </w:rPr>
        <w:lastRenderedPageBreak/>
        <w:t>De los hallazgos en</w:t>
      </w:r>
      <w:r w:rsidR="00060575" w:rsidRPr="00BA156B">
        <w:rPr>
          <w:lang w:val="es-PE"/>
        </w:rPr>
        <w:t xml:space="preserve"> la fase e</w:t>
      </w:r>
      <w:r w:rsidR="009E2064" w:rsidRPr="00BA156B">
        <w:rPr>
          <w:lang w:val="es-PE"/>
        </w:rPr>
        <w:t>xploratoria</w:t>
      </w:r>
      <w:bookmarkEnd w:id="6372"/>
    </w:p>
    <w:p w14:paraId="1915E2D2" w14:textId="01EAE604" w:rsidR="00116DEB" w:rsidRPr="00842BF2" w:rsidRDefault="00537F40" w:rsidP="00842BF2">
      <w:pPr>
        <w:pStyle w:val="Texto"/>
      </w:pPr>
      <w:r w:rsidRPr="00BA156B">
        <w:t xml:space="preserve">Al finalizar las entrevistas de la fase exploratoria, se encontraron datos interesantes que brindaron los distintos tipos de usuarios entrevistados. </w:t>
      </w:r>
    </w:p>
    <w:p w14:paraId="00F95DDF" w14:textId="4AA993AF" w:rsidR="009E2064" w:rsidRPr="00842BF2" w:rsidRDefault="00116DEB" w:rsidP="00842BF2">
      <w:pPr>
        <w:pStyle w:val="Texto"/>
      </w:pPr>
      <w:r w:rsidRPr="00BA156B">
        <w:t xml:space="preserve">Según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007948C3" w:rsidRPr="00BA156B">
        <w:t xml:space="preserve">, los ciudadanos pueden colocar una queja en SUSALUD sin haber colocado un reclamo ante la IPRESS. Esto parece no ser totalmente adecuado debido a que el </w:t>
      </w:r>
      <w:r w:rsidR="00D619E6" w:rsidRPr="00BA156B">
        <w:t>personal de SUSALUD contó que cuando</w:t>
      </w:r>
      <w:r w:rsidR="007948C3" w:rsidRPr="00BA156B">
        <w:t xml:space="preserve"> un ciudadano </w:t>
      </w:r>
      <w:r w:rsidR="00D619E6" w:rsidRPr="00BA156B">
        <w:t xml:space="preserve">va </w:t>
      </w:r>
      <w:r w:rsidR="007948C3" w:rsidRPr="00BA156B">
        <w:t xml:space="preserve">a interponer una queja le </w:t>
      </w:r>
      <w:r w:rsidR="00D619E6" w:rsidRPr="00BA156B">
        <w:t>urgen a que coloque primero</w:t>
      </w:r>
      <w:r w:rsidR="007948C3" w:rsidRPr="00BA156B">
        <w:t xml:space="preserve"> el reclamo en la misma IPRESS</w:t>
      </w:r>
      <w:r w:rsidR="0020660A" w:rsidRPr="00BA156B">
        <w:t>.</w:t>
      </w:r>
      <w:r w:rsidR="00D619E6" w:rsidRPr="00BA156B">
        <w:t xml:space="preserve"> </w:t>
      </w:r>
      <w:r w:rsidR="0020660A" w:rsidRPr="00BA156B">
        <w:t>E</w:t>
      </w:r>
      <w:r w:rsidR="00D619E6" w:rsidRPr="00BA156B">
        <w:t xml:space="preserve">sto ayuda a que la IPRESS se entere </w:t>
      </w:r>
      <w:r w:rsidR="0020660A" w:rsidRPr="00BA156B">
        <w:t>en primera instancia de sus deficiencias</w:t>
      </w:r>
      <w:r w:rsidR="007948C3" w:rsidRPr="00BA156B">
        <w:t>.</w:t>
      </w:r>
      <w:r w:rsidR="00D619E6" w:rsidRPr="00BA156B">
        <w:t xml:space="preserve"> </w:t>
      </w:r>
      <w:r w:rsidR="004C2BAE" w:rsidRPr="00BA156B">
        <w:t>Esto se reafirmó</w:t>
      </w:r>
      <w:r w:rsidR="002B649C" w:rsidRPr="00BA156B">
        <w:t xml:space="preserve"> </w:t>
      </w:r>
      <w:r w:rsidR="004C2BAE" w:rsidRPr="00BA156B">
        <w:t xml:space="preserve">cuando </w:t>
      </w:r>
      <w:r w:rsidR="00C1339E" w:rsidRPr="00BA156B">
        <w:t>gestores</w:t>
      </w:r>
      <w:r w:rsidR="004C2BAE" w:rsidRPr="00BA156B">
        <w:t xml:space="preserve"> de las IPRESS expresaron que mantener comuni</w:t>
      </w:r>
      <w:r w:rsidR="00BD6E5F" w:rsidRPr="00BA156B">
        <w:t xml:space="preserve">cación </w:t>
      </w:r>
      <w:r w:rsidR="00C14F80" w:rsidRPr="00BA156B">
        <w:t xml:space="preserve">a la vez </w:t>
      </w:r>
      <w:r w:rsidR="00BD6E5F" w:rsidRPr="00BA156B">
        <w:t>con SUSALUD</w:t>
      </w:r>
      <w:r w:rsidR="00C14F80" w:rsidRPr="00BA156B">
        <w:t xml:space="preserve"> sobre quejas recibidas</w:t>
      </w:r>
      <w:r w:rsidR="00BD6E5F" w:rsidRPr="00BA156B">
        <w:t xml:space="preserve"> como con el c</w:t>
      </w:r>
      <w:r w:rsidR="004C2BAE" w:rsidRPr="00BA156B">
        <w:t xml:space="preserve">iudadano </w:t>
      </w:r>
      <w:r w:rsidR="00C14F80" w:rsidRPr="00BA156B">
        <w:t>por reclamos,</w:t>
      </w:r>
      <w:r w:rsidR="004C2BAE" w:rsidRPr="00BA156B">
        <w:t xml:space="preserve"> era engorroso</w:t>
      </w:r>
      <w:r w:rsidR="00D619E6" w:rsidRPr="00BA156B">
        <w:t>,</w:t>
      </w:r>
      <w:r w:rsidR="004C2BAE" w:rsidRPr="00BA156B">
        <w:t xml:space="preserve"> e incluso manifestaron que cuando resolvían reclamo</w:t>
      </w:r>
      <w:r w:rsidR="00C14F80" w:rsidRPr="00BA156B">
        <w:t>s</w:t>
      </w:r>
      <w:r w:rsidR="004C2BAE" w:rsidRPr="00BA156B">
        <w:t xml:space="preserve"> que había llegado por medio de SUSALUD, </w:t>
      </w:r>
      <w:r w:rsidR="00134352" w:rsidRPr="00BA156B">
        <w:t xml:space="preserve">no tenían como </w:t>
      </w:r>
      <w:r w:rsidR="00C14F80" w:rsidRPr="00BA156B">
        <w:t>ingresar esta información a sus estadísticas ya que SUSALUD no les enviaba un consolidado</w:t>
      </w:r>
      <w:r w:rsidR="006F576C" w:rsidRPr="00BA156B">
        <w:t xml:space="preserve"> de quejas correspondientes a su</w:t>
      </w:r>
      <w:r w:rsidR="00C14F80" w:rsidRPr="00BA156B">
        <w:t xml:space="preserve"> IPRESS.</w:t>
      </w:r>
      <w:r w:rsidR="005618B5" w:rsidRPr="00BA156B">
        <w:t xml:space="preserve"> </w:t>
      </w:r>
      <w:r w:rsidR="00134352" w:rsidRPr="00BA156B">
        <w:t>Parece que</w:t>
      </w:r>
      <w:r w:rsidR="006F576C" w:rsidRPr="00BA156B">
        <w:t>,</w:t>
      </w:r>
      <w:r w:rsidR="00134352" w:rsidRPr="00BA156B">
        <w:t xml:space="preserve"> en el afán de brindarle un canal más a los ciudadanos para manifestar sus inconformidades</w:t>
      </w:r>
      <w:r w:rsidR="006F576C" w:rsidRPr="00BA156B">
        <w:t>,</w:t>
      </w:r>
      <w:r w:rsidR="00134352" w:rsidRPr="00BA156B">
        <w:t xml:space="preserve"> no </w:t>
      </w:r>
      <w:r w:rsidR="006F576C" w:rsidRPr="00BA156B">
        <w:t>consideraron como proveer esta retroalimentación recibida a la IPRESS.</w:t>
      </w:r>
    </w:p>
    <w:p w14:paraId="11D34E97" w14:textId="656BD236" w:rsidR="0079520C" w:rsidRPr="00842BF2" w:rsidRDefault="00C05750" w:rsidP="00842BF2">
      <w:pPr>
        <w:pStyle w:val="Texto"/>
      </w:pPr>
      <w:r w:rsidRPr="00BA156B">
        <w:t>T</w:t>
      </w:r>
      <w:r w:rsidR="00041130" w:rsidRPr="00BA156B">
        <w:t>anto</w:t>
      </w:r>
      <w:r w:rsidRPr="00BA156B">
        <w:t xml:space="preserve"> el</w:t>
      </w:r>
      <w:r w:rsidR="00041130" w:rsidRPr="00BA156B">
        <w:t xml:space="preserve"> personal de SUSALUD como gestores de IPRESS resaltaron la importancia de </w:t>
      </w:r>
      <w:r w:rsidRPr="00BA156B">
        <w:t>los reclamos</w:t>
      </w:r>
      <w:r w:rsidR="00041130" w:rsidRPr="00BA156B">
        <w:t>. Sin embargo, l</w:t>
      </w:r>
      <w:r w:rsidR="009E2064" w:rsidRPr="00BA156B">
        <w:t xml:space="preserve">lama la atención que el personal de SUSALUD </w:t>
      </w:r>
      <w:commentRangeStart w:id="6373"/>
      <w:r w:rsidR="009E2064" w:rsidRPr="00BA156B">
        <w:t>pensar</w:t>
      </w:r>
      <w:ins w:id="6374" w:author="Regina Casanova" w:date="2018-07-07T13:33:00Z">
        <w:r w:rsidR="00DE4F52">
          <w:t>a</w:t>
        </w:r>
      </w:ins>
      <w:del w:id="6375" w:author="Regina Casanova" w:date="2018-07-07T13:33:00Z">
        <w:r w:rsidR="009E2064" w:rsidRPr="00BA156B" w:rsidDel="00DE4F52">
          <w:delText>á</w:delText>
        </w:r>
      </w:del>
      <w:r w:rsidR="009E2064" w:rsidRPr="00BA156B">
        <w:t>n</w:t>
      </w:r>
      <w:commentRangeEnd w:id="6373"/>
      <w:r w:rsidR="00F916E3">
        <w:rPr>
          <w:rStyle w:val="Refdecomentario"/>
          <w:rFonts w:cstheme="minorBidi"/>
          <w:lang w:val="es-ES_tradnl"/>
        </w:rPr>
        <w:commentReference w:id="6373"/>
      </w:r>
      <w:r w:rsidR="009E2064" w:rsidRPr="00BA156B">
        <w:t xml:space="preserve"> que los gestores no apreciaban la riqueza de la información de los reclamos y que los gestores pensaran lo mismo de los prestadores de salud. </w:t>
      </w:r>
      <w:r w:rsidRPr="006D06B4">
        <w:t xml:space="preserve">Esto </w:t>
      </w:r>
      <w:r w:rsidR="00390CF8" w:rsidRPr="006D06B4">
        <w:t>puede deberse</w:t>
      </w:r>
      <w:r w:rsidR="0080563F" w:rsidRPr="006D06B4">
        <w:t xml:space="preserve"> a que como delegan la responsabilidad de soluci</w:t>
      </w:r>
      <w:r w:rsidR="006D06B4" w:rsidRPr="006D06B4">
        <w:t>ón de reclamos, dan como responsables de la poca atención brindada a los reclamos a otros y no se incluyen en dicha responsabilidad.</w:t>
      </w:r>
      <w:r w:rsidRPr="00BA156B">
        <w:t xml:space="preserve"> Todo </w:t>
      </w:r>
      <w:r w:rsidR="0079520C" w:rsidRPr="00BA156B">
        <w:t xml:space="preserve">el personal en el sector salud (incluyendo </w:t>
      </w:r>
      <w:r w:rsidR="0079520C" w:rsidRPr="00BA156B">
        <w:lastRenderedPageBreak/>
        <w:t xml:space="preserve">personal de SUSALUD) debe ser capacitado sobre la importancia de los reclamos para poder lograr que el </w:t>
      </w:r>
      <w:del w:id="6376" w:author="Regina Casanova" w:date="2018-06-18T17:53:00Z">
        <w:r w:rsidR="0079520C" w:rsidRPr="00BA156B" w:rsidDel="00E94926">
          <w:delText xml:space="preserve">sistema </w:delText>
        </w:r>
      </w:del>
      <w:ins w:id="6377" w:author="Regina Casanova" w:date="2018-07-29T19:16:00Z">
        <w:r w:rsidR="00F95B03">
          <w:t>aplicativo informático</w:t>
        </w:r>
      </w:ins>
      <w:ins w:id="6378" w:author="Regina Casanova" w:date="2018-06-18T17:41:00Z">
        <w:r w:rsidR="00234025">
          <w:t xml:space="preserve"> </w:t>
        </w:r>
      </w:ins>
      <w:r w:rsidR="0079520C" w:rsidRPr="00BA156B">
        <w:t xml:space="preserve">recaude información valiosa que pueda traducirse en proyectos de mejora. Sin esta capacitación permanente, el </w:t>
      </w:r>
      <w:del w:id="6379" w:author="Regina Casanova" w:date="2018-06-18T17:53:00Z">
        <w:r w:rsidR="0079520C" w:rsidRPr="00BA156B" w:rsidDel="00E94926">
          <w:delText>sistema</w:delText>
        </w:r>
      </w:del>
      <w:ins w:id="6380" w:author="Regina Casanova" w:date="2018-07-29T19:16:00Z">
        <w:r w:rsidR="00F95B03">
          <w:t>aplicativo informático</w:t>
        </w:r>
      </w:ins>
      <w:r w:rsidR="0079520C" w:rsidRPr="00BA156B">
        <w:t xml:space="preserve"> no será capaz de recopilar información valiosa</w:t>
      </w:r>
      <w:r w:rsidR="00BD6E5F" w:rsidRPr="00BA156B">
        <w:t xml:space="preserve"> ya que </w:t>
      </w:r>
      <w:r w:rsidR="00E9793B" w:rsidRPr="00BA156B">
        <w:t xml:space="preserve">todos los actores necesitan estar de acuerdo </w:t>
      </w:r>
      <w:r w:rsidR="007A6AF7" w:rsidRPr="00BA156B">
        <w:t>con la importancia de los reclamos</w:t>
      </w:r>
      <w:r w:rsidR="0079520C" w:rsidRPr="00BA156B">
        <w:t>.</w:t>
      </w:r>
      <w:r w:rsidR="00BD6E5F" w:rsidRPr="00BA156B">
        <w:t xml:space="preserve"> Adicionalmente, resaltaron que para que </w:t>
      </w:r>
      <w:r w:rsidR="007A6AF7" w:rsidRPr="00BA156B">
        <w:t>esta herramienta necesitaría mucha difusión para que tenga éxito</w:t>
      </w:r>
      <w:r w:rsidR="00BD6E5F" w:rsidRPr="00BA156B">
        <w:t xml:space="preserve">. </w:t>
      </w:r>
    </w:p>
    <w:p w14:paraId="66C891D8" w14:textId="5850DCEC" w:rsidR="008C2660" w:rsidRPr="00842BF2" w:rsidRDefault="007A6AF7" w:rsidP="00842BF2">
      <w:pPr>
        <w:pStyle w:val="Texto"/>
      </w:pPr>
      <w:r w:rsidRPr="00BA156B">
        <w:t>Los gestores mencionaron problemas políticos</w:t>
      </w:r>
      <w:r w:rsidR="00041130" w:rsidRPr="00BA156B">
        <w:t xml:space="preserve"> que impiden la resolución rápida de los reclamos</w:t>
      </w:r>
      <w:r w:rsidRPr="00BA156B">
        <w:t>.</w:t>
      </w:r>
      <w:r w:rsidR="00041130" w:rsidRPr="00BA156B">
        <w:t xml:space="preserve"> </w:t>
      </w:r>
      <w:r w:rsidRPr="00BA156B">
        <w:t>E</w:t>
      </w:r>
      <w:r w:rsidR="00041130" w:rsidRPr="00BA156B">
        <w:t xml:space="preserve">xplicaron </w:t>
      </w:r>
      <w:r w:rsidR="0079520C" w:rsidRPr="00BA156B">
        <w:t xml:space="preserve">que </w:t>
      </w:r>
      <w:r w:rsidRPr="00BA156B">
        <w:t xml:space="preserve">esto ocurre porque </w:t>
      </w:r>
      <w:r w:rsidR="0079520C" w:rsidRPr="00BA156B">
        <w:t xml:space="preserve">no existe una forma de separar procesos </w:t>
      </w:r>
      <w:r w:rsidR="00CA0518" w:rsidRPr="00BA156B">
        <w:t>gubernamentales que implican salud y vidas humanas a procesos gubernamentales</w:t>
      </w:r>
      <w:r w:rsidR="0047785E" w:rsidRPr="00BA156B">
        <w:t xml:space="preserve"> </w:t>
      </w:r>
      <w:r w:rsidR="00CA0518" w:rsidRPr="00BA156B">
        <w:t xml:space="preserve"> relacionados a otros rubros en los que </w:t>
      </w:r>
      <w:ins w:id="6381" w:author="Luis Fernando Llanos Zavalaga" w:date="2018-07-10T16:35:00Z">
        <w:r w:rsidR="001829D5">
          <w:t xml:space="preserve">las </w:t>
        </w:r>
      </w:ins>
      <w:r w:rsidR="00CA0518" w:rsidRPr="00BA156B">
        <w:t>vidas humanas no corrieran peligro</w:t>
      </w:r>
      <w:r w:rsidRPr="00BA156B">
        <w:t xml:space="preserve"> </w:t>
      </w:r>
      <w:r w:rsidRPr="00BA156B">
        <w:fldChar w:fldCharType="begin" w:fldLock="1"/>
      </w:r>
      <w:r w:rsidR="00C126C6">
        <w:instrText>ADDIN CSL_CITATION {"citationItems":[{"id":"ITEM-1","itemData":{"abstract":"Jueves 10 de diciembre de 2015 / El Peruano Artículo 2.-Competencias en materia de contrataciones del Estado Las normas sobre contrataciones del Estado establecidas en la Ley y el presente Reglamento son de ámbito nacional, siendo competencia exclusiva del Ministerio de Economía y Finanzas el diseño de políticas sobre dicha materia y su regulación. Es nulo de pleno derecho cualquier disposición o acto que se emita en contravención de lo dispuesto en el párrafo anterior. Artículo 3.-De las otras organizaciones Las organizaciones creadas conforme al ordenamiento jurídico nacional, así como los órganos desconcentrados de las Entidades pueden realizar contrataciones, siempre que estos cuenten con capacidad para gestionar sus contrataciones, conforme a sus normas autoritativas. Artículo 4.-Organización de la Entidad para las contrataciones Cada Entidad identifica en su Reglamento de Organización y Funciones u otros documentos de organización y/o gestión al órgano encargado de las contrataciones, de acuerdo con lo que establece el presente Reglamento. El órgano encargado de las contrataciones tiene como función la gestión administrativa del contrato, que involucra el trámite de perfeccionamiento, aplicación de penalidades, procedimiento de pago en lo que corresponda, entre otras actividades de índole administrativo; siendo que la supervisión de la ejecución del contrato le compete al área usuaria o al órgano al que se le haya asignado tal función. Los servidores del órgano encargado de las contrataciones de la Entidad que, en razón de sus funciones intervienen directamente en alguna de las fases de la contratación, deben ser profesionales y/o técnicos certificados de acuerdo a los niveles y perfiles establecidos por el OSCE. Mediante directivas el OSCE establece las estrategias, los procedimientos y requisitos para la certificación, así como para la acreditación de las instituciones o empresas con la finalidad de que estas capaciten a los operadores en aspectos vinculados con las contrataciones del Estado.","author":[{"dropping-particle":"","family":"Peruano","given":"","non-dropping-particle":"El","parse-names":false,"suffix":""}],"id":"ITEM-1","issued":{"date-parts":[["0"]]},"title":"Ley 30225 - Ley de Contrataciones del Estado","type":"article-journal"},"uris":["http://www.mendeley.com/documents/?uuid=1a9b8577-7ec6-3f5b-927f-55ffc002fcee"]}],"mendeley":{"formattedCitation":"(61)","plainTextFormattedCitation":"(61)","previouslyFormattedCitation":"(60)"},"properties":{"noteIndex":0},"schema":"https://github.com/citation-style-language/schema/raw/master/csl-citation.json"}</w:instrText>
      </w:r>
      <w:r w:rsidRPr="00BA156B">
        <w:fldChar w:fldCharType="separate"/>
      </w:r>
      <w:r w:rsidR="00C126C6" w:rsidRPr="00C126C6">
        <w:rPr>
          <w:noProof/>
        </w:rPr>
        <w:t>(61)</w:t>
      </w:r>
      <w:r w:rsidRPr="00BA156B">
        <w:fldChar w:fldCharType="end"/>
      </w:r>
      <w:r w:rsidR="00CA0518" w:rsidRPr="00BA156B">
        <w:t>. Resulta curioso que existiendo entes gubernamentales que tienen como propósito velar por la</w:t>
      </w:r>
      <w:r w:rsidR="00BD6E5F" w:rsidRPr="00BA156B">
        <w:t xml:space="preserve"> atención en</w:t>
      </w:r>
      <w:r w:rsidR="00CA0518" w:rsidRPr="00BA156B">
        <w:t xml:space="preserve"> salud de los ciudadanos, no hayan </w:t>
      </w:r>
      <w:r w:rsidRPr="00BA156B">
        <w:t xml:space="preserve">buscado </w:t>
      </w:r>
      <w:r w:rsidR="00CA0518" w:rsidRPr="00BA156B">
        <w:t xml:space="preserve">que se realice </w:t>
      </w:r>
      <w:r w:rsidRPr="00BA156B">
        <w:t>esta</w:t>
      </w:r>
      <w:r w:rsidR="00CA0518" w:rsidRPr="00BA156B">
        <w:t xml:space="preserve"> diferenciación </w:t>
      </w:r>
      <w:r w:rsidRPr="00BA156B">
        <w:t xml:space="preserve">que </w:t>
      </w:r>
      <w:r w:rsidR="00CA0518" w:rsidRPr="00BA156B">
        <w:t xml:space="preserve">podría </w:t>
      </w:r>
      <w:r w:rsidRPr="00BA156B">
        <w:t>ser clave</w:t>
      </w:r>
      <w:r w:rsidR="00CA0518" w:rsidRPr="00BA156B">
        <w:t xml:space="preserve"> para la resolución de los problemas repetitivos</w:t>
      </w:r>
      <w:r w:rsidRPr="00BA156B">
        <w:t xml:space="preserve"> en IPRESS</w:t>
      </w:r>
      <w:r w:rsidR="00CA0518" w:rsidRPr="00BA156B">
        <w:t>.</w:t>
      </w:r>
      <w:r w:rsidR="00BD6E5F" w:rsidRPr="00BA156B">
        <w:t xml:space="preserve"> </w:t>
      </w:r>
      <w:r w:rsidR="0033516A" w:rsidRPr="00BA156B">
        <w:t xml:space="preserve">Si SUSALUD sirviera como mediador entre las IPRESS y el Gobierno del Perú para la creación de procesos gubernamentales exclusivos </w:t>
      </w:r>
      <w:r w:rsidR="00D50D9B" w:rsidRPr="00BA156B">
        <w:t>para el sector salud, se podrían eliminar los problemas políticos mencionados por los gestores y mejoraría la capacidad resolutiva de las IPRESS.</w:t>
      </w:r>
    </w:p>
    <w:p w14:paraId="26B8D53C" w14:textId="38955FF0" w:rsidR="00AF0EF7" w:rsidRPr="00842BF2" w:rsidRDefault="00D50D9B" w:rsidP="00842BF2">
      <w:pPr>
        <w:pStyle w:val="Texto"/>
      </w:pPr>
      <w:r w:rsidRPr="00BA156B">
        <w:t>Los</w:t>
      </w:r>
      <w:r w:rsidR="00B10C57" w:rsidRPr="00BA156B">
        <w:t xml:space="preserve"> entrevistados detallaron que hay una gran falta de comunicación entre ciudadano e </w:t>
      </w:r>
      <w:r w:rsidR="00465CE9" w:rsidRPr="00BA156B">
        <w:t>IPRESS,</w:t>
      </w:r>
      <w:r w:rsidR="00B10C57" w:rsidRPr="00BA156B">
        <w:t xml:space="preserve"> pero </w:t>
      </w:r>
      <w:r w:rsidRPr="00BA156B">
        <w:t>dejaron de lado</w:t>
      </w:r>
      <w:r w:rsidR="00B10C57" w:rsidRPr="00BA156B">
        <w:t xml:space="preserve"> la importancia de la comunicación ent</w:t>
      </w:r>
      <w:r w:rsidR="00D00DDC">
        <w:t>r</w:t>
      </w:r>
      <w:r w:rsidR="00B10C57" w:rsidRPr="00BA156B">
        <w:t>e SUSALUD e IPRESS. Esta comuni</w:t>
      </w:r>
      <w:r w:rsidR="008C2660" w:rsidRPr="00BA156B">
        <w:t xml:space="preserve">cación debería </w:t>
      </w:r>
      <w:r w:rsidR="006D06B4" w:rsidRPr="00BA156B">
        <w:t>permitirle</w:t>
      </w:r>
      <w:r w:rsidR="008C2660" w:rsidRPr="00BA156B">
        <w:t xml:space="preserve"> al personal de las IPRESS</w:t>
      </w:r>
      <w:r w:rsidRPr="00BA156B">
        <w:t xml:space="preserve"> también</w:t>
      </w:r>
      <w:r w:rsidR="008C2660" w:rsidRPr="00BA156B">
        <w:t xml:space="preserve"> comunicar</w:t>
      </w:r>
      <w:r w:rsidR="00B10C57" w:rsidRPr="00BA156B">
        <w:t xml:space="preserve"> sus dificultades, limitaciones y problemas para </w:t>
      </w:r>
      <w:r w:rsidR="00B10C57" w:rsidRPr="00BA156B">
        <w:lastRenderedPageBreak/>
        <w:t>ayudarlas a mejorar</w:t>
      </w:r>
      <w:r w:rsidRPr="00BA156B">
        <w:t>. Sin embargo, esto no ocurre y</w:t>
      </w:r>
      <w:r w:rsidR="00F24B87" w:rsidRPr="00BA156B">
        <w:t xml:space="preserve"> se ve reflejado en que los </w:t>
      </w:r>
      <w:r w:rsidR="00465CE9" w:rsidRPr="00160297">
        <w:t>Tótems</w:t>
      </w:r>
      <w:r w:rsidR="00F24B87" w:rsidRPr="00BA156B">
        <w:t xml:space="preserve"> </w:t>
      </w:r>
      <w:r w:rsidRPr="00BA156B">
        <w:t>desarrollados por SUSALUD</w:t>
      </w:r>
      <w:r w:rsidR="00F24B87" w:rsidRPr="00BA156B">
        <w:t xml:space="preserve"> solo permiten </w:t>
      </w:r>
      <w:r w:rsidRPr="00BA156B">
        <w:t>recabar problemas de</w:t>
      </w:r>
      <w:r w:rsidR="00F24B87" w:rsidRPr="00BA156B">
        <w:t xml:space="preserve"> los ciudadanos</w:t>
      </w:r>
      <w:r w:rsidRPr="00BA156B">
        <w:t xml:space="preserve"> cuando los prestadores de salud también pueden presentar dificultades y opiniones igual de valiosas que las de los ciudadanos </w:t>
      </w:r>
      <w:r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Pr="00BA156B">
        <w:fldChar w:fldCharType="separate"/>
      </w:r>
      <w:r w:rsidRPr="00BA156B">
        <w:rPr>
          <w:noProof/>
        </w:rPr>
        <w:t>(1)</w:t>
      </w:r>
      <w:r w:rsidRPr="00BA156B">
        <w:fldChar w:fldCharType="end"/>
      </w:r>
      <w:r w:rsidRPr="00BA156B">
        <w:t xml:space="preserve">. </w:t>
      </w:r>
    </w:p>
    <w:p w14:paraId="74C974A1" w14:textId="62363461" w:rsidR="008B12E6" w:rsidRPr="00842BF2" w:rsidRDefault="00685D5D" w:rsidP="00842BF2">
      <w:pPr>
        <w:pStyle w:val="Texto"/>
      </w:pPr>
      <w:r w:rsidRPr="00BA156B">
        <w:t>Algo</w:t>
      </w:r>
      <w:r w:rsidR="00AF0EF7" w:rsidRPr="00BA156B">
        <w:t xml:space="preserve"> en que los gestores de IPRESS y personal de SUSALUD estuvieron de acuerdo es en que se debe educar a los ciudadanos sobre sus derechos en salud y que es lo que deben esperar </w:t>
      </w:r>
      <w:r w:rsidR="00C66894" w:rsidRPr="00BA156B">
        <w:t>de</w:t>
      </w:r>
      <w:r w:rsidR="002358C4" w:rsidRPr="00BA156B">
        <w:t xml:space="preserve"> su</w:t>
      </w:r>
      <w:r w:rsidR="00C66894" w:rsidRPr="00BA156B">
        <w:t xml:space="preserve"> servicio de salud</w:t>
      </w:r>
      <w:r w:rsidR="002358C4" w:rsidRPr="00BA156B">
        <w:t>,</w:t>
      </w:r>
      <w:r w:rsidR="00041130" w:rsidRPr="00BA156B">
        <w:t xml:space="preserve"> ya que </w:t>
      </w:r>
      <w:r w:rsidR="007175A3" w:rsidRPr="00BA156B">
        <w:t xml:space="preserve">el principal motivo </w:t>
      </w:r>
      <w:r w:rsidR="00041130" w:rsidRPr="00BA156B">
        <w:t>de reclamos es por falta de información</w:t>
      </w:r>
      <w:r w:rsidRPr="00BA156B">
        <w:t xml:space="preserve"> </w:t>
      </w:r>
      <w:r w:rsidR="00EC2BAF"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00EC2BAF" w:rsidRPr="00BA156B">
        <w:fldChar w:fldCharType="separate"/>
      </w:r>
      <w:r w:rsidR="00C126C6" w:rsidRPr="00C126C6">
        <w:rPr>
          <w:noProof/>
        </w:rPr>
        <w:t>(58)</w:t>
      </w:r>
      <w:r w:rsidR="00EC2BAF" w:rsidRPr="00BA156B">
        <w:fldChar w:fldCharType="end"/>
      </w:r>
      <w:r w:rsidR="00C66894" w:rsidRPr="00BA156B">
        <w:t xml:space="preserve">. </w:t>
      </w:r>
      <w:r w:rsidR="007175A3" w:rsidRPr="00BA156B">
        <w:t>S</w:t>
      </w:r>
      <w:r w:rsidR="00C66894" w:rsidRPr="00BA156B">
        <w:t xml:space="preserve">i los ciudadanos </w:t>
      </w:r>
      <w:r w:rsidR="007175A3" w:rsidRPr="00BA156B">
        <w:t>conocieran esta información</w:t>
      </w:r>
      <w:r w:rsidR="00C66894" w:rsidRPr="00BA156B">
        <w:t xml:space="preserve">, la cantidad de reclamos sería menor y mejoraría la satisfacción de ellos. </w:t>
      </w:r>
      <w:r w:rsidR="008B12E6" w:rsidRPr="00BA156B">
        <w:t xml:space="preserve">Revisando la actual normativa, se especifica que las IPRESS deben promocionar de </w:t>
      </w:r>
      <w:r w:rsidR="007175A3" w:rsidRPr="00BA156B">
        <w:t>manera</w:t>
      </w:r>
      <w:r w:rsidR="008B12E6" w:rsidRPr="00BA156B">
        <w:t xml:space="preserve"> obligatoria los derechos en salud de los ciudadanos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8B12E6" w:rsidRPr="00BA156B">
        <w:rPr>
          <w:noProof/>
        </w:rPr>
        <w:t>(12)</w:t>
      </w:r>
      <w:r w:rsidR="00EC2BAF" w:rsidRPr="00BA156B">
        <w:fldChar w:fldCharType="end"/>
      </w:r>
      <w:r w:rsidR="008B12E6" w:rsidRPr="00BA156B">
        <w:t xml:space="preserve"> y se verificó que esto se viene cumpliendo en varias IPRESS en las entradas y/o cerca de sus PAUS. </w:t>
      </w:r>
      <w:r w:rsidR="007175A3" w:rsidRPr="00BA156B">
        <w:t xml:space="preserve">El motivo por el cual los ciudadanos aun así desconocen esta información puede deberse a que </w:t>
      </w:r>
      <w:r w:rsidR="008B12E6" w:rsidRPr="00BA156B">
        <w:t xml:space="preserve">no están siendo </w:t>
      </w:r>
      <w:r w:rsidR="007175A3" w:rsidRPr="00BA156B">
        <w:t xml:space="preserve">correcta o </w:t>
      </w:r>
      <w:r w:rsidR="008B12E6" w:rsidRPr="00BA156B">
        <w:t>suficiente</w:t>
      </w:r>
      <w:r w:rsidR="007175A3" w:rsidRPr="00BA156B">
        <w:t>mente</w:t>
      </w:r>
      <w:r w:rsidR="008B12E6" w:rsidRPr="00BA156B">
        <w:t xml:space="preserve"> difundidos</w:t>
      </w:r>
      <w:r w:rsidR="007175A3" w:rsidRPr="00BA156B">
        <w:t>. Ello urge a</w:t>
      </w:r>
      <w:r w:rsidR="008B12E6" w:rsidRPr="00BA156B">
        <w:t xml:space="preserve"> instancias mayores como el MINSA </w:t>
      </w:r>
      <w:r w:rsidR="007175A3" w:rsidRPr="00BA156B">
        <w:t>a</w:t>
      </w:r>
      <w:r w:rsidR="008B12E6" w:rsidRPr="00BA156B">
        <w:t xml:space="preserve"> realizar campañas para poder lograr que los ciudadanos conozcan sus derechos y </w:t>
      </w:r>
      <w:r w:rsidR="007175A3" w:rsidRPr="00BA156B">
        <w:t>que con ello, la tasa de reclamos disminuiría</w:t>
      </w:r>
      <w:r w:rsidR="008B12E6" w:rsidRPr="00BA156B">
        <w:t>.</w:t>
      </w:r>
    </w:p>
    <w:p w14:paraId="7173A038" w14:textId="1791F5C7" w:rsidR="00DC430F" w:rsidRPr="00842BF2" w:rsidRDefault="007175A3" w:rsidP="00842BF2">
      <w:pPr>
        <w:pStyle w:val="Texto"/>
      </w:pPr>
      <w:r w:rsidRPr="00BA156B">
        <w:t>En el tema de educación sobre los reclamos de los ciudadanos, los gestores</w:t>
      </w:r>
      <w:r w:rsidR="00273A24" w:rsidRPr="00BA156B">
        <w:t xml:space="preserve"> dijeron que tenían problemas ya que varios ciudadanos presentan quejas en IPRESS </w:t>
      </w:r>
      <w:r w:rsidRPr="00BA156B">
        <w:t>a la</w:t>
      </w:r>
      <w:r w:rsidR="006D06B4">
        <w:t>s que no corresponde el reclamo</w:t>
      </w:r>
      <w:r w:rsidRPr="00BA156B">
        <w:t xml:space="preserve"> mientras </w:t>
      </w:r>
      <w:r w:rsidR="00AF4806" w:rsidRPr="00BA156B">
        <w:t xml:space="preserve">otros ciudadanos presentan quejas reiterativas debido a que </w:t>
      </w:r>
      <w:r w:rsidRPr="00BA156B">
        <w:t>la solución dada no es exactamente la esperada</w:t>
      </w:r>
      <w:r w:rsidR="00AF4806" w:rsidRPr="00BA156B">
        <w:t>. E</w:t>
      </w:r>
      <w:r w:rsidR="003F193F" w:rsidRPr="00BA156B">
        <w:t>sto</w:t>
      </w:r>
      <w:r w:rsidR="00273A24" w:rsidRPr="00BA156B">
        <w:t xml:space="preserve"> </w:t>
      </w:r>
      <w:r w:rsidRPr="00BA156B">
        <w:t xml:space="preserve">obstaculiza la información que llega a los </w:t>
      </w:r>
      <w:r w:rsidR="00273A24" w:rsidRPr="00BA156B">
        <w:t xml:space="preserve">gestores debido a que </w:t>
      </w:r>
      <w:r w:rsidRPr="00BA156B">
        <w:t>es</w:t>
      </w:r>
      <w:r w:rsidR="00AF4806" w:rsidRPr="00BA156B">
        <w:t xml:space="preserve"> </w:t>
      </w:r>
      <w:r w:rsidR="00041130" w:rsidRPr="00BA156B">
        <w:t xml:space="preserve">poco </w:t>
      </w:r>
      <w:r w:rsidR="003F193F" w:rsidRPr="00BA156B">
        <w:t>útil</w:t>
      </w:r>
      <w:r w:rsidR="00AF4806" w:rsidRPr="00BA156B">
        <w:t xml:space="preserve"> o </w:t>
      </w:r>
      <w:r w:rsidRPr="00BA156B">
        <w:t>repetitiva</w:t>
      </w:r>
      <w:r w:rsidR="00AF4806" w:rsidRPr="00BA156B">
        <w:t xml:space="preserve">. </w:t>
      </w:r>
      <w:r w:rsidR="00273A24" w:rsidRPr="00BA156B">
        <w:t xml:space="preserve">Esto demuestra que </w:t>
      </w:r>
      <w:r w:rsidR="00AF4806" w:rsidRPr="00BA156B">
        <w:t>la educación a ciudadanos sobre</w:t>
      </w:r>
      <w:r w:rsidRPr="00BA156B">
        <w:t xml:space="preserve"> la importancia de </w:t>
      </w:r>
      <w:r w:rsidRPr="00BA156B">
        <w:lastRenderedPageBreak/>
        <w:t>reclamos prudentes y certeros es</w:t>
      </w:r>
      <w:r w:rsidR="00AF4806" w:rsidRPr="00BA156B">
        <w:t xml:space="preserve"> prioridad, ya que para poder</w:t>
      </w:r>
      <w:r w:rsidRPr="00BA156B">
        <w:t xml:space="preserve"> identificar donde se necesitan mejoras</w:t>
      </w:r>
      <w:r w:rsidR="00AF4806" w:rsidRPr="00BA156B">
        <w:t xml:space="preserve"> se necesita información</w:t>
      </w:r>
      <w:r w:rsidRPr="00BA156B">
        <w:t xml:space="preserve"> precisa</w:t>
      </w:r>
      <w:r w:rsidR="00DC430F" w:rsidRPr="00BA156B">
        <w:t>.</w:t>
      </w:r>
    </w:p>
    <w:p w14:paraId="6F404542" w14:textId="639B5FFB" w:rsidR="005260E1" w:rsidRPr="00842BF2" w:rsidRDefault="00DC430F" w:rsidP="00842BF2">
      <w:pPr>
        <w:pStyle w:val="Texto"/>
      </w:pPr>
      <w:r w:rsidRPr="00BA156B">
        <w:t xml:space="preserve">Algunos gestores, especialmente en establecimientos pequeños de salud, mencionaron que podría </w:t>
      </w:r>
      <w:r w:rsidR="00643D85" w:rsidRPr="00BA156B">
        <w:t xml:space="preserve">plantearse alguna forma de reclamo anónimo. </w:t>
      </w:r>
      <w:r w:rsidR="0073714E" w:rsidRPr="00BA156B">
        <w:t xml:space="preserve">Esto no es posible debido a que actualmente la normativa exige una identificación de la persona reclamante </w:t>
      </w:r>
      <w:r w:rsidR="0073714E"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73714E" w:rsidRPr="00BA156B">
        <w:fldChar w:fldCharType="separate"/>
      </w:r>
      <w:r w:rsidR="0073714E" w:rsidRPr="00BA156B">
        <w:rPr>
          <w:noProof/>
        </w:rPr>
        <w:t>(12)</w:t>
      </w:r>
      <w:r w:rsidR="0073714E" w:rsidRPr="00BA156B">
        <w:fldChar w:fldCharType="end"/>
      </w:r>
      <w:r w:rsidR="0073714E" w:rsidRPr="00BA156B">
        <w:t xml:space="preserve">. </w:t>
      </w:r>
      <w:r w:rsidR="00D166EA" w:rsidRPr="00BA156B">
        <w:t xml:space="preserve">Sin embargo, </w:t>
      </w:r>
      <w:r w:rsidR="00643D85" w:rsidRPr="00BA156B">
        <w:t>ninguno de los ciudadanos</w:t>
      </w:r>
      <w:r w:rsidR="00D166EA" w:rsidRPr="00BA156B">
        <w:t xml:space="preserve"> lo</w:t>
      </w:r>
      <w:r w:rsidR="00643D85" w:rsidRPr="00BA156B">
        <w:t xml:space="preserve"> </w:t>
      </w:r>
      <w:r w:rsidR="00D166EA" w:rsidRPr="00BA156B">
        <w:t>menciono</w:t>
      </w:r>
      <w:r w:rsidR="00643D85" w:rsidRPr="00BA156B">
        <w:t xml:space="preserve">, esto puede </w:t>
      </w:r>
      <w:r w:rsidR="002D4AA2" w:rsidRPr="00BA156B">
        <w:t>deberse</w:t>
      </w:r>
      <w:r w:rsidR="00643D85" w:rsidRPr="00BA156B">
        <w:t xml:space="preserve"> a que los ciudadanos entrevistados </w:t>
      </w:r>
      <w:r w:rsidR="00D166EA" w:rsidRPr="00BA156B">
        <w:t>fueron encontrados en</w:t>
      </w:r>
      <w:r w:rsidR="00643D85" w:rsidRPr="00BA156B">
        <w:t xml:space="preserve"> establecimientos de salud </w:t>
      </w:r>
      <w:r w:rsidR="00465CE9" w:rsidRPr="00BA156B">
        <w:t>grandes,</w:t>
      </w:r>
      <w:r w:rsidR="00643D85" w:rsidRPr="00BA156B">
        <w:t xml:space="preserve"> pero </w:t>
      </w:r>
      <w:r w:rsidR="00D166EA" w:rsidRPr="00BA156B">
        <w:t xml:space="preserve">también podría deberse a </w:t>
      </w:r>
      <w:r w:rsidR="00643D85" w:rsidRPr="00BA156B">
        <w:t xml:space="preserve">que no existe temor a manifestarse y expresar su punto de vista cuando sus expectativas no están siendo cumplidas. </w:t>
      </w:r>
      <w:r w:rsidR="00D166EA" w:rsidRPr="00BA156B">
        <w:t>Esta identificación es pr</w:t>
      </w:r>
      <w:r w:rsidR="00643D85" w:rsidRPr="00BA156B">
        <w:t xml:space="preserve">eferible </w:t>
      </w:r>
      <w:r w:rsidR="00465CE9" w:rsidRPr="00BA156B">
        <w:t>ya que,</w:t>
      </w:r>
      <w:r w:rsidR="00643D85" w:rsidRPr="00BA156B">
        <w:t xml:space="preserve"> sin </w:t>
      </w:r>
      <w:r w:rsidR="00D166EA" w:rsidRPr="00BA156B">
        <w:t>ella</w:t>
      </w:r>
      <w:r w:rsidR="00643D85" w:rsidRPr="00BA156B">
        <w:t xml:space="preserve">, </w:t>
      </w:r>
      <w:r w:rsidR="00D166EA" w:rsidRPr="00BA156B">
        <w:t>se dificulta el proceso de investigación realizado por las IPRESS</w:t>
      </w:r>
      <w:r w:rsidR="0084473B" w:rsidRPr="00BA156B">
        <w:t>.</w:t>
      </w:r>
    </w:p>
    <w:p w14:paraId="1FDD34E0" w14:textId="6874007E" w:rsidR="008D4A58" w:rsidRPr="00842BF2" w:rsidRDefault="00CC7060" w:rsidP="00842BF2">
      <w:pPr>
        <w:pStyle w:val="Texto"/>
      </w:pPr>
      <w:r w:rsidRPr="00BA156B">
        <w:t xml:space="preserve">Resulta curioso que cuando se preguntó a los ciudadanos sobre cuál es el procedimiento que realizarían si es que quisieran presentar </w:t>
      </w:r>
      <w:r w:rsidR="00465CE9" w:rsidRPr="00BA156B">
        <w:t>un reclamo</w:t>
      </w:r>
      <w:r w:rsidRPr="00BA156B">
        <w:t>, todos hayan contestado diferente y ninguno mencionara la PAUS. Esto puede deberse a</w:t>
      </w:r>
      <w:r w:rsidR="002D4AA2" w:rsidRPr="00BA156B">
        <w:t xml:space="preserve"> una</w:t>
      </w:r>
      <w:r w:rsidRPr="00BA156B">
        <w:t xml:space="preserve"> mala señalización por parte de las IPRESS o de la falta de información sobre </w:t>
      </w:r>
      <w:r w:rsidR="000C06DC" w:rsidRPr="00BA156B">
        <w:t>cuáles</w:t>
      </w:r>
      <w:r w:rsidRPr="00BA156B">
        <w:t xml:space="preserve"> son las competencias de la </w:t>
      </w:r>
      <w:r w:rsidR="00465CE9" w:rsidRPr="00BA156B">
        <w:t>PAUS,</w:t>
      </w:r>
      <w:r w:rsidR="002D4AA2" w:rsidRPr="00BA156B">
        <w:t xml:space="preserve"> pero significa que los ciudad</w:t>
      </w:r>
      <w:r w:rsidR="00D00DDC">
        <w:t>anos no saben de qué, cómo ni dó</w:t>
      </w:r>
      <w:r w:rsidR="002D4AA2" w:rsidRPr="00BA156B">
        <w:t>nde reclamar</w:t>
      </w:r>
      <w:r w:rsidRPr="00BA156B">
        <w:t>. Durante las investigaciones</w:t>
      </w:r>
      <w:r w:rsidR="000C06DC" w:rsidRPr="00BA156B">
        <w:t xml:space="preserve"> de este proyecto se visitaron 3 PAUS, </w:t>
      </w:r>
      <w:r w:rsidR="002D4AA2" w:rsidRPr="00BA156B">
        <w:t>todas en un establecimiento</w:t>
      </w:r>
      <w:r w:rsidR="000C06DC" w:rsidRPr="00BA156B">
        <w:t xml:space="preserve"> nivel 3 y en todas las visitas se vio muy poca afluencia de </w:t>
      </w:r>
      <w:r w:rsidR="002D4AA2" w:rsidRPr="00BA156B">
        <w:t>público a pesar de contar con</w:t>
      </w:r>
      <w:r w:rsidR="000C06DC" w:rsidRPr="00BA156B">
        <w:t xml:space="preserve"> bastante </w:t>
      </w:r>
      <w:r w:rsidR="00274BA7" w:rsidRPr="00BA156B">
        <w:t>señalizaci</w:t>
      </w:r>
      <w:r w:rsidR="0053701A" w:rsidRPr="00BA156B">
        <w:t xml:space="preserve">ón sobre </w:t>
      </w:r>
      <w:r w:rsidR="002D4AA2" w:rsidRPr="00BA156B">
        <w:t xml:space="preserve">su ubicación y </w:t>
      </w:r>
      <w:r w:rsidR="0053701A" w:rsidRPr="00BA156B">
        <w:t xml:space="preserve">los derechos en salud del ciudadano. </w:t>
      </w:r>
      <w:r w:rsidR="002D4AA2" w:rsidRPr="00BA156B">
        <w:t>Este problema muestra que se necesita una reestructuración en todo el proceso de gestión de reclamos ya que se puede ver fácilmente que el actual proceso, no se encuentra optimizado.</w:t>
      </w:r>
      <w:r w:rsidR="00373201" w:rsidRPr="00BA156B">
        <w:t xml:space="preserve"> </w:t>
      </w:r>
    </w:p>
    <w:p w14:paraId="5D0D1542" w14:textId="7A28A708" w:rsidR="00250481" w:rsidRPr="00862EA1" w:rsidRDefault="002D4AA2" w:rsidP="00862EA1">
      <w:pPr>
        <w:pStyle w:val="Texto"/>
      </w:pPr>
      <w:r w:rsidRPr="00BA156B">
        <w:lastRenderedPageBreak/>
        <w:t>Finalmente, la</w:t>
      </w:r>
      <w:r w:rsidR="008D4A58" w:rsidRPr="00BA156B">
        <w:t xml:space="preserve"> mayor preocupación </w:t>
      </w:r>
      <w:r w:rsidRPr="00BA156B">
        <w:t>de</w:t>
      </w:r>
      <w:r w:rsidR="008D4A58" w:rsidRPr="00BA156B">
        <w:t xml:space="preserve"> los ciudadanos es </w:t>
      </w:r>
      <w:r w:rsidRPr="00BA156B">
        <w:t xml:space="preserve">que sienten que, aunque se cuente con este </w:t>
      </w:r>
      <w:del w:id="6382" w:author="Regina Casanova" w:date="2018-06-18T17:53:00Z">
        <w:r w:rsidRPr="00BA156B" w:rsidDel="00E94926">
          <w:delText>sistema</w:delText>
        </w:r>
      </w:del>
      <w:ins w:id="6383" w:author="Regina Casanova" w:date="2018-07-29T19:16:00Z">
        <w:r w:rsidR="00F95B03">
          <w:t>aplicativo informático</w:t>
        </w:r>
      </w:ins>
      <w:r w:rsidRPr="00BA156B">
        <w:t xml:space="preserve">, </w:t>
      </w:r>
      <w:r w:rsidR="008D4A58" w:rsidRPr="00BA156B">
        <w:t>sus reclamos no será</w:t>
      </w:r>
      <w:r w:rsidR="00F404EB" w:rsidRPr="00BA156B">
        <w:t xml:space="preserve">n escuchados. Esto muestra que </w:t>
      </w:r>
      <w:r w:rsidR="009A5AA1" w:rsidRPr="00BA156B">
        <w:t xml:space="preserve">la brecha que existe entre los ciudadanos y las IPRESS es bastante grande y probablemente no </w:t>
      </w:r>
      <w:r w:rsidR="00804D49" w:rsidRPr="00BA156B">
        <w:t>está</w:t>
      </w:r>
      <w:r w:rsidR="009A5AA1" w:rsidRPr="00BA156B">
        <w:t xml:space="preserve"> siendo trabajada correctamente para eliminarla. Los ciudadanos sienten que no son escuchados y que sus problemas y dificultades le son indiferentes a los prestadores de salud, esto hace que no se sientan cómodos para poder presentar sus reclamos </w:t>
      </w:r>
      <w:r w:rsidR="00465CE9" w:rsidRPr="00BA156B">
        <w:t>y,</w:t>
      </w:r>
      <w:r w:rsidR="009A5AA1" w:rsidRPr="00BA156B">
        <w:t xml:space="preserve"> por ende, no lo hagan. Esta herramienta no va a resultar de mucha utilidad si es que </w:t>
      </w:r>
      <w:r w:rsidRPr="00BA156B">
        <w:t>esta</w:t>
      </w:r>
      <w:r w:rsidR="00F26C15" w:rsidRPr="00BA156B">
        <w:t xml:space="preserve"> brecha </w:t>
      </w:r>
      <w:r w:rsidRPr="00BA156B">
        <w:t>no es correctamente abordada</w:t>
      </w:r>
      <w:r w:rsidR="00F26C15" w:rsidRPr="00BA156B">
        <w:t>.</w:t>
      </w:r>
    </w:p>
    <w:p w14:paraId="7F9C1ED5" w14:textId="77777777" w:rsidR="00C1603F" w:rsidRPr="00BA156B" w:rsidRDefault="00717F0C" w:rsidP="000635A6">
      <w:pPr>
        <w:pStyle w:val="Ttulo2"/>
        <w:rPr>
          <w:lang w:val="es-PE"/>
        </w:rPr>
      </w:pPr>
      <w:bookmarkStart w:id="6384" w:name="_Toc520655737"/>
      <w:r w:rsidRPr="00BA156B">
        <w:rPr>
          <w:lang w:val="es-PE"/>
        </w:rPr>
        <w:t>De los h</w:t>
      </w:r>
      <w:r w:rsidR="00C1603F" w:rsidRPr="00BA156B">
        <w:rPr>
          <w:lang w:val="es-PE"/>
        </w:rPr>
        <w:t>allazgos de la fase de p</w:t>
      </w:r>
      <w:r w:rsidR="009E2064" w:rsidRPr="00BA156B">
        <w:rPr>
          <w:lang w:val="es-PE"/>
        </w:rPr>
        <w:t>rueba</w:t>
      </w:r>
      <w:bookmarkEnd w:id="6384"/>
    </w:p>
    <w:p w14:paraId="79F09FCE" w14:textId="0C2AB94A" w:rsidR="008C4674" w:rsidRPr="00862EA1" w:rsidRDefault="00DC0C98" w:rsidP="00862EA1">
      <w:pPr>
        <w:pStyle w:val="Texto"/>
      </w:pPr>
      <w:r w:rsidRPr="00BA156B">
        <w:t xml:space="preserve">Ya que este prototipo fue creado siguiendo las tendencias de diseño junto con los principios heurísticos, la mayoría de elementos planteados resultaron útiles para </w:t>
      </w:r>
      <w:r w:rsidR="001E3A11" w:rsidRPr="00BA156B">
        <w:t>los usuarios testeados y no se encontraron cambios muy grandes para realizarse en el prototipo</w:t>
      </w:r>
      <w:r w:rsidRPr="00BA156B">
        <w:t>. Esto prueba de que la investigación de usuarios realiza</w:t>
      </w:r>
      <w:r w:rsidR="00D00DDC">
        <w:t>da en la primera etapa, recopiló</w:t>
      </w:r>
      <w:r w:rsidRPr="00BA156B">
        <w:t xml:space="preserve"> </w:t>
      </w:r>
      <w:r w:rsidR="001E3A11" w:rsidRPr="00BA156B">
        <w:t>correctamente las necesidades de lo</w:t>
      </w:r>
      <w:r w:rsidRPr="00BA156B">
        <w:t xml:space="preserve">s </w:t>
      </w:r>
      <w:r w:rsidR="001E3A11" w:rsidRPr="00BA156B">
        <w:t>usuarios</w:t>
      </w:r>
      <w:r w:rsidRPr="00BA156B">
        <w:t xml:space="preserve"> y </w:t>
      </w:r>
      <w:r w:rsidR="001E3A11" w:rsidRPr="00BA156B">
        <w:t xml:space="preserve">estos fueron adecuadamente plasmados en los requerimientos del </w:t>
      </w:r>
      <w:del w:id="6385" w:author="Regina Casanova" w:date="2018-06-18T17:53:00Z">
        <w:r w:rsidR="001E3A11" w:rsidRPr="00BA156B" w:rsidDel="00E94926">
          <w:delText>sistema</w:delText>
        </w:r>
      </w:del>
      <w:ins w:id="6386" w:author="Regina Casanova" w:date="2018-07-29T19:16:00Z">
        <w:r w:rsidR="00F95B03">
          <w:t>aplicativo informático</w:t>
        </w:r>
      </w:ins>
      <w:r w:rsidR="001E3A11" w:rsidRPr="00BA156B">
        <w:t>.</w:t>
      </w:r>
    </w:p>
    <w:p w14:paraId="00E6D147" w14:textId="4FBFD79B" w:rsidR="00CB765D" w:rsidRPr="00862EA1" w:rsidRDefault="00D00DDC" w:rsidP="00862EA1">
      <w:pPr>
        <w:pStyle w:val="Texto"/>
      </w:pPr>
      <w:r>
        <w:t>Cuando se les preguntó</w:t>
      </w:r>
      <w:r w:rsidR="001E3A11" w:rsidRPr="00BA156B">
        <w:t xml:space="preserve"> a los entrevistados sobre el término ‘Solicitudes’, se mostraron de acuerdo con nombrarlo de esta manera y no exclusivamente como ‘Reclamos’. </w:t>
      </w:r>
      <w:r w:rsidR="008C4674" w:rsidRPr="00BA156B">
        <w:t xml:space="preserve">Esto es importante </w:t>
      </w:r>
      <w:r w:rsidR="00465CE9" w:rsidRPr="00BA156B">
        <w:t>ya que,</w:t>
      </w:r>
      <w:r w:rsidR="008C4674" w:rsidRPr="00BA156B">
        <w:t xml:space="preserve"> si se desea mejorar la relación de comunicación entre ciudadanos e IPRESS, mostrar solo la parte negativa de las IPRESS no </w:t>
      </w:r>
      <w:r w:rsidR="001E3A11" w:rsidRPr="00BA156B">
        <w:t>ayudaría</w:t>
      </w:r>
      <w:r w:rsidR="008C4674" w:rsidRPr="00BA156B">
        <w:t xml:space="preserve">, </w:t>
      </w:r>
      <w:r w:rsidR="001E3A11" w:rsidRPr="00BA156B">
        <w:t>e incluso</w:t>
      </w:r>
      <w:r w:rsidR="008C4674" w:rsidRPr="00BA156B">
        <w:t xml:space="preserve"> podría</w:t>
      </w:r>
      <w:r w:rsidR="001E3A11" w:rsidRPr="00BA156B">
        <w:t xml:space="preserve"> prestarse a malas interpretaciones relacionándolo como un gran foro de reclamos donde no tiene participación la IPRESS</w:t>
      </w:r>
      <w:r w:rsidR="008C4674" w:rsidRPr="00BA156B">
        <w:t xml:space="preserve">. </w:t>
      </w:r>
    </w:p>
    <w:p w14:paraId="7713F073" w14:textId="2D509EDA" w:rsidR="00C1603F" w:rsidRDefault="00CB765D" w:rsidP="00862EA1">
      <w:pPr>
        <w:pStyle w:val="Texto"/>
        <w:rPr>
          <w:ins w:id="6387" w:author="Regina Casanova" w:date="2018-06-15T19:26:00Z"/>
        </w:rPr>
      </w:pPr>
      <w:r w:rsidRPr="00BA156B">
        <w:lastRenderedPageBreak/>
        <w:t xml:space="preserve">De los distintos estados que puede tener una solicitud, surgió la propuesta de incluir el estado ‘No Solucionable’. Incluir </w:t>
      </w:r>
      <w:r w:rsidR="00EA256A" w:rsidRPr="00BA156B">
        <w:t>dicho</w:t>
      </w:r>
      <w:r w:rsidRPr="00BA156B">
        <w:t xml:space="preserve"> estado no se presenta como una buena alternativa ya que, aunque existan solicitudes que no cuent</w:t>
      </w:r>
      <w:r w:rsidR="00EA256A" w:rsidRPr="00BA156B">
        <w:t xml:space="preserve">an con una forma inmediata de </w:t>
      </w:r>
      <w:r w:rsidRPr="00BA156B">
        <w:t xml:space="preserve">solución, </w:t>
      </w:r>
      <w:r w:rsidR="00EA256A" w:rsidRPr="00BA156B">
        <w:t xml:space="preserve">el nombre planteado podría perjudicar la imagen resolutiva que se intenta construir </w:t>
      </w:r>
      <w:r w:rsidR="00800377" w:rsidRPr="00BA156B">
        <w:t xml:space="preserve">a la IPRESS </w:t>
      </w:r>
      <w:r w:rsidR="00EA256A" w:rsidRPr="00BA156B">
        <w:t xml:space="preserve">con este </w:t>
      </w:r>
      <w:del w:id="6388" w:author="Regina Casanova" w:date="2018-06-18T17:53:00Z">
        <w:r w:rsidR="00EA256A" w:rsidRPr="00BA156B" w:rsidDel="00E94926">
          <w:delText>sistema</w:delText>
        </w:r>
      </w:del>
      <w:ins w:id="6389" w:author="Regina Casanova" w:date="2018-07-29T19:16:00Z">
        <w:r w:rsidR="00F95B03">
          <w:t>aplicativo informático</w:t>
        </w:r>
      </w:ins>
      <w:r w:rsidR="00800377" w:rsidRPr="00BA156B">
        <w:t>,</w:t>
      </w:r>
      <w:r w:rsidR="00EA256A" w:rsidRPr="00BA156B">
        <w:t xml:space="preserve"> porque da a entender que </w:t>
      </w:r>
      <w:r w:rsidRPr="00BA156B">
        <w:t xml:space="preserve">no es capaz de resolver los inconvenientes </w:t>
      </w:r>
      <w:r w:rsidR="00EA256A" w:rsidRPr="00BA156B">
        <w:t>ocurridos</w:t>
      </w:r>
      <w:r w:rsidRPr="00BA156B">
        <w:t xml:space="preserve">. </w:t>
      </w:r>
      <w:r w:rsidR="00800377" w:rsidRPr="00BA156B">
        <w:t xml:space="preserve">No sería necesaria la creación de este estado si es que se utilizara este </w:t>
      </w:r>
      <w:del w:id="6390" w:author="Regina Casanova" w:date="2018-06-18T17:53:00Z">
        <w:r w:rsidRPr="00BA156B" w:rsidDel="00E94926">
          <w:delText>sistema</w:delText>
        </w:r>
      </w:del>
      <w:ins w:id="6391" w:author="Regina Casanova" w:date="2018-07-29T19:16:00Z">
        <w:r w:rsidR="00F95B03">
          <w:t>aplicativo informático</w:t>
        </w:r>
      </w:ins>
      <w:r w:rsidRPr="00BA156B">
        <w:t xml:space="preserve"> </w:t>
      </w:r>
      <w:r w:rsidR="001E0F71" w:rsidRPr="00BA156B">
        <w:t xml:space="preserve">a nivel nacional para el manejo de los reclamos que involucren a </w:t>
      </w:r>
      <w:r w:rsidR="00800377" w:rsidRPr="00BA156B">
        <w:t xml:space="preserve">todas las </w:t>
      </w:r>
      <w:r w:rsidR="00D14C80" w:rsidRPr="00BA156B">
        <w:t xml:space="preserve">entidades públicas y </w:t>
      </w:r>
      <w:r w:rsidR="00800377" w:rsidRPr="00BA156B">
        <w:t>derivando correctamente los reclamos. Con esto</w:t>
      </w:r>
      <w:r w:rsidR="00D14C80" w:rsidRPr="00BA156B">
        <w:t xml:space="preserve">, la comunicación entre ciudadano y gobierno público se </w:t>
      </w:r>
      <w:r w:rsidR="008E130E" w:rsidRPr="00BA156B">
        <w:t>vería</w:t>
      </w:r>
      <w:r w:rsidR="00D14C80" w:rsidRPr="00BA156B">
        <w:t xml:space="preserve"> altamente beneficiado ya que</w:t>
      </w:r>
      <w:r w:rsidR="00800377" w:rsidRPr="00BA156B">
        <w:t xml:space="preserve"> permitiría ser una vía centralizada para el ingreso y monitoreo de los reclamos en entidades públicas</w:t>
      </w:r>
      <w:r w:rsidR="00D14C80" w:rsidRPr="00BA156B">
        <w:t>.</w:t>
      </w:r>
    </w:p>
    <w:p w14:paraId="6547883F" w14:textId="0EA9D16B" w:rsidR="008E7400" w:rsidRPr="00862EA1" w:rsidRDefault="008E7400">
      <w:pPr>
        <w:pStyle w:val="Ttulo2"/>
        <w:pPrChange w:id="6392" w:author="Regina Casanova" w:date="2018-06-15T19:26:00Z">
          <w:pPr>
            <w:pStyle w:val="Texto"/>
          </w:pPr>
        </w:pPrChange>
      </w:pPr>
      <w:bookmarkStart w:id="6393" w:name="_Toc520655738"/>
      <w:ins w:id="6394" w:author="Regina Casanova" w:date="2018-06-15T19:26:00Z">
        <w:r>
          <w:t>Limitaciones</w:t>
        </w:r>
      </w:ins>
      <w:bookmarkEnd w:id="6393"/>
    </w:p>
    <w:p w14:paraId="39417866" w14:textId="48D891FB" w:rsidR="00524A0A" w:rsidRDefault="008A445E" w:rsidP="00862EA1">
      <w:pPr>
        <w:pStyle w:val="Texto"/>
        <w:rPr>
          <w:ins w:id="6395" w:author="Regina Casanova" w:date="2018-06-18T12:21:00Z"/>
        </w:rPr>
      </w:pPr>
      <w:r w:rsidRPr="00BA156B">
        <w:t xml:space="preserve">Una de las grandes limitantes de este estudio </w:t>
      </w:r>
      <w:r w:rsidR="00800377" w:rsidRPr="00BA156B">
        <w:t>el número</w:t>
      </w:r>
      <w:r w:rsidRPr="00BA156B">
        <w:t xml:space="preserve"> de iteraciones </w:t>
      </w:r>
      <w:r w:rsidR="00800377" w:rsidRPr="00BA156B">
        <w:t xml:space="preserve">realizadas. </w:t>
      </w:r>
      <w:ins w:id="6396" w:author="Regina Casanova" w:date="2018-06-15T19:45:00Z">
        <w:r w:rsidR="004D0B2C">
          <w:t xml:space="preserve">Siendo lo ideal realizar iteraciones con un </w:t>
        </w:r>
      </w:ins>
      <w:ins w:id="6397" w:author="Regina Casanova" w:date="2018-06-15T19:46:00Z">
        <w:r w:rsidR="004D0B2C">
          <w:t>máximo</w:t>
        </w:r>
      </w:ins>
      <w:ins w:id="6398" w:author="Regina Casanova" w:date="2018-06-15T19:45:00Z">
        <w:r w:rsidR="004D0B2C">
          <w:t xml:space="preserve"> </w:t>
        </w:r>
      </w:ins>
      <w:ins w:id="6399" w:author="Regina Casanova" w:date="2018-06-15T19:46:00Z">
        <w:r w:rsidR="004D0B2C">
          <w:t xml:space="preserve">de 5 pruebas de usuarios,  se realizaron </w:t>
        </w:r>
      </w:ins>
      <w:ins w:id="6400" w:author="Regina Casanova" w:date="2018-06-15T20:02:00Z">
        <w:r w:rsidR="004D0B2C">
          <w:t xml:space="preserve">iteraciones con 3 </w:t>
        </w:r>
        <w:r w:rsidR="00806EEF">
          <w:t>usuarios para cada tipo de usuario evalu</w:t>
        </w:r>
      </w:ins>
      <w:ins w:id="6401" w:author="Regina Casanova" w:date="2018-06-15T20:03:00Z">
        <w:r w:rsidR="00806EEF">
          <w:t>a</w:t>
        </w:r>
      </w:ins>
      <w:ins w:id="6402" w:author="Regina Casanova" w:date="2018-06-15T20:02:00Z">
        <w:r w:rsidR="00806EEF">
          <w:t>do</w:t>
        </w:r>
      </w:ins>
      <w:ins w:id="6403" w:author="Regina Casanova" w:date="2018-06-15T20:05:00Z">
        <w:r w:rsidR="00806EEF">
          <w:t xml:space="preserve"> debido a poco tiempo que se contaba para realizar las pruebas. S</w:t>
        </w:r>
      </w:ins>
      <w:ins w:id="6404" w:author="Regina Casanova" w:date="2018-06-15T20:06:00Z">
        <w:r w:rsidR="00806EEF">
          <w:t>in embargo, iteraciones con 5 usuarios por cada tipo de usuario hubiera sido preferible para poder</w:t>
        </w:r>
      </w:ins>
      <w:ins w:id="6405" w:author="Regina Casanova" w:date="2018-06-15T20:02:00Z">
        <w:r w:rsidR="00806EEF">
          <w:t xml:space="preserve"> </w:t>
        </w:r>
      </w:ins>
      <w:ins w:id="6406" w:author="Regina Casanova" w:date="2018-06-15T20:07:00Z">
        <w:r w:rsidR="00806EEF">
          <w:t xml:space="preserve">refinar el prototipo. Adicionalmente, </w:t>
        </w:r>
      </w:ins>
      <w:del w:id="6407" w:author="Regina Casanova" w:date="2018-06-15T20:07:00Z">
        <w:r w:rsidR="00BE03A0" w:rsidRPr="00BA156B" w:rsidDel="00806EEF">
          <w:delText>I</w:delText>
        </w:r>
        <w:r w:rsidR="00472F37" w:rsidRPr="00BA156B" w:rsidDel="00806EEF">
          <w:delText>dealmente</w:delText>
        </w:r>
      </w:del>
      <w:ins w:id="6408" w:author="Regina Casanova" w:date="2018-06-15T20:07:00Z">
        <w:r w:rsidR="00806EEF">
          <w:t>de manera ideal</w:t>
        </w:r>
      </w:ins>
      <w:r w:rsidR="00472F37" w:rsidRPr="00BA156B">
        <w:t xml:space="preserve"> se</w:t>
      </w:r>
      <w:r w:rsidR="00800377" w:rsidRPr="00BA156B">
        <w:t xml:space="preserve"> deberían tener la</w:t>
      </w:r>
      <w:r w:rsidR="00472F37" w:rsidRPr="00BA156B">
        <w:t xml:space="preserve"> misma cantidad de iteraciones</w:t>
      </w:r>
      <w:del w:id="6409" w:author="Regina Casanova" w:date="2018-06-15T19:45:00Z">
        <w:r w:rsidR="004A78C7" w:rsidRPr="00BA156B" w:rsidDel="004D0B2C">
          <w:delText xml:space="preserve"> </w:delText>
        </w:r>
      </w:del>
      <w:r w:rsidR="00472F37" w:rsidRPr="00BA156B">
        <w:t xml:space="preserve"> para todos los tipos de usuarios</w:t>
      </w:r>
      <w:r w:rsidR="004A78C7" w:rsidRPr="00BA156B">
        <w:t xml:space="preserve"> </w:t>
      </w:r>
      <w:r w:rsidR="00EC2BAF" w:rsidRPr="00BA156B">
        <w:fldChar w:fldCharType="begin" w:fldLock="1"/>
      </w:r>
      <w:r w:rsidR="00C126C6">
        <w:instrText>ADDIN CSL_CITATION {"citationItems":[{"id":"ITEM-1","itemData":{"DOI":"http://www.useit.com/alertbox/20000319.html","ISSN":"1548-5552","abstract":"Some people think that usability is very costly and complex and that user tests should be reserved for the rare web design project with a huge budget and a lavish time schedule. Not true. Elaborate usability tests are a waste of resources. The best results come from testing no more than 5 users and running as many small tests as you can afford.","author":[{"dropping-particle":"","family":"Nielsen","given":"Jakob","non-dropping-particle":"","parse-names":false,"suffix":""}],"container-title":"Jakob Nielsens Alertbox","id":"ITEM-1","issue":"September 23","issued":{"date-parts":[["2000"]]},"page":"1-4","title":"Why You Only Need to Test with 5 Users","type":"article-journal","volume":"19"},"uris":["http://www.mendeley.com/documents/?uuid=007081ac-d03f-32a1-b112-3be8059bb31c"]}],"mendeley":{"formattedCitation":"(62)","plainTextFormattedCitation":"(62)","previouslyFormattedCitation":"(61)"},"properties":{"noteIndex":0},"schema":"https://github.com/citation-style-language/schema/raw/master/csl-citation.json"}</w:instrText>
      </w:r>
      <w:r w:rsidR="00EC2BAF" w:rsidRPr="00BA156B">
        <w:fldChar w:fldCharType="separate"/>
      </w:r>
      <w:r w:rsidR="00C126C6" w:rsidRPr="00C126C6">
        <w:rPr>
          <w:noProof/>
        </w:rPr>
        <w:t>(62)</w:t>
      </w:r>
      <w:r w:rsidR="00EC2BAF" w:rsidRPr="00BA156B">
        <w:fldChar w:fldCharType="end"/>
      </w:r>
      <w:r w:rsidR="00570880" w:rsidRPr="00BA156B">
        <w:t>,</w:t>
      </w:r>
      <w:r w:rsidR="00472F37" w:rsidRPr="00BA156B">
        <w:t xml:space="preserve"> </w:t>
      </w:r>
      <w:r w:rsidR="00570880" w:rsidRPr="00BA156B">
        <w:t>pero esto</w:t>
      </w:r>
      <w:r w:rsidR="00472F37" w:rsidRPr="00BA156B">
        <w:t xml:space="preserve"> no fue posible debido a la poca respuesta del personal de SUSALUD.</w:t>
      </w:r>
      <w:r w:rsidR="00800377" w:rsidRPr="00BA156B">
        <w:t xml:space="preserve"> Es por esto que se itero 2 veces en las pantallas presentad</w:t>
      </w:r>
      <w:r w:rsidR="00D00DDC">
        <w:t>as para ciudadanos y gestores má</w:t>
      </w:r>
      <w:r w:rsidR="00800377" w:rsidRPr="00BA156B">
        <w:t>s solo una vez para el personal de SUSALUD.</w:t>
      </w:r>
    </w:p>
    <w:p w14:paraId="2F8B3354" w14:textId="0FA2244C" w:rsidR="00AC0179" w:rsidRDefault="00AC0179" w:rsidP="00862EA1">
      <w:pPr>
        <w:pStyle w:val="Texto"/>
        <w:rPr>
          <w:ins w:id="6410" w:author="Regina Casanova" w:date="2018-06-18T12:29:00Z"/>
        </w:rPr>
      </w:pPr>
      <w:ins w:id="6411" w:author="Regina Casanova" w:date="2018-06-18T12:21:00Z">
        <w:r>
          <w:lastRenderedPageBreak/>
          <w:t>Acerca de la clasificación de reclamos</w:t>
        </w:r>
      </w:ins>
      <w:ins w:id="6412" w:author="Regina Casanova" w:date="2018-06-18T12:22:00Z">
        <w:r w:rsidR="00152904">
          <w:t xml:space="preserve"> presentada</w:t>
        </w:r>
      </w:ins>
      <w:ins w:id="6413" w:author="Regina Casanova" w:date="2018-06-18T12:21:00Z">
        <w:r>
          <w:t xml:space="preserve">, </w:t>
        </w:r>
        <w:r w:rsidR="00152904">
          <w:t>a pesar de haberse rea</w:t>
        </w:r>
      </w:ins>
      <w:ins w:id="6414" w:author="Regina Casanova" w:date="2018-06-18T12:23:00Z">
        <w:r w:rsidR="00152904">
          <w:t xml:space="preserve">lizado </w:t>
        </w:r>
      </w:ins>
      <w:ins w:id="6415" w:author="Regina Casanova" w:date="2018-06-18T12:24:00Z">
        <w:r w:rsidR="00152904">
          <w:t>con</w:t>
        </w:r>
      </w:ins>
      <w:ins w:id="6416" w:author="Regina Casanova" w:date="2018-06-18T12:23:00Z">
        <w:r w:rsidR="00152904">
          <w:t xml:space="preserve"> el consenso de un </w:t>
        </w:r>
      </w:ins>
      <w:ins w:id="6417" w:author="Regina Casanova" w:date="2018-06-18T12:21:00Z">
        <w:r w:rsidR="00152904">
          <w:t xml:space="preserve">grupo de 8 </w:t>
        </w:r>
      </w:ins>
      <w:ins w:id="6418" w:author="Regina Casanova" w:date="2018-06-18T12:23:00Z">
        <w:r w:rsidR="00152904">
          <w:t>personas, entre personal de SUSALUD y gestores de IPRESS</w:t>
        </w:r>
      </w:ins>
      <w:ins w:id="6419" w:author="Regina Casanova" w:date="2018-06-18T12:21:00Z">
        <w:r w:rsidR="00152904">
          <w:t xml:space="preserve"> que trabajan de manera constante con los reclamos </w:t>
        </w:r>
      </w:ins>
      <w:ins w:id="6420" w:author="Regina Casanova" w:date="2018-06-18T12:22:00Z">
        <w:r w:rsidR="00152904">
          <w:t xml:space="preserve">en salud, no se puede tomar la clasificación presentada como definitiva ya que no se puede comprobar que los criterios utilizados por </w:t>
        </w:r>
      </w:ins>
      <w:ins w:id="6421" w:author="Regina Casanova" w:date="2018-06-18T12:24:00Z">
        <w:r w:rsidR="00152904">
          <w:t xml:space="preserve">estos usuarios se ciñe a criterios utilizados internacionalmente para la clasificación de reclamos. Adicionalmente, </w:t>
        </w:r>
      </w:ins>
      <w:ins w:id="6422" w:author="Regina Casanova" w:date="2018-06-18T12:25:00Z">
        <w:r w:rsidR="00152904">
          <w:t>existe un tema cultural en donde no se suele presentar cambios a propuestas hechas que puede haberse presentado con esta parte de la investigaci</w:t>
        </w:r>
      </w:ins>
      <w:ins w:id="6423" w:author="Regina Casanova" w:date="2018-06-18T12:28:00Z">
        <w:r w:rsidR="00152904">
          <w:t xml:space="preserve">ón. Resulta difícil identificar si no se presentaron cambios por ello o porque verdaderamente aceptaban cada </w:t>
        </w:r>
      </w:ins>
      <w:ins w:id="6424" w:author="Regina Casanova" w:date="2018-06-18T12:29:00Z">
        <w:r w:rsidR="00152904">
          <w:t>categoría</w:t>
        </w:r>
      </w:ins>
      <w:ins w:id="6425" w:author="Regina Casanova" w:date="2018-06-18T12:28:00Z">
        <w:r w:rsidR="00152904">
          <w:t xml:space="preserve"> </w:t>
        </w:r>
      </w:ins>
      <w:ins w:id="6426" w:author="Regina Casanova" w:date="2018-06-18T12:29:00Z">
        <w:r w:rsidR="00152904">
          <w:t xml:space="preserve"> e ítem presentado.</w:t>
        </w:r>
      </w:ins>
    </w:p>
    <w:p w14:paraId="5A572F5B" w14:textId="5E15C22B" w:rsidR="00152904" w:rsidRPr="00862EA1" w:rsidRDefault="00152904" w:rsidP="00862EA1">
      <w:pPr>
        <w:pStyle w:val="Texto"/>
      </w:pPr>
      <w:ins w:id="6427" w:author="Regina Casanova" w:date="2018-06-18T12:29:00Z">
        <w:r>
          <w:t xml:space="preserve">Finalmente, </w:t>
        </w:r>
      </w:ins>
      <w:ins w:id="6428" w:author="Regina Casanova" w:date="2018-06-18T12:30:00Z">
        <w:r>
          <w:t>luego de encontrar incongruencias en los datos p</w:t>
        </w:r>
        <w:r w:rsidR="009D09E8">
          <w:t>resentados del Sistema de</w:t>
        </w:r>
      </w:ins>
      <w:ins w:id="6429" w:author="Regina Casanova" w:date="2018-06-18T12:31:00Z">
        <w:r>
          <w:t xml:space="preserve"> </w:t>
        </w:r>
        <w:r w:rsidR="009D09E8">
          <w:t xml:space="preserve">Solicitudes en Atención al Ciudadano es </w:t>
        </w:r>
      </w:ins>
      <w:ins w:id="6430" w:author="Regina Casanova" w:date="2018-06-18T12:32:00Z">
        <w:r w:rsidR="009D09E8">
          <w:t>difícil</w:t>
        </w:r>
      </w:ins>
      <w:ins w:id="6431" w:author="Regina Casanova" w:date="2018-06-18T12:31:00Z">
        <w:r w:rsidR="009D09E8">
          <w:t xml:space="preserve"> </w:t>
        </w:r>
      </w:ins>
      <w:ins w:id="6432" w:author="Regina Casanova" w:date="2018-06-18T12:32:00Z">
        <w:r w:rsidR="009D09E8">
          <w:t>poder confiar enteramente en los datos presentados por su Plataforma de Informaci</w:t>
        </w:r>
      </w:ins>
      <w:ins w:id="6433" w:author="Regina Casanova" w:date="2018-06-18T12:33:00Z">
        <w:r w:rsidR="009D09E8">
          <w:t>ón y Difusión</w:t>
        </w:r>
      </w:ins>
      <w:ins w:id="6434" w:author="Regina Casanova" w:date="2018-06-18T12:36:00Z">
        <w:r w:rsidR="009D09E8">
          <w:t xml:space="preserve"> y esto hace que los ciudadanos que deseen acceder a esta informaci</w:t>
        </w:r>
      </w:ins>
      <w:ins w:id="6435" w:author="Regina Casanova" w:date="2018-06-18T12:37:00Z">
        <w:r w:rsidR="009D09E8">
          <w:t xml:space="preserve">ón puedan estar accediendo a información errónea y no les permita tomar una decisión informada sobre </w:t>
        </w:r>
      </w:ins>
      <w:ins w:id="6436" w:author="Regina Casanova" w:date="2018-06-18T13:16:00Z">
        <w:r w:rsidR="000969F2">
          <w:t>dónde</w:t>
        </w:r>
      </w:ins>
      <w:ins w:id="6437" w:author="Regina Casanova" w:date="2018-06-18T12:37:00Z">
        <w:r w:rsidR="009D09E8">
          <w:t xml:space="preserve"> buscar atención médica de calidad. </w:t>
        </w:r>
      </w:ins>
    </w:p>
    <w:p w14:paraId="7A1D7225" w14:textId="72AC4A0B" w:rsidR="000635A6" w:rsidRPr="00862EA1" w:rsidRDefault="00A12DD0" w:rsidP="00862EA1">
      <w:pPr>
        <w:pStyle w:val="Ttulo1"/>
      </w:pPr>
      <w:bookmarkStart w:id="6438" w:name="_Toc520655739"/>
      <w:commentRangeStart w:id="6439"/>
      <w:r w:rsidRPr="00BA156B">
        <w:lastRenderedPageBreak/>
        <w:t>Conclusiones</w:t>
      </w:r>
      <w:commentRangeEnd w:id="6439"/>
      <w:r w:rsidR="00652D68">
        <w:rPr>
          <w:rStyle w:val="Refdecomentario"/>
          <w:rFonts w:eastAsiaTheme="minorHAnsi" w:cstheme="minorBidi"/>
          <w:b w:val="0"/>
          <w:color w:val="auto"/>
          <w:lang w:val="es-ES_tradnl"/>
        </w:rPr>
        <w:commentReference w:id="6439"/>
      </w:r>
      <w:bookmarkEnd w:id="6438"/>
    </w:p>
    <w:p w14:paraId="03E697BC" w14:textId="39875310" w:rsidR="00C62DE9" w:rsidRDefault="00E37469" w:rsidP="00862EA1">
      <w:pPr>
        <w:pStyle w:val="Texto"/>
        <w:rPr>
          <w:ins w:id="6440" w:author="Regina Casanova" w:date="2018-07-29T18:55:00Z"/>
        </w:rPr>
      </w:pPr>
      <w:ins w:id="6441" w:author="Regina Casanova" w:date="2018-07-29T18:55:00Z">
        <w:r>
          <w:t>Al terminar este estudio se pudo concluir lo siguiente:</w:t>
        </w:r>
      </w:ins>
    </w:p>
    <w:p w14:paraId="21DC295F" w14:textId="77777777" w:rsidR="00E37469" w:rsidRDefault="00E37469" w:rsidP="00E37469">
      <w:pPr>
        <w:pStyle w:val="Ttulo3"/>
        <w:rPr>
          <w:ins w:id="6442" w:author="Regina Casanova" w:date="2018-07-29T18:58:00Z"/>
        </w:rPr>
        <w:pPrChange w:id="6443" w:author="Regina Casanova" w:date="2018-07-29T18:55:00Z">
          <w:pPr>
            <w:pStyle w:val="Texto"/>
          </w:pPr>
        </w:pPrChange>
      </w:pPr>
      <w:bookmarkStart w:id="6444" w:name="_Toc520655740"/>
      <w:ins w:id="6445" w:author="Regina Casanova" w:date="2018-07-29T18:55:00Z">
        <w:r>
          <w:t>Se propuso el diseño de un aplicativo informático centralizado, adaptado a la normativa y principios vigentes, para el recojo, gestión y monitoreo de reclamos en</w:t>
        </w:r>
      </w:ins>
      <w:ins w:id="6446" w:author="Regina Casanova" w:date="2018-07-29T18:57:00Z">
        <w:r>
          <w:t xml:space="preserve"> las</w:t>
        </w:r>
      </w:ins>
      <w:ins w:id="6447" w:author="Regina Casanova" w:date="2018-07-29T18:55:00Z">
        <w:r>
          <w:t xml:space="preserve"> IPRESS</w:t>
        </w:r>
      </w:ins>
      <w:ins w:id="6448" w:author="Regina Casanova" w:date="2018-07-29T18:57:00Z">
        <w:r>
          <w:t xml:space="preserve"> que es accesible por el personal de SUSALUD para supervisi</w:t>
        </w:r>
      </w:ins>
      <w:ins w:id="6449" w:author="Regina Casanova" w:date="2018-07-29T18:58:00Z">
        <w:r>
          <w:t>ón y por ciudadanos para tener una comunicación continua con su IPRESS.</w:t>
        </w:r>
        <w:bookmarkEnd w:id="6444"/>
      </w:ins>
    </w:p>
    <w:p w14:paraId="5520E938" w14:textId="67B384A4" w:rsidR="008350F2" w:rsidRDefault="00E37469" w:rsidP="008350F2">
      <w:pPr>
        <w:pStyle w:val="Ttulo3"/>
        <w:rPr>
          <w:ins w:id="6450" w:author="Regina Casanova" w:date="2018-07-29T19:07:00Z"/>
        </w:rPr>
        <w:pPrChange w:id="6451" w:author="Regina Casanova" w:date="2018-07-29T19:06:00Z">
          <w:pPr>
            <w:pStyle w:val="Texto"/>
          </w:pPr>
        </w:pPrChange>
      </w:pPr>
      <w:ins w:id="6452" w:author="Regina Casanova" w:date="2018-07-29T18:55:00Z">
        <w:r>
          <w:t xml:space="preserve"> </w:t>
        </w:r>
      </w:ins>
      <w:bookmarkStart w:id="6453" w:name="_Toc520655741"/>
      <w:ins w:id="6454" w:author="Regina Casanova" w:date="2018-07-29T19:05:00Z">
        <w:r w:rsidR="008350F2">
          <w:t>Se identificaron necesidades, requerimientos, dificultades y problemas que enfrentaban los siguientes tipos de usuarios</w:t>
        </w:r>
      </w:ins>
      <w:ins w:id="6455" w:author="Regina Casanova" w:date="2018-07-29T19:06:00Z">
        <w:r w:rsidR="008350F2">
          <w:t>: Personal Administrativo de SUSALUD, Gestores de IPRESS y ciudadanos que puedan presentar reclamos respecto a atención brindada en IPRESS.</w:t>
        </w:r>
      </w:ins>
      <w:bookmarkEnd w:id="6453"/>
    </w:p>
    <w:p w14:paraId="3C5223FC" w14:textId="13E78E1C" w:rsidR="008350F2" w:rsidRDefault="008350F2" w:rsidP="008350F2">
      <w:pPr>
        <w:pStyle w:val="Ttulo3"/>
        <w:rPr>
          <w:ins w:id="6456" w:author="Regina Casanova" w:date="2018-07-29T19:08:00Z"/>
        </w:rPr>
        <w:pPrChange w:id="6457" w:author="Regina Casanova" w:date="2018-07-29T19:07:00Z">
          <w:pPr>
            <w:pStyle w:val="Texto"/>
          </w:pPr>
        </w:pPrChange>
      </w:pPr>
      <w:bookmarkStart w:id="6458" w:name="_Toc520655742"/>
      <w:ins w:id="6459" w:author="Regina Casanova" w:date="2018-07-29T19:07:00Z">
        <w:r>
          <w:t xml:space="preserve">Se </w:t>
        </w:r>
      </w:ins>
      <w:ins w:id="6460" w:author="Regina Casanova" w:date="2018-07-29T19:09:00Z">
        <w:r>
          <w:t>diseñó</w:t>
        </w:r>
      </w:ins>
      <w:ins w:id="6461" w:author="Regina Casanova" w:date="2018-07-29T19:07:00Z">
        <w:r>
          <w:t xml:space="preserve"> un aplicativo informático de gestión de reclamos que se encontrará centralizado en los tres tipos de usuarios antes mencionados, que permitiera encontrar problemas a solucionar en la red de establecimientos de salud del MINSA del Per</w:t>
        </w:r>
      </w:ins>
      <w:ins w:id="6462" w:author="Regina Casanova" w:date="2018-07-29T19:08:00Z">
        <w:r>
          <w:t>ú.</w:t>
        </w:r>
        <w:bookmarkEnd w:id="6458"/>
      </w:ins>
    </w:p>
    <w:p w14:paraId="63DA44C2" w14:textId="2C3A0E7A" w:rsidR="008350F2" w:rsidRPr="008350F2" w:rsidRDefault="008350F2" w:rsidP="008350F2">
      <w:pPr>
        <w:pStyle w:val="Ttulo3"/>
        <w:rPr>
          <w:ins w:id="6463" w:author="Regina Casanova" w:date="2018-07-29T19:07:00Z"/>
        </w:rPr>
        <w:pPrChange w:id="6464" w:author="Regina Casanova" w:date="2018-07-29T19:08:00Z">
          <w:pPr>
            <w:pStyle w:val="Texto"/>
          </w:pPr>
        </w:pPrChange>
      </w:pPr>
      <w:bookmarkStart w:id="6465" w:name="_Toc520655743"/>
      <w:ins w:id="6466" w:author="Regina Casanova" w:date="2018-07-29T19:08:00Z">
        <w:r>
          <w:t xml:space="preserve">Se </w:t>
        </w:r>
      </w:ins>
      <w:ins w:id="6467" w:author="Regina Casanova" w:date="2018-07-29T19:09:00Z">
        <w:r>
          <w:t>evaluó</w:t>
        </w:r>
      </w:ins>
      <w:ins w:id="6468" w:author="Regina Casanova" w:date="2018-07-29T19:08:00Z">
        <w:r>
          <w:t xml:space="preserve"> </w:t>
        </w:r>
      </w:ins>
      <w:ins w:id="6469" w:author="Regina Casanova" w:date="2018-07-29T19:09:00Z">
        <w:r>
          <w:t>el diseño propuesto para encontrar mejoras y/o corregir errores por medio de pruebas con los tres tipos de usuarios antes mencionados.</w:t>
        </w:r>
      </w:ins>
      <w:bookmarkEnd w:id="6465"/>
    </w:p>
    <w:p w14:paraId="05D0F4F6" w14:textId="77777777" w:rsidR="008350F2" w:rsidRPr="008350F2" w:rsidRDefault="008350F2" w:rsidP="008350F2">
      <w:pPr>
        <w:rPr>
          <w:ins w:id="6470" w:author="Regina Casanova" w:date="2018-07-29T18:54:00Z"/>
          <w:lang w:val="es-ES"/>
          <w:rPrChange w:id="6471" w:author="Regina Casanova" w:date="2018-07-29T19:07:00Z">
            <w:rPr>
              <w:ins w:id="6472" w:author="Regina Casanova" w:date="2018-07-29T18:54:00Z"/>
            </w:rPr>
          </w:rPrChange>
        </w:rPr>
        <w:pPrChange w:id="6473" w:author="Regina Casanova" w:date="2018-07-29T19:07:00Z">
          <w:pPr>
            <w:pStyle w:val="Texto"/>
          </w:pPr>
        </w:pPrChange>
      </w:pPr>
    </w:p>
    <w:p w14:paraId="5EA702DC" w14:textId="5F04071A" w:rsidR="00F26C78" w:rsidRPr="00862EA1" w:rsidDel="008350F2" w:rsidRDefault="000635A6" w:rsidP="00862EA1">
      <w:pPr>
        <w:pStyle w:val="Texto"/>
        <w:rPr>
          <w:del w:id="6474" w:author="Regina Casanova" w:date="2018-07-29T19:10:00Z"/>
        </w:rPr>
      </w:pPr>
      <w:del w:id="6475" w:author="Regina Casanova" w:date="2018-06-14T18:20:00Z">
        <w:r w:rsidRPr="00BA156B" w:rsidDel="008E5E4A">
          <w:delText xml:space="preserve">De este estudio </w:delText>
        </w:r>
        <w:r w:rsidR="00E85F76" w:rsidRPr="00BA156B" w:rsidDel="008E5E4A">
          <w:delText xml:space="preserve">demostró la utilidad del </w:delText>
        </w:r>
        <w:r w:rsidRPr="00BA156B" w:rsidDel="008E5E4A">
          <w:delText>UCD para la creación</w:delText>
        </w:r>
      </w:del>
      <w:del w:id="6476" w:author="Regina Casanova" w:date="2018-07-29T19:10:00Z">
        <w:r w:rsidR="00CB1DBF" w:rsidDel="008350F2">
          <w:rPr>
            <w:rStyle w:val="Refdecomentario"/>
            <w:rFonts w:cstheme="minorBidi"/>
            <w:lang w:val="es-ES_tradnl"/>
          </w:rPr>
          <w:commentReference w:id="6477"/>
        </w:r>
        <w:r w:rsidRPr="00BA156B" w:rsidDel="008350F2">
          <w:delText xml:space="preserve"> </w:delText>
        </w:r>
      </w:del>
      <w:del w:id="6478" w:author="Regina Casanova" w:date="2018-06-14T18:48:00Z">
        <w:r w:rsidRPr="00BA156B" w:rsidDel="00470DBC">
          <w:delText>de</w:delText>
        </w:r>
      </w:del>
      <w:del w:id="6479" w:author="Regina Casanova" w:date="2018-07-29T19:10:00Z">
        <w:r w:rsidRPr="00BA156B" w:rsidDel="008350F2">
          <w:delText xml:space="preserve"> un </w:delText>
        </w:r>
      </w:del>
      <w:del w:id="6480" w:author="Regina Casanova" w:date="2018-06-18T17:53:00Z">
        <w:r w:rsidRPr="00BA156B" w:rsidDel="00E94926">
          <w:delText xml:space="preserve">sistema </w:delText>
        </w:r>
      </w:del>
      <w:del w:id="6481" w:author="Regina Casanova" w:date="2018-07-29T19:10:00Z">
        <w:r w:rsidRPr="00BA156B" w:rsidDel="008350F2">
          <w:delText>de gestión de reclamos</w:delText>
        </w:r>
        <w:r w:rsidR="00E85F76" w:rsidRPr="00BA156B" w:rsidDel="008350F2">
          <w:delText xml:space="preserve">, lográndose un </w:delText>
        </w:r>
      </w:del>
      <w:del w:id="6482" w:author="Regina Casanova" w:date="2018-06-18T17:53:00Z">
        <w:r w:rsidR="00E85F76" w:rsidRPr="00BA156B" w:rsidDel="00E94926">
          <w:delText xml:space="preserve">sistema </w:delText>
        </w:r>
      </w:del>
      <w:del w:id="6483" w:author="Regina Casanova" w:date="2018-07-29T19:10:00Z">
        <w:r w:rsidR="00F26C78" w:rsidRPr="00BA156B" w:rsidDel="008350F2">
          <w:delText xml:space="preserve">accesible y centrado en 3 tipos de usuarios, los cuales lo encontraron </w:delText>
        </w:r>
        <w:r w:rsidR="00524A0A" w:rsidRPr="00BA156B" w:rsidDel="008350F2">
          <w:delText xml:space="preserve">simple y sencillo de </w:delText>
        </w:r>
        <w:r w:rsidR="00F26C78" w:rsidRPr="00BA156B" w:rsidDel="008350F2">
          <w:delText>entender.</w:delText>
        </w:r>
      </w:del>
    </w:p>
    <w:p w14:paraId="6378291F" w14:textId="127FE2C3" w:rsidR="00F27D13" w:rsidRPr="00862EA1" w:rsidDel="008350F2" w:rsidRDefault="00F26C78" w:rsidP="00862EA1">
      <w:pPr>
        <w:pStyle w:val="Texto"/>
        <w:rPr>
          <w:del w:id="6484" w:author="Regina Casanova" w:date="2018-07-29T19:09:00Z"/>
        </w:rPr>
      </w:pPr>
      <w:del w:id="6485" w:author="Regina Casanova" w:date="2018-07-29T19:09:00Z">
        <w:r w:rsidRPr="00BA156B" w:rsidDel="008350F2">
          <w:delText xml:space="preserve">La metodología UCD permitió encontrar </w:delText>
        </w:r>
        <w:r w:rsidR="00F27D13" w:rsidRPr="00BA156B" w:rsidDel="008350F2">
          <w:delText xml:space="preserve">12 objetivos para los 3 tipos de usuarios, 6 para SUSALUD, 2 para gestores y 4 para ciudadanos. Asimismo, permitió encontrar 12 dificultades para ellos, 5 para SUSALUD, 5 para gestores y 2 para ciudadanos. </w:delText>
        </w:r>
      </w:del>
    </w:p>
    <w:p w14:paraId="73B73F04" w14:textId="1C72695C" w:rsidR="001775D4" w:rsidRPr="00862EA1" w:rsidDel="008350F2" w:rsidRDefault="00B4337F" w:rsidP="00862EA1">
      <w:pPr>
        <w:pStyle w:val="Texto"/>
        <w:rPr>
          <w:del w:id="6486" w:author="Regina Casanova" w:date="2018-07-29T19:10:00Z"/>
        </w:rPr>
      </w:pPr>
      <w:commentRangeStart w:id="6487"/>
      <w:del w:id="6488" w:author="Regina Casanova" w:date="2018-07-29T19:10:00Z">
        <w:r w:rsidRPr="00BA156B" w:rsidDel="008350F2">
          <w:delText>L</w:delText>
        </w:r>
        <w:r w:rsidR="00F27D13" w:rsidRPr="00BA156B" w:rsidDel="008350F2">
          <w:delText xml:space="preserve">a metodología de </w:delText>
        </w:r>
        <w:r w:rsidR="006D06B4" w:rsidDel="008350F2">
          <w:delText>‘</w:delText>
        </w:r>
        <w:r w:rsidR="00F27D13" w:rsidRPr="00F916E3" w:rsidDel="008350F2">
          <w:delText>Card Sorting Modified Delphi</w:delText>
        </w:r>
        <w:r w:rsidR="006D06B4" w:rsidRPr="00160297" w:rsidDel="008350F2">
          <w:delText>’</w:delText>
        </w:r>
        <w:r w:rsidR="00F27D13" w:rsidRPr="00BA156B" w:rsidDel="008350F2">
          <w:delText xml:space="preserve"> </w:delText>
        </w:r>
        <w:r w:rsidRPr="00BA156B" w:rsidDel="008350F2">
          <w:delText>permitió</w:delText>
        </w:r>
        <w:r w:rsidR="00F27D13" w:rsidRPr="00BA156B" w:rsidDel="008350F2">
          <w:delText xml:space="preserve"> </w:delText>
        </w:r>
        <w:r w:rsidRPr="00BA156B" w:rsidDel="008350F2">
          <w:delText>clasificar los</w:delText>
        </w:r>
        <w:r w:rsidR="00F27D13" w:rsidRPr="00BA156B" w:rsidDel="008350F2">
          <w:delText xml:space="preserve"> reclamos</w:delText>
        </w:r>
        <w:r w:rsidR="00C34E0A" w:rsidRPr="00BA156B" w:rsidDel="008350F2">
          <w:delText xml:space="preserve"> en</w:delText>
        </w:r>
        <w:r w:rsidR="00D00DDC" w:rsidDel="008350F2">
          <w:delText xml:space="preserve"> </w:delText>
        </w:r>
        <w:r w:rsidR="00F27D13" w:rsidRPr="00BA156B" w:rsidDel="008350F2">
          <w:delText xml:space="preserve">10 categorías de reclamos con un total de 42 </w:delText>
        </w:r>
        <w:r w:rsidR="006D06B4" w:rsidRPr="00BA156B" w:rsidDel="008350F2">
          <w:delText>ítems</w:delText>
        </w:r>
        <w:r w:rsidR="00F27D13" w:rsidRPr="00BA156B" w:rsidDel="008350F2">
          <w:delText xml:space="preserve">. El método de </w:delText>
        </w:r>
        <w:r w:rsidR="006D06B4" w:rsidDel="008350F2">
          <w:delText>‘</w:delText>
        </w:r>
        <w:r w:rsidR="00F27D13" w:rsidRPr="00F916E3" w:rsidDel="008350F2">
          <w:delText>Think-Aloud</w:delText>
        </w:r>
        <w:r w:rsidR="006D06B4" w:rsidRPr="00160297" w:rsidDel="008350F2">
          <w:delText>’</w:delText>
        </w:r>
        <w:r w:rsidR="00F27D13" w:rsidRPr="00BA156B" w:rsidDel="008350F2">
          <w:delText xml:space="preserve"> permitió evaluar con éxito el prototipo, además de encontrar inconvenientes para que fueran corregidos antes de la propuesta final.</w:delText>
        </w:r>
        <w:commentRangeEnd w:id="6487"/>
        <w:r w:rsidR="00652D68" w:rsidDel="008350F2">
          <w:rPr>
            <w:rStyle w:val="Refdecomentario"/>
            <w:rFonts w:cstheme="minorBidi"/>
            <w:lang w:val="es-ES_tradnl"/>
          </w:rPr>
          <w:commentReference w:id="6487"/>
        </w:r>
      </w:del>
    </w:p>
    <w:p w14:paraId="157E5567" w14:textId="1C2E08DF" w:rsidR="00524A0A" w:rsidRPr="00862EA1" w:rsidDel="008350F2" w:rsidRDefault="001775D4" w:rsidP="00862EA1">
      <w:pPr>
        <w:pStyle w:val="Texto"/>
        <w:rPr>
          <w:del w:id="6489" w:author="Regina Casanova" w:date="2018-07-29T19:10:00Z"/>
        </w:rPr>
      </w:pPr>
      <w:del w:id="6490" w:author="Regina Casanova" w:date="2018-07-29T19:10:00Z">
        <w:r w:rsidRPr="00BA156B" w:rsidDel="008350F2">
          <w:delText xml:space="preserve">Finalmente, se pudo ver el interés de parte de todos los tipos de usuarios considerados en este estudio para la implementación de un sistema de información que permita </w:delText>
        </w:r>
        <w:r w:rsidR="004A78C7" w:rsidRPr="00BA156B" w:rsidDel="008350F2">
          <w:delText xml:space="preserve">recibir y </w:delText>
        </w:r>
        <w:r w:rsidRPr="00BA156B" w:rsidDel="008350F2">
          <w:delText xml:space="preserve">manejar </w:delText>
        </w:r>
        <w:r w:rsidR="004A78C7" w:rsidRPr="00BA156B" w:rsidDel="008350F2">
          <w:delText>adecuadamente los reclamos de parte de los usuarios. Esto va de la mano con el interés de gestores en encontrar problemas y fallas que se estén suscitando en la IPRESS</w:delText>
        </w:r>
      </w:del>
    </w:p>
    <w:p w14:paraId="3561ABF4" w14:textId="1932566E" w:rsidR="004A78C7" w:rsidRDefault="00A12DD0" w:rsidP="00862EA1">
      <w:pPr>
        <w:pStyle w:val="Ttulo1"/>
        <w:rPr>
          <w:ins w:id="6491" w:author="Regina Casanova" w:date="2018-07-29T19:12:00Z"/>
        </w:rPr>
      </w:pPr>
      <w:bookmarkStart w:id="6492" w:name="_Toc520655744"/>
      <w:r w:rsidRPr="00BA156B">
        <w:lastRenderedPageBreak/>
        <w:t>Recomendaciones</w:t>
      </w:r>
      <w:bookmarkEnd w:id="6492"/>
    </w:p>
    <w:p w14:paraId="09CC885F" w14:textId="669567A4" w:rsidR="003D69FB" w:rsidRPr="003D69FB" w:rsidRDefault="003D69FB" w:rsidP="003D69FB">
      <w:pPr>
        <w:pStyle w:val="Ttulo3"/>
        <w:numPr>
          <w:ilvl w:val="0"/>
          <w:numId w:val="56"/>
        </w:numPr>
        <w:ind w:left="1418"/>
        <w:pPrChange w:id="6493" w:author="Regina Casanova" w:date="2018-07-29T19:14:00Z">
          <w:pPr>
            <w:pStyle w:val="Ttulo1"/>
          </w:pPr>
        </w:pPrChange>
      </w:pPr>
      <w:bookmarkStart w:id="6494" w:name="_Toc520655745"/>
      <w:ins w:id="6495" w:author="Regina Casanova" w:date="2018-07-29T19:12:00Z">
        <w:r>
          <w:t xml:space="preserve">La implementación </w:t>
        </w:r>
        <w:r w:rsidRPr="00BA156B">
          <w:t xml:space="preserve">del </w:t>
        </w:r>
      </w:ins>
      <w:ins w:id="6496" w:author="Regina Casanova" w:date="2018-07-29T19:16:00Z">
        <w:r w:rsidR="00F95B03">
          <w:t>aplicativo informático</w:t>
        </w:r>
      </w:ins>
      <w:ins w:id="6497" w:author="Regina Casanova" w:date="2018-07-29T19:12:00Z">
        <w:r w:rsidRPr="00BA156B">
          <w:t xml:space="preserve"> propuesto se ve como el siguiente paso en estudios complementarios. </w:t>
        </w:r>
        <w:r>
          <w:t xml:space="preserve">Dichos estudios deberían, adicionalmente a implementar el </w:t>
        </w:r>
      </w:ins>
      <w:ins w:id="6498" w:author="Regina Casanova" w:date="2018-07-29T19:16:00Z">
        <w:r w:rsidR="00F95B03">
          <w:t>aplicativo informático</w:t>
        </w:r>
      </w:ins>
      <w:ins w:id="6499" w:author="Regina Casanova" w:date="2018-07-29T19:12:00Z">
        <w:r>
          <w:t xml:space="preserve"> planteado, hacer un estudio piloto en al menos dos establecimientos de salud de mediana y/o alta complejidad. Estos estudios deberían dar mejoras al prototipo presentado en este estudio y deberían medir sus resultados en forma cuantitativa, mediante el cuestionario SUS, y cualitativa, mediante la resolución de tareas complejas tanto en un ambiente controlado como en uno no controlado. </w:t>
        </w:r>
        <w:r w:rsidRPr="00BA156B">
          <w:t xml:space="preserve"> </w:t>
        </w:r>
        <w:r>
          <w:t>Adicionalmente,</w:t>
        </w:r>
        <w:r w:rsidRPr="00BA156B">
          <w:t xml:space="preserve"> debería incluirse el tipo de usuario de las IAFAS ya que bastante problemática reside en las aseguradoras y sus planes de cobertura.</w:t>
        </w:r>
      </w:ins>
      <w:bookmarkEnd w:id="6494"/>
    </w:p>
    <w:p w14:paraId="6AE56F0D" w14:textId="6D7D2149" w:rsidR="004C04E9" w:rsidRDefault="003D69FB" w:rsidP="003D69FB">
      <w:pPr>
        <w:pStyle w:val="Ttulo3"/>
        <w:numPr>
          <w:ilvl w:val="0"/>
          <w:numId w:val="56"/>
        </w:numPr>
        <w:tabs>
          <w:tab w:val="left" w:pos="1560"/>
        </w:tabs>
        <w:ind w:left="1418"/>
        <w:rPr>
          <w:ins w:id="6500" w:author="Regina Casanova" w:date="2018-06-15T18:05:00Z"/>
        </w:rPr>
        <w:pPrChange w:id="6501" w:author="Regina Casanova" w:date="2018-07-29T19:14:00Z">
          <w:pPr>
            <w:pStyle w:val="Texto"/>
          </w:pPr>
        </w:pPrChange>
      </w:pPr>
      <w:bookmarkStart w:id="6502" w:name="_Toc520655746"/>
      <w:ins w:id="6503" w:author="Regina Casanova" w:date="2018-07-29T19:12:00Z">
        <w:r>
          <w:t xml:space="preserve">Al encontrarse </w:t>
        </w:r>
      </w:ins>
      <w:ins w:id="6504" w:author="Regina Casanova" w:date="2018-07-29T19:13:00Z">
        <w:r>
          <w:t>formas diferentes para manejar los reclamos dentro de establecimientos de salud del MINSA se sugiere que el establecimiento de un sistema unificado, no exclusivamente informático, sea implementado en los establecimientos de salud del MINSA para un manejo de reclamos eficiente a través de toda la red y no de forma aislada.</w:t>
        </w:r>
        <w:bookmarkEnd w:id="6502"/>
        <w:r>
          <w:t xml:space="preserve"> </w:t>
        </w:r>
      </w:ins>
    </w:p>
    <w:p w14:paraId="3B573C2D" w14:textId="24FD968A" w:rsidR="00A30F79" w:rsidRPr="00862EA1" w:rsidRDefault="003D69FB" w:rsidP="003D69FB">
      <w:pPr>
        <w:pStyle w:val="Ttulo3"/>
        <w:numPr>
          <w:ilvl w:val="0"/>
          <w:numId w:val="56"/>
        </w:numPr>
        <w:ind w:left="1418"/>
        <w:pPrChange w:id="6505" w:author="Regina Casanova" w:date="2018-07-29T19:15:00Z">
          <w:pPr>
            <w:pStyle w:val="Texto"/>
          </w:pPr>
        </w:pPrChange>
      </w:pPr>
      <w:bookmarkStart w:id="6506" w:name="_Toc520655747"/>
      <w:ins w:id="6507" w:author="Regina Casanova" w:date="2018-07-29T19:13:00Z">
        <w:r>
          <w:lastRenderedPageBreak/>
          <w:t xml:space="preserve">Finalmente, </w:t>
        </w:r>
        <w:r w:rsidRPr="00BA156B">
          <w:t xml:space="preserve">de implementarse esta herramienta informática, debe ser lanzada en dos fases. La primera fase solo permitiría el acceso a gestores de IPRESS y a personal de SUSALUD; y la segunda fase permitiría el acceso a ciudadanos. Esta separación de fases permitiría a todos los usuarios poder acostumbrarse al </w:t>
        </w:r>
      </w:ins>
      <w:ins w:id="6508" w:author="Regina Casanova" w:date="2018-07-29T19:16:00Z">
        <w:r w:rsidR="00F95B03">
          <w:t>aplicativo informático</w:t>
        </w:r>
      </w:ins>
      <w:ins w:id="6509" w:author="Regina Casanova" w:date="2018-07-29T19:13:00Z">
        <w:r w:rsidRPr="00BA156B">
          <w:t>, y al MINSA y SUSALUD realizar campañas de difusión y capacitación de manera exitosa y eficiente. Estas campañas deben también sensibilizar a la población sobre la definición e importancia de los reclamos con el fin de obtener información precisa que pueda servir para hacer proyectos de mejora.</w:t>
        </w:r>
      </w:ins>
      <w:bookmarkEnd w:id="6506"/>
      <w:ins w:id="6510" w:author="Luis Fernando Llanos Zavalaga" w:date="2018-07-10T16:59:00Z">
        <w:del w:id="6511" w:author="Regina Casanova" w:date="2018-07-29T19:13:00Z">
          <w:r w:rsidR="00292EF3" w:rsidDel="003D69FB">
            <w:delText>s</w:delText>
          </w:r>
        </w:del>
      </w:ins>
    </w:p>
    <w:p w14:paraId="3DF8AB23" w14:textId="6D2E3B38" w:rsidR="004A78C7" w:rsidRPr="00862EA1" w:rsidRDefault="004A78C7" w:rsidP="00862EA1">
      <w:pPr>
        <w:pStyle w:val="Texto"/>
      </w:pPr>
    </w:p>
    <w:p w14:paraId="71D68A5F" w14:textId="04A31C98" w:rsidR="00623ED4" w:rsidRPr="00862EA1" w:rsidRDefault="00A12DD0" w:rsidP="00862EA1">
      <w:pPr>
        <w:pStyle w:val="Ttulo1"/>
      </w:pPr>
      <w:bookmarkStart w:id="6512" w:name="_Toc520655748"/>
      <w:r w:rsidRPr="00BA156B">
        <w:lastRenderedPageBreak/>
        <w:t>Referencias bibliográficas</w:t>
      </w:r>
      <w:bookmarkEnd w:id="6512"/>
    </w:p>
    <w:p w14:paraId="1382AB86" w14:textId="76127C1A" w:rsidR="00C126C6" w:rsidRPr="00B224AF" w:rsidRDefault="00EC2BAF" w:rsidP="00C126C6">
      <w:pPr>
        <w:widowControl w:val="0"/>
        <w:autoSpaceDE w:val="0"/>
        <w:autoSpaceDN w:val="0"/>
        <w:adjustRightInd w:val="0"/>
        <w:spacing w:line="360" w:lineRule="auto"/>
        <w:ind w:left="640" w:hanging="640"/>
        <w:rPr>
          <w:rFonts w:cs="Times New Roman"/>
          <w:noProof/>
          <w:lang w:val="en-US"/>
          <w:rPrChange w:id="6513" w:author="Regina Casanova" w:date="2018-07-23T20:13:00Z">
            <w:rPr>
              <w:rFonts w:cs="Times New Roman"/>
              <w:noProof/>
            </w:rPr>
          </w:rPrChange>
        </w:rPr>
      </w:pPr>
      <w:r w:rsidRPr="00BA156B">
        <w:rPr>
          <w:rFonts w:cs="Times New Roman"/>
          <w:lang w:val="es-PE"/>
        </w:rPr>
        <w:fldChar w:fldCharType="begin" w:fldLock="1"/>
      </w:r>
      <w:r w:rsidR="00121596" w:rsidRPr="00BA156B">
        <w:rPr>
          <w:rFonts w:cs="Times New Roman"/>
          <w:lang w:val="es-PE"/>
        </w:rPr>
        <w:instrText xml:space="preserve">ADDIN Mendeley Bibliography CSL_BIBLIOGRAPHY </w:instrText>
      </w:r>
      <w:r w:rsidRPr="00BA156B">
        <w:rPr>
          <w:rFonts w:cs="Times New Roman"/>
          <w:lang w:val="es-PE"/>
        </w:rPr>
        <w:fldChar w:fldCharType="separate"/>
      </w:r>
      <w:r w:rsidR="00C126C6" w:rsidRPr="00C126C6">
        <w:rPr>
          <w:rFonts w:cs="Times New Roman"/>
          <w:noProof/>
        </w:rPr>
        <w:t xml:space="preserve">1. </w:t>
      </w:r>
      <w:r w:rsidR="00C126C6" w:rsidRPr="00C126C6">
        <w:rPr>
          <w:rFonts w:cs="Times New Roman"/>
          <w:noProof/>
        </w:rPr>
        <w:tab/>
        <w:t xml:space="preserve">Orozco M. Garantia_Calidad_Seguridad_Paciente-CIES-Miguel_Orozco. </w:t>
      </w:r>
      <w:r w:rsidR="00C126C6" w:rsidRPr="00B224AF">
        <w:rPr>
          <w:rFonts w:cs="Times New Roman"/>
          <w:noProof/>
          <w:lang w:val="en-US"/>
          <w:rPrChange w:id="6514" w:author="Regina Casanova" w:date="2018-07-23T20:13:00Z">
            <w:rPr>
              <w:rFonts w:cs="Times New Roman"/>
              <w:noProof/>
            </w:rPr>
          </w:rPrChange>
        </w:rPr>
        <w:t xml:space="preserve">2009. p. 50. </w:t>
      </w:r>
    </w:p>
    <w:p w14:paraId="16FAF0D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15" w:author="Regina Casanova" w:date="2018-07-23T20:13:00Z">
            <w:rPr>
              <w:rFonts w:cs="Times New Roman"/>
              <w:noProof/>
            </w:rPr>
          </w:rPrChange>
        </w:rPr>
      </w:pPr>
      <w:r w:rsidRPr="00B224AF">
        <w:rPr>
          <w:rFonts w:cs="Times New Roman"/>
          <w:noProof/>
          <w:lang w:val="en-US"/>
          <w:rPrChange w:id="6516" w:author="Regina Casanova" w:date="2018-07-23T20:13:00Z">
            <w:rPr>
              <w:rFonts w:cs="Times New Roman"/>
              <w:noProof/>
            </w:rPr>
          </w:rPrChange>
        </w:rPr>
        <w:t xml:space="preserve">2. </w:t>
      </w:r>
      <w:r w:rsidRPr="00B224AF">
        <w:rPr>
          <w:rFonts w:cs="Times New Roman"/>
          <w:noProof/>
          <w:lang w:val="en-US"/>
          <w:rPrChange w:id="6517" w:author="Regina Casanova" w:date="2018-07-23T20:13:00Z">
            <w:rPr>
              <w:rFonts w:cs="Times New Roman"/>
              <w:noProof/>
            </w:rPr>
          </w:rPrChange>
        </w:rPr>
        <w:tab/>
        <w:t xml:space="preserve">Oliver RL. An Investigation of the Interrelationship Between Consumer (Dis) Satisfaction and Complaint Reports. Adv Consum Res. 1987;14(1):218–222. 5p. 1 Diagram. </w:t>
      </w:r>
    </w:p>
    <w:p w14:paraId="33F58A8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18" w:author="Regina Casanova" w:date="2018-07-23T20:13:00Z">
            <w:rPr>
              <w:rFonts w:cs="Times New Roman"/>
              <w:noProof/>
            </w:rPr>
          </w:rPrChange>
        </w:rPr>
      </w:pPr>
      <w:r w:rsidRPr="00B224AF">
        <w:rPr>
          <w:rFonts w:cs="Times New Roman"/>
          <w:noProof/>
          <w:lang w:val="en-US"/>
          <w:rPrChange w:id="6519" w:author="Regina Casanova" w:date="2018-07-23T20:13:00Z">
            <w:rPr>
              <w:rFonts w:cs="Times New Roman"/>
              <w:noProof/>
            </w:rPr>
          </w:rPrChange>
        </w:rPr>
        <w:t xml:space="preserve">3. </w:t>
      </w:r>
      <w:r w:rsidRPr="00B224AF">
        <w:rPr>
          <w:rFonts w:cs="Times New Roman"/>
          <w:noProof/>
          <w:lang w:val="en-US"/>
          <w:rPrChange w:id="6520" w:author="Regina Casanova" w:date="2018-07-23T20:13:00Z">
            <w:rPr>
              <w:rFonts w:cs="Times New Roman"/>
              <w:noProof/>
            </w:rPr>
          </w:rPrChange>
        </w:rPr>
        <w:tab/>
        <w:t xml:space="preserve">Reader TW, Gillespie A, Roberts J. Patient complaints in healthcare systems: a systematic review and coding taxonomy. BMJ Qual Saf. 2014;23(May):6781. Reader TW, Gillespie A, Roberts J. Patient c. </w:t>
      </w:r>
    </w:p>
    <w:p w14:paraId="6DCFEF2C"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21" w:author="Regina Casanova" w:date="2018-07-23T20:13:00Z">
            <w:rPr>
              <w:rFonts w:cs="Times New Roman"/>
              <w:noProof/>
            </w:rPr>
          </w:rPrChange>
        </w:rPr>
        <w:t xml:space="preserve">4. </w:t>
      </w:r>
      <w:r w:rsidRPr="00B224AF">
        <w:rPr>
          <w:rFonts w:cs="Times New Roman"/>
          <w:noProof/>
          <w:lang w:val="en-US"/>
          <w:rPrChange w:id="6522" w:author="Regina Casanova" w:date="2018-07-23T20:13:00Z">
            <w:rPr>
              <w:rFonts w:cs="Times New Roman"/>
              <w:noProof/>
            </w:rPr>
          </w:rPrChange>
        </w:rPr>
        <w:tab/>
        <w:t xml:space="preserve">Hospital Consumer Assessment of Healthcare Providers and Systems. The HCAHPS Survey – Frequently Asked Questions. Centers for Medicare and Medicaid. </w:t>
      </w:r>
      <w:r w:rsidRPr="00C126C6">
        <w:rPr>
          <w:rFonts w:cs="Times New Roman"/>
          <w:noProof/>
        </w:rPr>
        <w:t xml:space="preserve">2016;1–6. </w:t>
      </w:r>
    </w:p>
    <w:p w14:paraId="5D17698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3" w:author="Regina Casanova" w:date="2018-07-23T20:13:00Z">
            <w:rPr>
              <w:rFonts w:cs="Times New Roman"/>
              <w:noProof/>
            </w:rPr>
          </w:rPrChange>
        </w:rPr>
      </w:pPr>
      <w:r w:rsidRPr="00C126C6">
        <w:rPr>
          <w:rFonts w:cs="Times New Roman"/>
          <w:noProof/>
        </w:rPr>
        <w:t xml:space="preserve">5. </w:t>
      </w:r>
      <w:r w:rsidRPr="00C126C6">
        <w:rPr>
          <w:rFonts w:cs="Times New Roman"/>
          <w:noProof/>
        </w:rPr>
        <w:tab/>
        <w:t xml:space="preserve">Ministère des affaires sociales et de la santé. Ordonnance no 96-346 du 24 avril 1996 portant réforme de l’hospitalisation publique et privée | Legifrance [Internet]. </w:t>
      </w:r>
      <w:r w:rsidRPr="00B224AF">
        <w:rPr>
          <w:rFonts w:cs="Times New Roman"/>
          <w:noProof/>
          <w:lang w:val="en-US"/>
          <w:rPrChange w:id="6524" w:author="Regina Casanova" w:date="2018-07-23T20:13:00Z">
            <w:rPr>
              <w:rFonts w:cs="Times New Roman"/>
              <w:noProof/>
            </w:rPr>
          </w:rPrChange>
        </w:rPr>
        <w:t>Available from: https://www.legifrance.gouv.fr/affichTexte.do?cidTexte=JORFTEXT000000742206</w:t>
      </w:r>
    </w:p>
    <w:p w14:paraId="6638A50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5" w:author="Regina Casanova" w:date="2018-07-23T20:13:00Z">
            <w:rPr>
              <w:rFonts w:cs="Times New Roman"/>
              <w:noProof/>
            </w:rPr>
          </w:rPrChange>
        </w:rPr>
      </w:pPr>
      <w:r w:rsidRPr="00B224AF">
        <w:rPr>
          <w:rFonts w:cs="Times New Roman"/>
          <w:noProof/>
          <w:lang w:val="en-US"/>
          <w:rPrChange w:id="6526" w:author="Regina Casanova" w:date="2018-07-23T20:13:00Z">
            <w:rPr>
              <w:rFonts w:cs="Times New Roman"/>
              <w:noProof/>
            </w:rPr>
          </w:rPrChange>
        </w:rPr>
        <w:t xml:space="preserve">6. </w:t>
      </w:r>
      <w:r w:rsidRPr="00B224AF">
        <w:rPr>
          <w:rFonts w:cs="Times New Roman"/>
          <w:noProof/>
          <w:lang w:val="en-US"/>
          <w:rPrChange w:id="6527" w:author="Regina Casanova" w:date="2018-07-23T20:13:00Z">
            <w:rPr>
              <w:rFonts w:cs="Times New Roman"/>
              <w:noProof/>
            </w:rPr>
          </w:rPrChange>
        </w:rPr>
        <w:tab/>
        <w:t xml:space="preserve">Schoenfelder T, Klewer J, Kugler J. Determinants of patient satisfaction: A study among 39 hospitals in an in-patient setting in Germany. Int J Qual Heal Care. 2011 Oct;23(5):503–9. </w:t>
      </w:r>
    </w:p>
    <w:p w14:paraId="261FEBD7"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28" w:author="Regina Casanova" w:date="2018-07-23T20:13:00Z">
            <w:rPr>
              <w:rFonts w:cs="Times New Roman"/>
              <w:noProof/>
            </w:rPr>
          </w:rPrChange>
        </w:rPr>
        <w:t xml:space="preserve">7. </w:t>
      </w:r>
      <w:r w:rsidRPr="00B224AF">
        <w:rPr>
          <w:rFonts w:cs="Times New Roman"/>
          <w:noProof/>
          <w:lang w:val="en-US"/>
          <w:rPrChange w:id="6529" w:author="Regina Casanova" w:date="2018-07-23T20:13:00Z">
            <w:rPr>
              <w:rFonts w:cs="Times New Roman"/>
              <w:noProof/>
            </w:rPr>
          </w:rPrChange>
        </w:rPr>
        <w:tab/>
        <w:t xml:space="preserve">Department of Health. The NHS Plan: a plan for investment, a plan for reform. </w:t>
      </w:r>
      <w:r w:rsidRPr="00C126C6">
        <w:rPr>
          <w:rFonts w:cs="Times New Roman"/>
          <w:noProof/>
        </w:rPr>
        <w:t xml:space="preserve">C 4818I. 2000;Cm 4818-I:144 p. </w:t>
      </w:r>
    </w:p>
    <w:p w14:paraId="31A758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0" w:author="Regina Casanova" w:date="2018-07-23T20:13:00Z">
            <w:rPr>
              <w:rFonts w:cs="Times New Roman"/>
              <w:noProof/>
            </w:rPr>
          </w:rPrChange>
        </w:rPr>
      </w:pPr>
      <w:r w:rsidRPr="00C126C6">
        <w:rPr>
          <w:rFonts w:cs="Times New Roman"/>
          <w:noProof/>
        </w:rPr>
        <w:t xml:space="preserve">8. </w:t>
      </w:r>
      <w:r w:rsidRPr="00C126C6">
        <w:rPr>
          <w:rFonts w:cs="Times New Roman"/>
          <w:noProof/>
        </w:rPr>
        <w:tab/>
        <w:t xml:space="preserve">Cubillas JJ, Ramos MI, Feito FR, González JM, Gersol R, Ramos MB. </w:t>
      </w:r>
      <w:r w:rsidRPr="00B224AF">
        <w:rPr>
          <w:rFonts w:cs="Times New Roman"/>
          <w:noProof/>
          <w:lang w:val="en-US"/>
          <w:rPrChange w:id="6531" w:author="Regina Casanova" w:date="2018-07-23T20:13:00Z">
            <w:rPr>
              <w:rFonts w:cs="Times New Roman"/>
              <w:noProof/>
            </w:rPr>
          </w:rPrChange>
        </w:rPr>
        <w:t xml:space="preserve">[Importance of health CRM in pandemics and health alerts]. Aten Primaria. 2015 May 1;47(5):267–72. </w:t>
      </w:r>
    </w:p>
    <w:p w14:paraId="7C0CEE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2" w:author="Regina Casanova" w:date="2018-07-23T20:13:00Z">
            <w:rPr>
              <w:rFonts w:cs="Times New Roman"/>
              <w:noProof/>
            </w:rPr>
          </w:rPrChange>
        </w:rPr>
      </w:pPr>
      <w:r w:rsidRPr="00B224AF">
        <w:rPr>
          <w:rFonts w:cs="Times New Roman"/>
          <w:noProof/>
          <w:lang w:val="en-US"/>
          <w:rPrChange w:id="6533" w:author="Regina Casanova" w:date="2018-07-23T20:13:00Z">
            <w:rPr>
              <w:rFonts w:cs="Times New Roman"/>
              <w:noProof/>
            </w:rPr>
          </w:rPrChange>
        </w:rPr>
        <w:t xml:space="preserve">9. </w:t>
      </w:r>
      <w:r w:rsidRPr="00B224AF">
        <w:rPr>
          <w:rFonts w:cs="Times New Roman"/>
          <w:noProof/>
          <w:lang w:val="en-US"/>
          <w:rPrChange w:id="6534" w:author="Regina Casanova" w:date="2018-07-23T20:13:00Z">
            <w:rPr>
              <w:rFonts w:cs="Times New Roman"/>
              <w:noProof/>
            </w:rPr>
          </w:rPrChange>
        </w:rPr>
        <w:tab/>
        <w:t>Notes on User Centered Design Process (UCD) [Internet]. [cited 2017 May 24]. Available from: https://www.w3.org/WAI/redesign/ucd</w:t>
      </w:r>
    </w:p>
    <w:p w14:paraId="173887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5" w:author="Regina Casanova" w:date="2018-07-23T20:13:00Z">
            <w:rPr>
              <w:rFonts w:cs="Times New Roman"/>
              <w:noProof/>
            </w:rPr>
          </w:rPrChange>
        </w:rPr>
      </w:pPr>
      <w:r w:rsidRPr="00B224AF">
        <w:rPr>
          <w:rFonts w:cs="Times New Roman"/>
          <w:noProof/>
          <w:lang w:val="en-US"/>
          <w:rPrChange w:id="6536" w:author="Regina Casanova" w:date="2018-07-23T20:13:00Z">
            <w:rPr>
              <w:rFonts w:cs="Times New Roman"/>
              <w:noProof/>
            </w:rPr>
          </w:rPrChange>
        </w:rPr>
        <w:t xml:space="preserve">10. </w:t>
      </w:r>
      <w:r w:rsidRPr="00B224AF">
        <w:rPr>
          <w:rFonts w:cs="Times New Roman"/>
          <w:noProof/>
          <w:lang w:val="en-US"/>
          <w:rPrChange w:id="6537" w:author="Regina Casanova" w:date="2018-07-23T20:13:00Z">
            <w:rPr>
              <w:rFonts w:cs="Times New Roman"/>
              <w:noProof/>
            </w:rPr>
          </w:rPrChange>
        </w:rPr>
        <w:tab/>
        <w:t xml:space="preserve">International Organization for Standardization. ISO 9241-210: Ergonomics of human–system interaction - Human-centred design for interactive systems. Int Organ Stand. 2010;2010:32. </w:t>
      </w:r>
    </w:p>
    <w:p w14:paraId="6EC13F8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38" w:author="Regina Casanova" w:date="2018-07-23T20:13:00Z">
            <w:rPr>
              <w:rFonts w:cs="Times New Roman"/>
              <w:noProof/>
            </w:rPr>
          </w:rPrChange>
        </w:rPr>
        <w:t xml:space="preserve">11. </w:t>
      </w:r>
      <w:r w:rsidRPr="00B224AF">
        <w:rPr>
          <w:rFonts w:cs="Times New Roman"/>
          <w:noProof/>
          <w:lang w:val="en-US"/>
          <w:rPrChange w:id="6539" w:author="Regina Casanova" w:date="2018-07-23T20:13:00Z">
            <w:rPr>
              <w:rFonts w:cs="Times New Roman"/>
              <w:noProof/>
            </w:rPr>
          </w:rPrChange>
        </w:rPr>
        <w:tab/>
        <w:t xml:space="preserve">Health Services Review Council. Guide to Complaint Handling in Health </w:t>
      </w:r>
      <w:r w:rsidRPr="00B224AF">
        <w:rPr>
          <w:rFonts w:cs="Times New Roman"/>
          <w:noProof/>
          <w:lang w:val="en-US"/>
          <w:rPrChange w:id="6540" w:author="Regina Casanova" w:date="2018-07-23T20:13:00Z">
            <w:rPr>
              <w:rFonts w:cs="Times New Roman"/>
              <w:noProof/>
            </w:rPr>
          </w:rPrChange>
        </w:rPr>
        <w:lastRenderedPageBreak/>
        <w:t xml:space="preserve">Care Services. </w:t>
      </w:r>
      <w:r w:rsidRPr="00C126C6">
        <w:rPr>
          <w:rFonts w:cs="Times New Roman"/>
          <w:noProof/>
        </w:rPr>
        <w:t xml:space="preserve">2005; </w:t>
      </w:r>
    </w:p>
    <w:p w14:paraId="06AE8C10"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12.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030-2016-SA. </w:t>
      </w:r>
    </w:p>
    <w:p w14:paraId="714004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41" w:author="Regina Casanova" w:date="2018-07-23T20:13:00Z">
            <w:rPr>
              <w:rFonts w:cs="Times New Roman"/>
              <w:noProof/>
            </w:rPr>
          </w:rPrChange>
        </w:rPr>
      </w:pPr>
      <w:r w:rsidRPr="00C126C6">
        <w:rPr>
          <w:rFonts w:cs="Times New Roman"/>
          <w:noProof/>
        </w:rPr>
        <w:t xml:space="preserve">13. </w:t>
      </w:r>
      <w:r w:rsidRPr="00C126C6">
        <w:rPr>
          <w:rFonts w:cs="Times New Roman"/>
          <w:noProof/>
        </w:rPr>
        <w:tab/>
        <w:t xml:space="preserve">Susalud: la tecnología digital al servicio de ciudadanos y gestores | Gestion.pe [Internet]. </w:t>
      </w:r>
      <w:r w:rsidRPr="00B224AF">
        <w:rPr>
          <w:rFonts w:cs="Times New Roman"/>
          <w:noProof/>
          <w:lang w:val="en-US"/>
          <w:rPrChange w:id="6542" w:author="Regina Casanova" w:date="2018-07-23T20:13:00Z">
            <w:rPr>
              <w:rFonts w:cs="Times New Roman"/>
              <w:noProof/>
            </w:rPr>
          </w:rPrChange>
        </w:rPr>
        <w:t>[cited 2017 Dec 16]. Available from: https://gestion.pe/panelg/susalud-tecnologia-digital-al-servicio-ciudadanos-y-gestores-2197181</w:t>
      </w:r>
    </w:p>
    <w:p w14:paraId="4007CEA8"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43" w:author="Regina Casanova" w:date="2018-07-23T20:13:00Z">
            <w:rPr>
              <w:rFonts w:cs="Times New Roman"/>
              <w:noProof/>
            </w:rPr>
          </w:rPrChange>
        </w:rPr>
        <w:t xml:space="preserve">14. </w:t>
      </w:r>
      <w:r w:rsidRPr="00B224AF">
        <w:rPr>
          <w:rFonts w:cs="Times New Roman"/>
          <w:noProof/>
          <w:lang w:val="en-US"/>
          <w:rPrChange w:id="6544" w:author="Regina Casanova" w:date="2018-07-23T20:13:00Z">
            <w:rPr>
              <w:rFonts w:cs="Times New Roman"/>
              <w:noProof/>
            </w:rPr>
          </w:rPrChange>
        </w:rPr>
        <w:tab/>
        <w:t xml:space="preserve">Al-Abri R, Al-Balushi A. Patient satisfaction survey as a tool towards quality improvement. </w:t>
      </w:r>
      <w:r w:rsidRPr="00C126C6">
        <w:rPr>
          <w:rFonts w:cs="Times New Roman"/>
          <w:noProof/>
        </w:rPr>
        <w:t xml:space="preserve">Oman Med J. 2014 Jan;29(1):3–7. </w:t>
      </w:r>
    </w:p>
    <w:p w14:paraId="068FCF63"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15. </w:t>
      </w:r>
      <w:r w:rsidRPr="00C126C6">
        <w:rPr>
          <w:rFonts w:cs="Times New Roman"/>
          <w:noProof/>
        </w:rPr>
        <w:tab/>
        <w:t xml:space="preserve">Salud DE. ESTÁNDARES DE CALIDAD PARA EL PRIMER NIVEL DE ATENCIÓN EN SALUD. E c p n a s. 2002;1–47. </w:t>
      </w:r>
    </w:p>
    <w:p w14:paraId="5613BFF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45" w:author="Regina Casanova" w:date="2018-07-23T20:13:00Z">
            <w:rPr>
              <w:rFonts w:cs="Times New Roman"/>
              <w:noProof/>
            </w:rPr>
          </w:rPrChange>
        </w:rPr>
      </w:pPr>
      <w:r w:rsidRPr="00C126C6">
        <w:rPr>
          <w:rFonts w:cs="Times New Roman"/>
          <w:noProof/>
        </w:rPr>
        <w:t xml:space="preserve">16. </w:t>
      </w:r>
      <w:r w:rsidRPr="00C126C6">
        <w:rPr>
          <w:rFonts w:cs="Times New Roman"/>
          <w:noProof/>
        </w:rPr>
        <w:tab/>
        <w:t xml:space="preserve">Chang M, Alemán MC, García R, Miranda RJ. Evaluación de la calidad de la atención médica en el subsistema de urgencias del municipio 10 de octubre, 1997. </w:t>
      </w:r>
      <w:r w:rsidRPr="00B224AF">
        <w:rPr>
          <w:rFonts w:cs="Times New Roman"/>
          <w:noProof/>
          <w:lang w:val="en-US"/>
          <w:rPrChange w:id="6546" w:author="Regina Casanova" w:date="2018-07-23T20:13:00Z">
            <w:rPr>
              <w:rFonts w:cs="Times New Roman"/>
              <w:noProof/>
            </w:rPr>
          </w:rPrChange>
        </w:rPr>
        <w:t xml:space="preserve">Rev Cuba Salud Pública. 2000;24(2):110–6. </w:t>
      </w:r>
    </w:p>
    <w:p w14:paraId="4EB826A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47" w:author="Regina Casanova" w:date="2018-07-23T20:13:00Z">
            <w:rPr>
              <w:rFonts w:cs="Times New Roman"/>
              <w:noProof/>
            </w:rPr>
          </w:rPrChange>
        </w:rPr>
      </w:pPr>
      <w:r w:rsidRPr="00B224AF">
        <w:rPr>
          <w:rFonts w:cs="Times New Roman"/>
          <w:noProof/>
          <w:lang w:val="en-US"/>
          <w:rPrChange w:id="6548" w:author="Regina Casanova" w:date="2018-07-23T20:13:00Z">
            <w:rPr>
              <w:rFonts w:cs="Times New Roman"/>
              <w:noProof/>
            </w:rPr>
          </w:rPrChange>
        </w:rPr>
        <w:t xml:space="preserve">17. </w:t>
      </w:r>
      <w:r w:rsidRPr="00B224AF">
        <w:rPr>
          <w:rFonts w:cs="Times New Roman"/>
          <w:noProof/>
          <w:lang w:val="en-US"/>
          <w:rPrChange w:id="6549" w:author="Regina Casanova" w:date="2018-07-23T20:13:00Z">
            <w:rPr>
              <w:rFonts w:cs="Times New Roman"/>
              <w:noProof/>
            </w:rPr>
          </w:rPrChange>
        </w:rPr>
        <w:tab/>
        <w:t xml:space="preserve">Jenkinson C. Patients’ experiences and satisfaction with health care: results of a questionnaire study of specific aspects of care. Qual Saf Heal Care. 2002 Dec;11(4):335–9. </w:t>
      </w:r>
    </w:p>
    <w:p w14:paraId="09AF5F7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0" w:author="Regina Casanova" w:date="2018-07-23T20:13:00Z">
            <w:rPr>
              <w:rFonts w:cs="Times New Roman"/>
              <w:noProof/>
            </w:rPr>
          </w:rPrChange>
        </w:rPr>
      </w:pPr>
      <w:r w:rsidRPr="00B224AF">
        <w:rPr>
          <w:rFonts w:cs="Times New Roman"/>
          <w:noProof/>
          <w:lang w:val="en-US"/>
          <w:rPrChange w:id="6551" w:author="Regina Casanova" w:date="2018-07-23T20:13:00Z">
            <w:rPr>
              <w:rFonts w:cs="Times New Roman"/>
              <w:noProof/>
            </w:rPr>
          </w:rPrChange>
        </w:rPr>
        <w:t xml:space="preserve">18. </w:t>
      </w:r>
      <w:r w:rsidRPr="00B224AF">
        <w:rPr>
          <w:rFonts w:cs="Times New Roman"/>
          <w:noProof/>
          <w:lang w:val="en-US"/>
          <w:rPrChange w:id="6552" w:author="Regina Casanova" w:date="2018-07-23T20:13:00Z">
            <w:rPr>
              <w:rFonts w:cs="Times New Roman"/>
              <w:noProof/>
            </w:rPr>
          </w:rPrChange>
        </w:rPr>
        <w:tab/>
        <w:t xml:space="preserve">Bjertnaes O a., Sjetne IS, Iversen HH. Overall patient satisfaction with hospitals: effects of patient-reported experiences and fulfilment of expectations. BMJ Qual Saf. 2012;21(1):39–46. </w:t>
      </w:r>
    </w:p>
    <w:p w14:paraId="27EDEB5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3" w:author="Regina Casanova" w:date="2018-07-23T20:13:00Z">
            <w:rPr>
              <w:rFonts w:cs="Times New Roman"/>
              <w:noProof/>
            </w:rPr>
          </w:rPrChange>
        </w:rPr>
      </w:pPr>
      <w:r w:rsidRPr="00B224AF">
        <w:rPr>
          <w:rFonts w:cs="Times New Roman"/>
          <w:noProof/>
          <w:lang w:val="en-US"/>
          <w:rPrChange w:id="6554" w:author="Regina Casanova" w:date="2018-07-23T20:13:00Z">
            <w:rPr>
              <w:rFonts w:cs="Times New Roman"/>
              <w:noProof/>
            </w:rPr>
          </w:rPrChange>
        </w:rPr>
        <w:t xml:space="preserve">19. </w:t>
      </w:r>
      <w:r w:rsidRPr="00B224AF">
        <w:rPr>
          <w:rFonts w:cs="Times New Roman"/>
          <w:noProof/>
          <w:lang w:val="en-US"/>
          <w:rPrChange w:id="6555" w:author="Regina Casanova" w:date="2018-07-23T20:13:00Z">
            <w:rPr>
              <w:rFonts w:cs="Times New Roman"/>
              <w:noProof/>
            </w:rPr>
          </w:rPrChange>
        </w:rPr>
        <w:tab/>
        <w:t xml:space="preserve">Jackson JL, Chamberlin J, Kroenke K. Predictors of patient satisfaction. Soc Sci Med. 2001;52(4):609–620. </w:t>
      </w:r>
    </w:p>
    <w:p w14:paraId="6D6A28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6" w:author="Regina Casanova" w:date="2018-07-23T20:13:00Z">
            <w:rPr>
              <w:rFonts w:cs="Times New Roman"/>
              <w:noProof/>
            </w:rPr>
          </w:rPrChange>
        </w:rPr>
      </w:pPr>
      <w:r w:rsidRPr="00B224AF">
        <w:rPr>
          <w:rFonts w:cs="Times New Roman"/>
          <w:noProof/>
          <w:lang w:val="en-US"/>
          <w:rPrChange w:id="6557" w:author="Regina Casanova" w:date="2018-07-23T20:13:00Z">
            <w:rPr>
              <w:rFonts w:cs="Times New Roman"/>
              <w:noProof/>
            </w:rPr>
          </w:rPrChange>
        </w:rPr>
        <w:t xml:space="preserve">20. </w:t>
      </w:r>
      <w:r w:rsidRPr="00B224AF">
        <w:rPr>
          <w:rFonts w:cs="Times New Roman"/>
          <w:noProof/>
          <w:lang w:val="en-US"/>
          <w:rPrChange w:id="6558" w:author="Regina Casanova" w:date="2018-07-23T20:13:00Z">
            <w:rPr>
              <w:rFonts w:cs="Times New Roman"/>
              <w:noProof/>
            </w:rPr>
          </w:rPrChange>
        </w:rPr>
        <w:tab/>
        <w:t xml:space="preserve">Quality Assurance Project. Monitoring the Quality of Hospital Care. </w:t>
      </w:r>
    </w:p>
    <w:p w14:paraId="1C98AE3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9" w:author="Regina Casanova" w:date="2018-07-23T20:13:00Z">
            <w:rPr>
              <w:rFonts w:cs="Times New Roman"/>
              <w:noProof/>
            </w:rPr>
          </w:rPrChange>
        </w:rPr>
      </w:pPr>
      <w:r w:rsidRPr="00C126C6">
        <w:rPr>
          <w:rFonts w:cs="Times New Roman"/>
          <w:noProof/>
        </w:rPr>
        <w:t xml:space="preserve">21. </w:t>
      </w:r>
      <w:r w:rsidRPr="00C126C6">
        <w:rPr>
          <w:rFonts w:cs="Times New Roman"/>
          <w:noProof/>
        </w:rPr>
        <w:tab/>
        <w:t xml:space="preserve">EsSalud. Registro Informático de Atención al Asegurado [Internet]. </w:t>
      </w:r>
      <w:r w:rsidRPr="00B224AF">
        <w:rPr>
          <w:rFonts w:cs="Times New Roman"/>
          <w:noProof/>
          <w:lang w:val="en-US"/>
          <w:rPrChange w:id="6560" w:author="Regina Casanova" w:date="2018-07-23T20:13:00Z">
            <w:rPr>
              <w:rFonts w:cs="Times New Roman"/>
              <w:noProof/>
            </w:rPr>
          </w:rPrChange>
        </w:rPr>
        <w:t>[cited 2016 Aug 16]. Available from: http://ww3.essalud.gob.pe:8080/riid/portal.html</w:t>
      </w:r>
    </w:p>
    <w:p w14:paraId="2860869E"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1" w:author="Regina Casanova" w:date="2018-07-23T20:13:00Z">
            <w:rPr>
              <w:rFonts w:cs="Times New Roman"/>
              <w:noProof/>
            </w:rPr>
          </w:rPrChange>
        </w:rPr>
      </w:pPr>
      <w:r w:rsidRPr="00B224AF">
        <w:rPr>
          <w:rFonts w:cs="Times New Roman"/>
          <w:noProof/>
          <w:lang w:val="en-US"/>
          <w:rPrChange w:id="6562" w:author="Regina Casanova" w:date="2018-07-23T20:13:00Z">
            <w:rPr>
              <w:rFonts w:cs="Times New Roman"/>
              <w:noProof/>
            </w:rPr>
          </w:rPrChange>
        </w:rPr>
        <w:t xml:space="preserve">22. </w:t>
      </w:r>
      <w:r w:rsidRPr="00B224AF">
        <w:rPr>
          <w:rFonts w:cs="Times New Roman"/>
          <w:noProof/>
          <w:lang w:val="en-US"/>
          <w:rPrChange w:id="6563" w:author="Regina Casanova" w:date="2018-07-23T20:13:00Z">
            <w:rPr>
              <w:rFonts w:cs="Times New Roman"/>
              <w:noProof/>
            </w:rPr>
          </w:rPrChange>
        </w:rPr>
        <w:tab/>
        <w:t>CRM for Small Business - Customer Relationship Management - Act! [Internet]. [cited 2018 Feb 4]. Available from: https://www.act.com/</w:t>
      </w:r>
    </w:p>
    <w:p w14:paraId="1A1920EF" w14:textId="1C79BC2F"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4" w:author="Regina Casanova" w:date="2018-07-23T20:13:00Z">
            <w:rPr>
              <w:rFonts w:cs="Times New Roman"/>
              <w:noProof/>
            </w:rPr>
          </w:rPrChange>
        </w:rPr>
      </w:pPr>
      <w:r w:rsidRPr="00B224AF">
        <w:rPr>
          <w:rFonts w:cs="Times New Roman"/>
          <w:noProof/>
          <w:lang w:val="en-US"/>
          <w:rPrChange w:id="6565" w:author="Regina Casanova" w:date="2018-07-23T20:13:00Z">
            <w:rPr>
              <w:rFonts w:cs="Times New Roman"/>
              <w:noProof/>
            </w:rPr>
          </w:rPrChange>
        </w:rPr>
        <w:t xml:space="preserve">23. </w:t>
      </w:r>
      <w:r w:rsidRPr="00B224AF">
        <w:rPr>
          <w:rFonts w:cs="Times New Roman"/>
          <w:noProof/>
          <w:lang w:val="en-US"/>
          <w:rPrChange w:id="6566" w:author="Regina Casanova" w:date="2018-07-23T20:13:00Z">
            <w:rPr>
              <w:rFonts w:cs="Times New Roman"/>
              <w:noProof/>
            </w:rPr>
          </w:rPrChange>
        </w:rPr>
        <w:tab/>
        <w:t xml:space="preserve">Qué es CRM: Customer Relationship Management y </w:t>
      </w:r>
      <w:del w:id="6567" w:author="Regina Casanova" w:date="2018-07-29T19:16:00Z">
        <w:r w:rsidRPr="00B224AF" w:rsidDel="00F95B03">
          <w:rPr>
            <w:rFonts w:cs="Times New Roman"/>
            <w:noProof/>
            <w:lang w:val="en-US"/>
            <w:rPrChange w:id="6568" w:author="Regina Casanova" w:date="2018-07-23T20:13:00Z">
              <w:rPr>
                <w:rFonts w:cs="Times New Roman"/>
                <w:noProof/>
              </w:rPr>
            </w:rPrChange>
          </w:rPr>
          <w:delText>Software</w:delText>
        </w:r>
      </w:del>
      <w:ins w:id="6569" w:author="Regina Casanova" w:date="2018-07-29T19:16:00Z">
        <w:r w:rsidR="00F95B03">
          <w:rPr>
            <w:rFonts w:cs="Times New Roman"/>
            <w:noProof/>
            <w:lang w:val="en-US"/>
          </w:rPr>
          <w:t>Aplicativo informático</w:t>
        </w:r>
      </w:ins>
      <w:r w:rsidRPr="00B224AF">
        <w:rPr>
          <w:rFonts w:cs="Times New Roman"/>
          <w:noProof/>
          <w:lang w:val="en-US"/>
          <w:rPrChange w:id="6570" w:author="Regina Casanova" w:date="2018-07-23T20:13:00Z">
            <w:rPr>
              <w:rFonts w:cs="Times New Roman"/>
              <w:noProof/>
            </w:rPr>
          </w:rPrChange>
        </w:rPr>
        <w:t xml:space="preserve"> CRM [Internet]. [cited 2018 Feb 4]. Available from: https://www.sumacrm.com/soporte/customer-relationship-management</w:t>
      </w:r>
    </w:p>
    <w:p w14:paraId="511139E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1" w:author="Regina Casanova" w:date="2018-07-23T20:13:00Z">
            <w:rPr>
              <w:rFonts w:cs="Times New Roman"/>
              <w:noProof/>
            </w:rPr>
          </w:rPrChange>
        </w:rPr>
      </w:pPr>
      <w:r w:rsidRPr="00B224AF">
        <w:rPr>
          <w:rFonts w:cs="Times New Roman"/>
          <w:noProof/>
          <w:lang w:val="en-US"/>
          <w:rPrChange w:id="6572" w:author="Regina Casanova" w:date="2018-07-23T20:13:00Z">
            <w:rPr>
              <w:rFonts w:cs="Times New Roman"/>
              <w:noProof/>
            </w:rPr>
          </w:rPrChange>
        </w:rPr>
        <w:t xml:space="preserve">24. </w:t>
      </w:r>
      <w:r w:rsidRPr="00B224AF">
        <w:rPr>
          <w:rFonts w:cs="Times New Roman"/>
          <w:noProof/>
          <w:lang w:val="en-US"/>
          <w:rPrChange w:id="6573" w:author="Regina Casanova" w:date="2018-07-23T20:13:00Z">
            <w:rPr>
              <w:rFonts w:cs="Times New Roman"/>
              <w:noProof/>
            </w:rPr>
          </w:rPrChange>
        </w:rPr>
        <w:tab/>
        <w:t xml:space="preserve">Anshari M, Almunawar MN. Evaluating CRM Implementation in Healthcare Organization. Proc 2011 Int Conf Econ Bus Inf (OCEBI 2011). </w:t>
      </w:r>
      <w:r w:rsidRPr="00B224AF">
        <w:rPr>
          <w:rFonts w:cs="Times New Roman"/>
          <w:noProof/>
          <w:lang w:val="en-US"/>
          <w:rPrChange w:id="6574" w:author="Regina Casanova" w:date="2018-07-23T20:13:00Z">
            <w:rPr>
              <w:rFonts w:cs="Times New Roman"/>
              <w:noProof/>
            </w:rPr>
          </w:rPrChange>
        </w:rPr>
        <w:lastRenderedPageBreak/>
        <w:t xml:space="preserve">2011;2009(Icebi):7–9. </w:t>
      </w:r>
    </w:p>
    <w:p w14:paraId="1CE64A6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5" w:author="Regina Casanova" w:date="2018-07-23T20:13:00Z">
            <w:rPr>
              <w:rFonts w:cs="Times New Roman"/>
              <w:noProof/>
            </w:rPr>
          </w:rPrChange>
        </w:rPr>
      </w:pPr>
      <w:r w:rsidRPr="00B224AF">
        <w:rPr>
          <w:rFonts w:cs="Times New Roman"/>
          <w:noProof/>
          <w:lang w:val="en-US"/>
          <w:rPrChange w:id="6576" w:author="Regina Casanova" w:date="2018-07-23T20:13:00Z">
            <w:rPr>
              <w:rFonts w:cs="Times New Roman"/>
              <w:noProof/>
            </w:rPr>
          </w:rPrChange>
        </w:rPr>
        <w:t xml:space="preserve">25. </w:t>
      </w:r>
      <w:r w:rsidRPr="00B224AF">
        <w:rPr>
          <w:rFonts w:cs="Times New Roman"/>
          <w:noProof/>
          <w:lang w:val="en-US"/>
          <w:rPrChange w:id="6577" w:author="Regina Casanova" w:date="2018-07-23T20:13:00Z">
            <w:rPr>
              <w:rFonts w:cs="Times New Roman"/>
              <w:noProof/>
            </w:rPr>
          </w:rPrChange>
        </w:rPr>
        <w:tab/>
        <w:t xml:space="preserve">Noakes Schulze A. User-Centered Design for Information Professionals. Assoc Libr Inf Sci Educ. </w:t>
      </w:r>
    </w:p>
    <w:p w14:paraId="49C106D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8" w:author="Regina Casanova" w:date="2018-07-23T20:13:00Z">
            <w:rPr>
              <w:rFonts w:cs="Times New Roman"/>
              <w:noProof/>
            </w:rPr>
          </w:rPrChange>
        </w:rPr>
      </w:pPr>
      <w:r w:rsidRPr="00B224AF">
        <w:rPr>
          <w:rFonts w:cs="Times New Roman"/>
          <w:noProof/>
          <w:lang w:val="en-US"/>
          <w:rPrChange w:id="6579" w:author="Regina Casanova" w:date="2018-07-23T20:13:00Z">
            <w:rPr>
              <w:rFonts w:cs="Times New Roman"/>
              <w:noProof/>
            </w:rPr>
          </w:rPrChange>
        </w:rPr>
        <w:t xml:space="preserve">26. </w:t>
      </w:r>
      <w:r w:rsidRPr="00B224AF">
        <w:rPr>
          <w:rFonts w:cs="Times New Roman"/>
          <w:noProof/>
          <w:lang w:val="en-US"/>
          <w:rPrChange w:id="6580" w:author="Regina Casanova" w:date="2018-07-23T20:13:00Z">
            <w:rPr>
              <w:rFonts w:cs="Times New Roman"/>
              <w:noProof/>
            </w:rPr>
          </w:rPrChange>
        </w:rPr>
        <w:tab/>
        <w:t xml:space="preserve">Helander M, Landauer TK, Prabhu P V. Handbook of human-computer interaction. 1997. 1582 p. </w:t>
      </w:r>
    </w:p>
    <w:p w14:paraId="0D30538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1" w:author="Regina Casanova" w:date="2018-07-23T20:13:00Z">
            <w:rPr>
              <w:rFonts w:cs="Times New Roman"/>
              <w:noProof/>
            </w:rPr>
          </w:rPrChange>
        </w:rPr>
      </w:pPr>
      <w:r w:rsidRPr="00B224AF">
        <w:rPr>
          <w:rFonts w:cs="Times New Roman"/>
          <w:noProof/>
          <w:lang w:val="en-US"/>
          <w:rPrChange w:id="6582" w:author="Regina Casanova" w:date="2018-07-23T20:13:00Z">
            <w:rPr>
              <w:rFonts w:cs="Times New Roman"/>
              <w:noProof/>
            </w:rPr>
          </w:rPrChange>
        </w:rPr>
        <w:t xml:space="preserve">27. </w:t>
      </w:r>
      <w:r w:rsidRPr="00B224AF">
        <w:rPr>
          <w:rFonts w:cs="Times New Roman"/>
          <w:noProof/>
          <w:lang w:val="en-US"/>
          <w:rPrChange w:id="6583" w:author="Regina Casanova" w:date="2018-07-23T20:13:00Z">
            <w:rPr>
              <w:rFonts w:cs="Times New Roman"/>
              <w:noProof/>
            </w:rPr>
          </w:rPrChange>
        </w:rPr>
        <w:tab/>
        <w:t xml:space="preserve">Ghaoui C. Encyclopedia Of Human Computer Interaction. 2006. 1-757 p. </w:t>
      </w:r>
    </w:p>
    <w:p w14:paraId="120036D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4" w:author="Regina Casanova" w:date="2018-07-23T20:13:00Z">
            <w:rPr>
              <w:rFonts w:cs="Times New Roman"/>
              <w:noProof/>
            </w:rPr>
          </w:rPrChange>
        </w:rPr>
      </w:pPr>
      <w:r w:rsidRPr="00B224AF">
        <w:rPr>
          <w:rFonts w:cs="Times New Roman"/>
          <w:noProof/>
          <w:lang w:val="en-US"/>
          <w:rPrChange w:id="6585" w:author="Regina Casanova" w:date="2018-07-23T20:13:00Z">
            <w:rPr>
              <w:rFonts w:cs="Times New Roman"/>
              <w:noProof/>
            </w:rPr>
          </w:rPrChange>
        </w:rPr>
        <w:t xml:space="preserve">28. </w:t>
      </w:r>
      <w:r w:rsidRPr="00B224AF">
        <w:rPr>
          <w:rFonts w:cs="Times New Roman"/>
          <w:noProof/>
          <w:lang w:val="en-US"/>
          <w:rPrChange w:id="6586" w:author="Regina Casanova" w:date="2018-07-23T20:13:00Z">
            <w:rPr>
              <w:rFonts w:cs="Times New Roman"/>
              <w:noProof/>
            </w:rPr>
          </w:rPrChange>
        </w:rPr>
        <w:tab/>
        <w:t xml:space="preserve">McLoone HE, Jacobson M, Hegg C, Johnson PW. User-centered design. Work. 2010;37(4):445–56. </w:t>
      </w:r>
    </w:p>
    <w:p w14:paraId="2D44615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7" w:author="Regina Casanova" w:date="2018-07-23T20:13:00Z">
            <w:rPr>
              <w:rFonts w:cs="Times New Roman"/>
              <w:noProof/>
            </w:rPr>
          </w:rPrChange>
        </w:rPr>
      </w:pPr>
      <w:r w:rsidRPr="00B224AF">
        <w:rPr>
          <w:rFonts w:cs="Times New Roman"/>
          <w:noProof/>
          <w:lang w:val="en-US"/>
          <w:rPrChange w:id="6588" w:author="Regina Casanova" w:date="2018-07-23T20:13:00Z">
            <w:rPr>
              <w:rFonts w:cs="Times New Roman"/>
              <w:noProof/>
            </w:rPr>
          </w:rPrChange>
        </w:rPr>
        <w:t xml:space="preserve">29. </w:t>
      </w:r>
      <w:r w:rsidRPr="00B224AF">
        <w:rPr>
          <w:rFonts w:cs="Times New Roman"/>
          <w:noProof/>
          <w:lang w:val="en-US"/>
          <w:rPrChange w:id="6589" w:author="Regina Casanova" w:date="2018-07-23T20:13:00Z">
            <w:rPr>
              <w:rFonts w:cs="Times New Roman"/>
              <w:noProof/>
            </w:rPr>
          </w:rPrChange>
        </w:rPr>
        <w:tab/>
        <w:t>A Cry For Looking To Other Methods For User Centered Design - Usabilla Blog [Internet]. [cited 2018 Jul 22]. Available from: https://usabilla.com/blog/a-cry-for-looking-to-other-methods-for-user-centered-design/</w:t>
      </w:r>
    </w:p>
    <w:p w14:paraId="3357504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0" w:author="Regina Casanova" w:date="2018-07-23T20:13:00Z">
            <w:rPr>
              <w:rFonts w:cs="Times New Roman"/>
              <w:noProof/>
            </w:rPr>
          </w:rPrChange>
        </w:rPr>
      </w:pPr>
      <w:r w:rsidRPr="00B224AF">
        <w:rPr>
          <w:rFonts w:cs="Times New Roman"/>
          <w:noProof/>
          <w:lang w:val="en-US"/>
          <w:rPrChange w:id="6591" w:author="Regina Casanova" w:date="2018-07-23T20:13:00Z">
            <w:rPr>
              <w:rFonts w:cs="Times New Roman"/>
              <w:noProof/>
            </w:rPr>
          </w:rPrChange>
        </w:rPr>
        <w:t xml:space="preserve">30. </w:t>
      </w:r>
      <w:r w:rsidRPr="00B224AF">
        <w:rPr>
          <w:rFonts w:cs="Times New Roman"/>
          <w:noProof/>
          <w:lang w:val="en-US"/>
          <w:rPrChange w:id="6592" w:author="Regina Casanova" w:date="2018-07-23T20:13:00Z">
            <w:rPr>
              <w:rFonts w:cs="Times New Roman"/>
              <w:noProof/>
            </w:rPr>
          </w:rPrChange>
        </w:rPr>
        <w:tab/>
        <w:t>Describe the User Centered Design methodology [Internet]. [cited 2017 May 24]. Available from: http://www.modernanalyst.com/Careers/InterviewQuestions/tabid/128/ID/2191/Describe-the-User-Centered-Design-methodology.aspx</w:t>
      </w:r>
    </w:p>
    <w:p w14:paraId="37AE74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3" w:author="Regina Casanova" w:date="2018-07-23T20:13:00Z">
            <w:rPr>
              <w:rFonts w:cs="Times New Roman"/>
              <w:noProof/>
            </w:rPr>
          </w:rPrChange>
        </w:rPr>
      </w:pPr>
      <w:r w:rsidRPr="00B224AF">
        <w:rPr>
          <w:rFonts w:cs="Times New Roman"/>
          <w:noProof/>
          <w:lang w:val="en-US"/>
          <w:rPrChange w:id="6594" w:author="Regina Casanova" w:date="2018-07-23T20:13:00Z">
            <w:rPr>
              <w:rFonts w:cs="Times New Roman"/>
              <w:noProof/>
            </w:rPr>
          </w:rPrChange>
        </w:rPr>
        <w:t xml:space="preserve">31. </w:t>
      </w:r>
      <w:r w:rsidRPr="00B224AF">
        <w:rPr>
          <w:rFonts w:cs="Times New Roman"/>
          <w:noProof/>
          <w:lang w:val="en-US"/>
          <w:rPrChange w:id="6595" w:author="Regina Casanova" w:date="2018-07-23T20:13:00Z">
            <w:rPr>
              <w:rFonts w:cs="Times New Roman"/>
              <w:noProof/>
            </w:rPr>
          </w:rPrChange>
        </w:rPr>
        <w:tab/>
        <w:t xml:space="preserve">Usability.gov. Task Analysis. 2013 Sep 6; </w:t>
      </w:r>
    </w:p>
    <w:p w14:paraId="3ABB16A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6" w:author="Regina Casanova" w:date="2018-07-23T20:13:00Z">
            <w:rPr>
              <w:rFonts w:cs="Times New Roman"/>
              <w:noProof/>
            </w:rPr>
          </w:rPrChange>
        </w:rPr>
      </w:pPr>
      <w:r w:rsidRPr="00B224AF">
        <w:rPr>
          <w:rFonts w:cs="Times New Roman"/>
          <w:noProof/>
          <w:lang w:val="en-US"/>
          <w:rPrChange w:id="6597" w:author="Regina Casanova" w:date="2018-07-23T20:13:00Z">
            <w:rPr>
              <w:rFonts w:cs="Times New Roman"/>
              <w:noProof/>
            </w:rPr>
          </w:rPrChange>
        </w:rPr>
        <w:t xml:space="preserve">32. </w:t>
      </w:r>
      <w:r w:rsidRPr="00B224AF">
        <w:rPr>
          <w:rFonts w:cs="Times New Roman"/>
          <w:noProof/>
          <w:lang w:val="en-US"/>
          <w:rPrChange w:id="6598" w:author="Regina Casanova" w:date="2018-07-23T20:13:00Z">
            <w:rPr>
              <w:rFonts w:cs="Times New Roman"/>
              <w:noProof/>
            </w:rPr>
          </w:rPrChange>
        </w:rPr>
        <w:tab/>
        <w:t>Usability Body of Knowledge. Think Aloud Testing | Usability Body of Knowledge [Internet]. [cited 2018 Jun 21]. Available from: http://www.usabilitybok.org/think-aloud-testing</w:t>
      </w:r>
    </w:p>
    <w:p w14:paraId="365FCF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9" w:author="Regina Casanova" w:date="2018-07-23T20:13:00Z">
            <w:rPr>
              <w:rFonts w:cs="Times New Roman"/>
              <w:noProof/>
            </w:rPr>
          </w:rPrChange>
        </w:rPr>
      </w:pPr>
      <w:r w:rsidRPr="00B224AF">
        <w:rPr>
          <w:rFonts w:cs="Times New Roman"/>
          <w:noProof/>
          <w:lang w:val="en-US"/>
          <w:rPrChange w:id="6600" w:author="Regina Casanova" w:date="2018-07-23T20:13:00Z">
            <w:rPr>
              <w:rFonts w:cs="Times New Roman"/>
              <w:noProof/>
            </w:rPr>
          </w:rPrChange>
        </w:rPr>
        <w:t xml:space="preserve">33. </w:t>
      </w:r>
      <w:r w:rsidRPr="00B224AF">
        <w:rPr>
          <w:rFonts w:cs="Times New Roman"/>
          <w:noProof/>
          <w:lang w:val="en-US"/>
          <w:rPrChange w:id="6601" w:author="Regina Casanova" w:date="2018-07-23T20:13:00Z">
            <w:rPr>
              <w:rFonts w:cs="Times New Roman"/>
              <w:noProof/>
            </w:rPr>
          </w:rPrChange>
        </w:rPr>
        <w:tab/>
        <w:t>HIT Implementation Strategies and User-Centered Design [Internet]. [cited 2017 May 29]. Available from: http://pinnacle-center.com/hit-implementation-strategies-and-user-centered-design/</w:t>
      </w:r>
    </w:p>
    <w:p w14:paraId="149C67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2" w:author="Regina Casanova" w:date="2018-07-23T20:13:00Z">
            <w:rPr>
              <w:rFonts w:cs="Times New Roman"/>
              <w:noProof/>
            </w:rPr>
          </w:rPrChange>
        </w:rPr>
      </w:pPr>
      <w:r w:rsidRPr="00B224AF">
        <w:rPr>
          <w:rFonts w:cs="Times New Roman"/>
          <w:noProof/>
          <w:lang w:val="en-US"/>
          <w:rPrChange w:id="6603" w:author="Regina Casanova" w:date="2018-07-23T20:13:00Z">
            <w:rPr>
              <w:rFonts w:cs="Times New Roman"/>
              <w:noProof/>
            </w:rPr>
          </w:rPrChange>
        </w:rPr>
        <w:t xml:space="preserve">34. </w:t>
      </w:r>
      <w:r w:rsidRPr="00B224AF">
        <w:rPr>
          <w:rFonts w:cs="Times New Roman"/>
          <w:noProof/>
          <w:lang w:val="en-US"/>
          <w:rPrChange w:id="6604" w:author="Regina Casanova" w:date="2018-07-23T20:13:00Z">
            <w:rPr>
              <w:rFonts w:cs="Times New Roman"/>
              <w:noProof/>
            </w:rPr>
          </w:rPrChange>
        </w:rPr>
        <w:tab/>
        <w:t xml:space="preserve">Le T, Reeder B, Yoo D, Aziz R, Thompson HJ, Demiris G. An Evaluation of Wellness Assessment Visualizations for Older Adults. Telemed e-Health. 2015;21(1):9–15. </w:t>
      </w:r>
    </w:p>
    <w:p w14:paraId="4F2F74D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5" w:author="Regina Casanova" w:date="2018-07-23T20:13:00Z">
            <w:rPr>
              <w:rFonts w:cs="Times New Roman"/>
              <w:noProof/>
            </w:rPr>
          </w:rPrChange>
        </w:rPr>
      </w:pPr>
      <w:r w:rsidRPr="00B224AF">
        <w:rPr>
          <w:rFonts w:cs="Times New Roman"/>
          <w:noProof/>
          <w:lang w:val="en-US"/>
          <w:rPrChange w:id="6606" w:author="Regina Casanova" w:date="2018-07-23T20:13:00Z">
            <w:rPr>
              <w:rFonts w:cs="Times New Roman"/>
              <w:noProof/>
            </w:rPr>
          </w:rPrChange>
        </w:rPr>
        <w:t xml:space="preserve">35. </w:t>
      </w:r>
      <w:r w:rsidRPr="00B224AF">
        <w:rPr>
          <w:rFonts w:cs="Times New Roman"/>
          <w:noProof/>
          <w:lang w:val="en-US"/>
          <w:rPrChange w:id="6607" w:author="Regina Casanova" w:date="2018-07-23T20:13:00Z">
            <w:rPr>
              <w:rFonts w:cs="Times New Roman"/>
              <w:noProof/>
            </w:rPr>
          </w:rPrChange>
        </w:rPr>
        <w:tab/>
        <w:t xml:space="preserve">De Vito Dabbs A, Myers BA, Mc Curry KR, Dunbar-Jacob J, Hawkins RP, Begey A, et al. User-centered design and interactive health technologies for patients. Comput Inform Nurs. 2009;27(3):175–83. </w:t>
      </w:r>
    </w:p>
    <w:p w14:paraId="6AA2B5E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36.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008-2014-SA. 2014; </w:t>
      </w:r>
    </w:p>
    <w:p w14:paraId="7F29F9B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37. </w:t>
      </w:r>
      <w:r w:rsidRPr="00C126C6">
        <w:rPr>
          <w:rFonts w:cs="Times New Roman"/>
          <w:noProof/>
        </w:rPr>
        <w:tab/>
        <w:t xml:space="preserve">SUSALUD. Plataforma de Información y Difusión [Internet]. [cited 2017 Mar 20]. Available from: </w:t>
      </w:r>
      <w:r w:rsidRPr="00C126C6">
        <w:rPr>
          <w:rFonts w:cs="Times New Roman"/>
          <w:noProof/>
        </w:rPr>
        <w:lastRenderedPageBreak/>
        <w:t>http://bi.susalud.gob.pe/geoqlik/proxy/QvAJAXZfc/opendoc.htm?document=QV Produccion%2F11- Plataforma de Información y Difusión_1.qvw&amp;host=QVS%40srvqlikias&amp;anonymous=true</w:t>
      </w:r>
    </w:p>
    <w:p w14:paraId="085D0F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8" w:author="Regina Casanova" w:date="2018-07-23T20:13:00Z">
            <w:rPr>
              <w:rFonts w:cs="Times New Roman"/>
              <w:noProof/>
            </w:rPr>
          </w:rPrChange>
        </w:rPr>
      </w:pPr>
      <w:r w:rsidRPr="00C126C6">
        <w:rPr>
          <w:rFonts w:cs="Times New Roman"/>
          <w:noProof/>
        </w:rPr>
        <w:t xml:space="preserve">38. </w:t>
      </w:r>
      <w:r w:rsidRPr="00C126C6">
        <w:rPr>
          <w:rFonts w:cs="Times New Roman"/>
          <w:noProof/>
        </w:rPr>
        <w:tab/>
        <w:t xml:space="preserve">Seguro Integral de Salud - Microsoft Power BI [Internet]. </w:t>
      </w:r>
      <w:r w:rsidRPr="00B224AF">
        <w:rPr>
          <w:rFonts w:cs="Times New Roman"/>
          <w:noProof/>
          <w:lang w:val="en-US"/>
          <w:rPrChange w:id="6609" w:author="Regina Casanova" w:date="2018-07-23T20:13:00Z">
            <w:rPr>
              <w:rFonts w:cs="Times New Roman"/>
              <w:noProof/>
            </w:rPr>
          </w:rPrChange>
        </w:rPr>
        <w:t>[cited 2018 Jan 23]. Available from: https://app.powerbi.com/view?r=eyJrIjoiNTljNzlmMTUtM2Y5NS00M2FjLWIwMGUtZmE0MDFhMWI5OGZjIiwidCI6IjZmZTkxN2VlLWQ5OWMtNGJmNy05OGQ1LThhOTUyYTE3NzhjNCIsImMiOjR9</w:t>
      </w:r>
    </w:p>
    <w:p w14:paraId="751A73B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0" w:author="Regina Casanova" w:date="2018-07-23T20:13:00Z">
            <w:rPr>
              <w:rFonts w:cs="Times New Roman"/>
              <w:noProof/>
            </w:rPr>
          </w:rPrChange>
        </w:rPr>
      </w:pPr>
      <w:r w:rsidRPr="00C126C6">
        <w:rPr>
          <w:rFonts w:cs="Times New Roman"/>
          <w:noProof/>
        </w:rPr>
        <w:t xml:space="preserve">39. </w:t>
      </w:r>
      <w:r w:rsidRPr="00C126C6">
        <w:rPr>
          <w:rFonts w:cs="Times New Roman"/>
          <w:noProof/>
        </w:rPr>
        <w:tab/>
        <w:t xml:space="preserve">SUSALUD. Plataforma de Información [Internet]. </w:t>
      </w:r>
      <w:r w:rsidRPr="00B224AF">
        <w:rPr>
          <w:rFonts w:cs="Times New Roman"/>
          <w:noProof/>
          <w:lang w:val="en-US"/>
          <w:rPrChange w:id="6611" w:author="Regina Casanova" w:date="2018-07-23T20:13:00Z">
            <w:rPr>
              <w:rFonts w:cs="Times New Roman"/>
              <w:noProof/>
            </w:rPr>
          </w:rPrChange>
        </w:rPr>
        <w:t>[cited 2018 Jan 23]. Available from: http://bi.susalud.gob.pe/QvAJAXZfc/opendoc.htm?document=QV Produccion%2FSIG_SUSALUD.qvw&amp;host=QVS%40srvqlikias&amp;anonymous=true</w:t>
      </w:r>
    </w:p>
    <w:p w14:paraId="12D6816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2" w:author="Regina Casanova" w:date="2018-07-23T20:13:00Z">
            <w:rPr>
              <w:rFonts w:cs="Times New Roman"/>
              <w:noProof/>
            </w:rPr>
          </w:rPrChange>
        </w:rPr>
      </w:pPr>
      <w:r w:rsidRPr="00C126C6">
        <w:rPr>
          <w:rFonts w:cs="Times New Roman"/>
          <w:noProof/>
        </w:rPr>
        <w:t xml:space="preserve">40. </w:t>
      </w:r>
      <w:r w:rsidRPr="00C126C6">
        <w:rPr>
          <w:rFonts w:cs="Times New Roman"/>
          <w:noProof/>
        </w:rPr>
        <w:tab/>
        <w:t xml:space="preserve">Susalud BPM PAC | Consulta [Internet]. </w:t>
      </w:r>
      <w:r w:rsidRPr="00B224AF">
        <w:rPr>
          <w:rFonts w:cs="Times New Roman"/>
          <w:noProof/>
          <w:lang w:val="en-US"/>
          <w:rPrChange w:id="6613" w:author="Regina Casanova" w:date="2018-07-23T20:13:00Z">
            <w:rPr>
              <w:rFonts w:cs="Times New Roman"/>
              <w:noProof/>
            </w:rPr>
          </w:rPrChange>
        </w:rPr>
        <w:t>[cited 2017 Mar 14]. Available from: http://app17.susalud.gob.pe/formulario_consulta/</w:t>
      </w:r>
    </w:p>
    <w:p w14:paraId="4A2E6C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4" w:author="Regina Casanova" w:date="2018-07-23T20:13:00Z">
            <w:rPr>
              <w:rFonts w:cs="Times New Roman"/>
              <w:noProof/>
            </w:rPr>
          </w:rPrChange>
        </w:rPr>
      </w:pPr>
      <w:r w:rsidRPr="00C126C6">
        <w:rPr>
          <w:rFonts w:cs="Times New Roman"/>
          <w:noProof/>
        </w:rPr>
        <w:t xml:space="preserve">41. </w:t>
      </w:r>
      <w:r w:rsidRPr="00C126C6">
        <w:rPr>
          <w:rFonts w:cs="Times New Roman"/>
          <w:noProof/>
        </w:rPr>
        <w:tab/>
        <w:t xml:space="preserve">SUSALUD CONTIGO - Aplicaciones de Android en Google Play [Internet]. </w:t>
      </w:r>
      <w:r w:rsidRPr="00B224AF">
        <w:rPr>
          <w:rFonts w:cs="Times New Roman"/>
          <w:noProof/>
          <w:lang w:val="en-US"/>
          <w:rPrChange w:id="6615" w:author="Regina Casanova" w:date="2018-07-23T20:13:00Z">
            <w:rPr>
              <w:rFonts w:cs="Times New Roman"/>
              <w:noProof/>
            </w:rPr>
          </w:rPrChange>
        </w:rPr>
        <w:t>[cited 2017 Mar 14]. Available from: https://play.google.com/store/apps/details?id=pe.gob.susalud.servicio&amp;hl=es</w:t>
      </w:r>
    </w:p>
    <w:p w14:paraId="71F744E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6" w:author="Regina Casanova" w:date="2018-07-23T20:13:00Z">
            <w:rPr>
              <w:rFonts w:cs="Times New Roman"/>
              <w:noProof/>
            </w:rPr>
          </w:rPrChange>
        </w:rPr>
      </w:pPr>
      <w:r w:rsidRPr="00C126C6">
        <w:rPr>
          <w:rFonts w:cs="Times New Roman"/>
          <w:noProof/>
        </w:rPr>
        <w:t xml:space="preserve">42. </w:t>
      </w:r>
      <w:r w:rsidRPr="00C126C6">
        <w:rPr>
          <w:rFonts w:cs="Times New Roman"/>
          <w:noProof/>
        </w:rPr>
        <w:tab/>
        <w:t xml:space="preserve">SUSALUD | MÁS DE 10 MIL USUARIOS UTILIZAN APP SUSALUD CONTIGO [Internet]. </w:t>
      </w:r>
      <w:r w:rsidRPr="00B224AF">
        <w:rPr>
          <w:rFonts w:cs="Times New Roman"/>
          <w:noProof/>
          <w:lang w:val="en-US"/>
          <w:rPrChange w:id="6617" w:author="Regina Casanova" w:date="2018-07-23T20:13:00Z">
            <w:rPr>
              <w:rFonts w:cs="Times New Roman"/>
              <w:noProof/>
            </w:rPr>
          </w:rPrChange>
        </w:rPr>
        <w:t>[cited 2017 Mar 14]. Available from: http://portales.susalud.gob.pe/web/portal/noticias/-/asset_publisher/nx8MOyZZrSvU/content/mas-de-10-mil-usuarios-utilizan-app-susalud-contigo?_101_INSTANCE_nx8MOyZZrSvU_redirect=%2Fweb%2Fportal%2Fnoticias</w:t>
      </w:r>
    </w:p>
    <w:p w14:paraId="361AD84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43. </w:t>
      </w:r>
      <w:r w:rsidRPr="00C126C6">
        <w:rPr>
          <w:rFonts w:cs="Times New Roman"/>
          <w:noProof/>
        </w:rPr>
        <w:tab/>
        <w:t>SUSALUD | Mapa Georeferenciado [Internet]. [cited 2018 Mar 14]. Available from: http://mapa.susalud.gob.pe/</w:t>
      </w:r>
    </w:p>
    <w:p w14:paraId="3EE8534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44. </w:t>
      </w:r>
      <w:r w:rsidRPr="00C126C6">
        <w:rPr>
          <w:rFonts w:cs="Times New Roman"/>
          <w:noProof/>
        </w:rPr>
        <w:tab/>
        <w:t xml:space="preserve">Ministerio de Salud. Resolución Ministerial 667-2017/MINSA. </w:t>
      </w:r>
    </w:p>
    <w:p w14:paraId="71D037D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8" w:author="Regina Casanova" w:date="2018-07-23T20:13:00Z">
            <w:rPr>
              <w:rFonts w:cs="Times New Roman"/>
              <w:noProof/>
            </w:rPr>
          </w:rPrChange>
        </w:rPr>
      </w:pPr>
      <w:r w:rsidRPr="00C126C6">
        <w:rPr>
          <w:rFonts w:cs="Times New Roman"/>
          <w:noProof/>
        </w:rPr>
        <w:t xml:space="preserve">45. </w:t>
      </w:r>
      <w:r w:rsidRPr="00C126C6">
        <w:rPr>
          <w:rFonts w:cs="Times New Roman"/>
          <w:noProof/>
        </w:rPr>
        <w:tab/>
        <w:t xml:space="preserve">El Peruano. LEY N° 30150 - Norma Legal Diario Oficial El Peruano [Internet]. </w:t>
      </w:r>
      <w:r w:rsidRPr="00B224AF">
        <w:rPr>
          <w:rFonts w:cs="Times New Roman"/>
          <w:noProof/>
          <w:lang w:val="en-US"/>
          <w:rPrChange w:id="6619" w:author="Regina Casanova" w:date="2018-07-23T20:13:00Z">
            <w:rPr>
              <w:rFonts w:cs="Times New Roman"/>
              <w:noProof/>
            </w:rPr>
          </w:rPrChange>
        </w:rPr>
        <w:t>[cited 2018 Mar 14]. Available from: http://busquedas.elperuano.pe/normaslegales/aprueban-reglamento-general-</w:t>
      </w:r>
      <w:r w:rsidRPr="00B224AF">
        <w:rPr>
          <w:rFonts w:cs="Times New Roman"/>
          <w:noProof/>
          <w:lang w:val="en-US"/>
          <w:rPrChange w:id="6620" w:author="Regina Casanova" w:date="2018-07-23T20:13:00Z">
            <w:rPr>
              <w:rFonts w:cs="Times New Roman"/>
              <w:noProof/>
            </w:rPr>
          </w:rPrChange>
        </w:rPr>
        <w:lastRenderedPageBreak/>
        <w:t>para-la-atencion-de-los-reclamos-resolucion-n-160-2011-sunasacd-737790-1/</w:t>
      </w:r>
    </w:p>
    <w:p w14:paraId="5BFC0E66"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21" w:author="Regina Casanova" w:date="2018-07-23T20:13:00Z">
            <w:rPr>
              <w:rFonts w:cs="Times New Roman"/>
              <w:noProof/>
            </w:rPr>
          </w:rPrChange>
        </w:rPr>
        <w:t xml:space="preserve">46. </w:t>
      </w:r>
      <w:r w:rsidRPr="00B224AF">
        <w:rPr>
          <w:rFonts w:cs="Times New Roman"/>
          <w:noProof/>
          <w:lang w:val="en-US"/>
          <w:rPrChange w:id="6622" w:author="Regina Casanova" w:date="2018-07-23T20:13:00Z">
            <w:rPr>
              <w:rFonts w:cs="Times New Roman"/>
              <w:noProof/>
            </w:rPr>
          </w:rPrChange>
        </w:rPr>
        <w:tab/>
        <w:t xml:space="preserve">Paul CL. A Modified Delphi Approach to a New Card Sorting Methodology. </w:t>
      </w:r>
      <w:r w:rsidRPr="00C126C6">
        <w:rPr>
          <w:rFonts w:cs="Times New Roman"/>
          <w:noProof/>
        </w:rPr>
        <w:t xml:space="preserve">J Usability Stud. 2008;4(1):7–30. </w:t>
      </w:r>
    </w:p>
    <w:p w14:paraId="6FC135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3" w:author="Regina Casanova" w:date="2018-07-23T20:13:00Z">
            <w:rPr>
              <w:rFonts w:cs="Times New Roman"/>
              <w:noProof/>
            </w:rPr>
          </w:rPrChange>
        </w:rPr>
      </w:pPr>
      <w:r w:rsidRPr="00C126C6">
        <w:rPr>
          <w:rFonts w:cs="Times New Roman"/>
          <w:noProof/>
        </w:rPr>
        <w:t xml:space="preserve">47. </w:t>
      </w:r>
      <w:r w:rsidRPr="00C126C6">
        <w:rPr>
          <w:rFonts w:cs="Times New Roman"/>
          <w:noProof/>
        </w:rPr>
        <w:tab/>
        <w:t xml:space="preserve">ShowMore - Grabar, cargar y compartir sus vídeos en la web fácilmente [Internet]. </w:t>
      </w:r>
      <w:r w:rsidRPr="00B224AF">
        <w:rPr>
          <w:rFonts w:cs="Times New Roman"/>
          <w:noProof/>
          <w:lang w:val="en-US"/>
          <w:rPrChange w:id="6624" w:author="Regina Casanova" w:date="2018-07-23T20:13:00Z">
            <w:rPr>
              <w:rFonts w:cs="Times New Roman"/>
              <w:noProof/>
            </w:rPr>
          </w:rPrChange>
        </w:rPr>
        <w:t>[cited 2018 Mar 27]. Available from: https://showmore.com/es/</w:t>
      </w:r>
    </w:p>
    <w:p w14:paraId="622681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5" w:author="Regina Casanova" w:date="2018-07-23T20:13:00Z">
            <w:rPr>
              <w:rFonts w:cs="Times New Roman"/>
              <w:noProof/>
            </w:rPr>
          </w:rPrChange>
        </w:rPr>
      </w:pPr>
      <w:r w:rsidRPr="00B224AF">
        <w:rPr>
          <w:rFonts w:cs="Times New Roman"/>
          <w:noProof/>
          <w:lang w:val="en-US"/>
          <w:rPrChange w:id="6626" w:author="Regina Casanova" w:date="2018-07-23T20:13:00Z">
            <w:rPr>
              <w:rFonts w:cs="Times New Roman"/>
              <w:noProof/>
            </w:rPr>
          </w:rPrChange>
        </w:rPr>
        <w:t xml:space="preserve">48. </w:t>
      </w:r>
      <w:r w:rsidRPr="00B224AF">
        <w:rPr>
          <w:rFonts w:cs="Times New Roman"/>
          <w:noProof/>
          <w:lang w:val="en-US"/>
          <w:rPrChange w:id="6627" w:author="Regina Casanova" w:date="2018-07-23T20:13:00Z">
            <w:rPr>
              <w:rFonts w:cs="Times New Roman"/>
              <w:noProof/>
            </w:rPr>
          </w:rPrChange>
        </w:rPr>
        <w:tab/>
        <w:t>oTranscribe [Internet]. [cited 2018 Mar 27]. Available from: http://otranscribe.com/</w:t>
      </w:r>
    </w:p>
    <w:p w14:paraId="7A326F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8" w:author="Regina Casanova" w:date="2018-07-23T20:13:00Z">
            <w:rPr>
              <w:rFonts w:cs="Times New Roman"/>
              <w:noProof/>
            </w:rPr>
          </w:rPrChange>
        </w:rPr>
      </w:pPr>
      <w:r w:rsidRPr="00C126C6">
        <w:rPr>
          <w:rFonts w:cs="Times New Roman"/>
          <w:noProof/>
        </w:rPr>
        <w:t xml:space="preserve">49. </w:t>
      </w:r>
      <w:r w:rsidRPr="00C126C6">
        <w:rPr>
          <w:rFonts w:cs="Times New Roman"/>
          <w:noProof/>
        </w:rPr>
        <w:tab/>
        <w:t xml:space="preserve">Superintendencia de Salud, Gobierno de Chile - Reclamo contra FONASA o ISAPRES [Internet]. </w:t>
      </w:r>
      <w:r w:rsidRPr="00B224AF">
        <w:rPr>
          <w:rFonts w:cs="Times New Roman"/>
          <w:noProof/>
          <w:lang w:val="en-US"/>
          <w:rPrChange w:id="6629" w:author="Regina Casanova" w:date="2018-07-23T20:13:00Z">
            <w:rPr>
              <w:rFonts w:cs="Times New Roman"/>
              <w:noProof/>
            </w:rPr>
          </w:rPrChange>
        </w:rPr>
        <w:t>[cited 2018 Mar 27]. Available from: http://www.supersalud.gob.cl/portal/w3-article-7592.html#online</w:t>
      </w:r>
    </w:p>
    <w:p w14:paraId="7BDBF61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0" w:author="Regina Casanova" w:date="2018-07-23T20:13:00Z">
            <w:rPr>
              <w:rFonts w:cs="Times New Roman"/>
              <w:noProof/>
            </w:rPr>
          </w:rPrChange>
        </w:rPr>
      </w:pPr>
      <w:r w:rsidRPr="00C126C6">
        <w:rPr>
          <w:rFonts w:cs="Times New Roman"/>
          <w:noProof/>
        </w:rPr>
        <w:t xml:space="preserve">50. </w:t>
      </w:r>
      <w:r w:rsidRPr="00C126C6">
        <w:rPr>
          <w:rFonts w:cs="Times New Roman"/>
          <w:noProof/>
        </w:rPr>
        <w:tab/>
        <w:t xml:space="preserve">Formule su petición, queja, reclamo, sugerencia o denuncia [Internet]. </w:t>
      </w:r>
      <w:r w:rsidRPr="00B224AF">
        <w:rPr>
          <w:rFonts w:cs="Times New Roman"/>
          <w:noProof/>
          <w:lang w:val="en-US"/>
          <w:rPrChange w:id="6631" w:author="Regina Casanova" w:date="2018-07-23T20:13:00Z">
            <w:rPr>
              <w:rFonts w:cs="Times New Roman"/>
              <w:noProof/>
            </w:rPr>
          </w:rPrChange>
        </w:rPr>
        <w:t>[cited 2018 Mar 27]. Available from: https://www.minsalud.gov.co/atencion/Paginas/Solicitudes-sugerencias-quejas-o-reclamos.aspx</w:t>
      </w:r>
    </w:p>
    <w:p w14:paraId="407C56E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2" w:author="Regina Casanova" w:date="2018-07-23T20:13:00Z">
            <w:rPr>
              <w:rFonts w:cs="Times New Roman"/>
              <w:noProof/>
            </w:rPr>
          </w:rPrChange>
        </w:rPr>
      </w:pPr>
      <w:r w:rsidRPr="00C126C6">
        <w:rPr>
          <w:rFonts w:cs="Times New Roman"/>
          <w:noProof/>
        </w:rPr>
        <w:t xml:space="preserve">51. </w:t>
      </w:r>
      <w:r w:rsidRPr="00C126C6">
        <w:rPr>
          <w:rFonts w:cs="Times New Roman"/>
          <w:noProof/>
        </w:rPr>
        <w:tab/>
        <w:t xml:space="preserve">Preguntas Quejas Reclamos | Formulario Online | MINISTERIO DE SALUD Y PROTECCION SOCIAL [Internet]. </w:t>
      </w:r>
      <w:r w:rsidRPr="00B224AF">
        <w:rPr>
          <w:rFonts w:cs="Times New Roman"/>
          <w:noProof/>
          <w:lang w:val="en-US"/>
          <w:rPrChange w:id="6633" w:author="Regina Casanova" w:date="2018-07-23T20:13:00Z">
            <w:rPr>
              <w:rFonts w:cs="Times New Roman"/>
              <w:noProof/>
            </w:rPr>
          </w:rPrChange>
        </w:rPr>
        <w:t>[cited 2018 Jun 20]. Available from: https://orfeo.minsalud.gov.co/orfeo/formularioWebMinSalud/formularioPQRSMinSaludFineUploader.php?tipoSolicitud=178</w:t>
      </w:r>
    </w:p>
    <w:p w14:paraId="7D1DA1B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4" w:author="Regina Casanova" w:date="2018-07-23T20:13:00Z">
            <w:rPr>
              <w:rFonts w:cs="Times New Roman"/>
              <w:noProof/>
            </w:rPr>
          </w:rPrChange>
        </w:rPr>
      </w:pPr>
      <w:r w:rsidRPr="00C126C6">
        <w:rPr>
          <w:rFonts w:cs="Times New Roman"/>
          <w:noProof/>
        </w:rPr>
        <w:t xml:space="preserve">52. </w:t>
      </w:r>
      <w:r w:rsidRPr="00C126C6">
        <w:rPr>
          <w:rFonts w:cs="Times New Roman"/>
          <w:noProof/>
        </w:rPr>
        <w:tab/>
        <w:t xml:space="preserve">Luna DR, Rizzato Lede DA, Rubin L, Otero CM, Ortiz JM, García MG, et al. </w:t>
      </w:r>
      <w:r w:rsidRPr="00B224AF">
        <w:rPr>
          <w:rFonts w:cs="Times New Roman"/>
          <w:noProof/>
          <w:lang w:val="en-US"/>
          <w:rPrChange w:id="6635" w:author="Regina Casanova" w:date="2018-07-23T20:13:00Z">
            <w:rPr>
              <w:rFonts w:cs="Times New Roman"/>
              <w:noProof/>
            </w:rPr>
          </w:rPrChange>
        </w:rPr>
        <w:t xml:space="preserve">User-Centered Design Improves the Usability of Drug-Drug Interaction Alerts: A Validation Study in the Real Scenario. Stud Health Technol Inform. 2017;245:1085–9. </w:t>
      </w:r>
    </w:p>
    <w:p w14:paraId="74D2019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6" w:author="Regina Casanova" w:date="2018-07-23T20:13:00Z">
            <w:rPr>
              <w:rFonts w:cs="Times New Roman"/>
              <w:noProof/>
            </w:rPr>
          </w:rPrChange>
        </w:rPr>
      </w:pPr>
      <w:r w:rsidRPr="00B224AF">
        <w:rPr>
          <w:rFonts w:cs="Times New Roman"/>
          <w:noProof/>
          <w:lang w:val="en-US"/>
          <w:rPrChange w:id="6637" w:author="Regina Casanova" w:date="2018-07-23T20:13:00Z">
            <w:rPr>
              <w:rFonts w:cs="Times New Roman"/>
              <w:noProof/>
            </w:rPr>
          </w:rPrChange>
        </w:rPr>
        <w:t xml:space="preserve">53. </w:t>
      </w:r>
      <w:r w:rsidRPr="00B224AF">
        <w:rPr>
          <w:rFonts w:cs="Times New Roman"/>
          <w:noProof/>
          <w:lang w:val="en-US"/>
          <w:rPrChange w:id="6638" w:author="Regina Casanova" w:date="2018-07-23T20:13:00Z">
            <w:rPr>
              <w:rFonts w:cs="Times New Roman"/>
              <w:noProof/>
            </w:rPr>
          </w:rPrChange>
        </w:rPr>
        <w:tab/>
        <w:t xml:space="preserve">Schachner MB, Recondo FJ, González ZA, Sommer JA, Stanziola E, Gassino FD, et al. User-Centered Design Practices to Redesign a Nursing e-Chart in Line with the Nursing Process. Stud Health Technol Inform. 2016;225:93–7. </w:t>
      </w:r>
    </w:p>
    <w:p w14:paraId="3793A72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9" w:author="Regina Casanova" w:date="2018-07-23T20:13:00Z">
            <w:rPr>
              <w:rFonts w:cs="Times New Roman"/>
              <w:noProof/>
            </w:rPr>
          </w:rPrChange>
        </w:rPr>
      </w:pPr>
      <w:r w:rsidRPr="00B224AF">
        <w:rPr>
          <w:rFonts w:cs="Times New Roman"/>
          <w:noProof/>
          <w:lang w:val="en-US"/>
          <w:rPrChange w:id="6640" w:author="Regina Casanova" w:date="2018-07-23T20:13:00Z">
            <w:rPr>
              <w:rFonts w:cs="Times New Roman"/>
              <w:noProof/>
            </w:rPr>
          </w:rPrChange>
        </w:rPr>
        <w:t xml:space="preserve">54. </w:t>
      </w:r>
      <w:r w:rsidRPr="00B224AF">
        <w:rPr>
          <w:rFonts w:cs="Times New Roman"/>
          <w:noProof/>
          <w:lang w:val="en-US"/>
          <w:rPrChange w:id="6641" w:author="Regina Casanova" w:date="2018-07-23T20:13:00Z">
            <w:rPr>
              <w:rFonts w:cs="Times New Roman"/>
              <w:noProof/>
            </w:rPr>
          </w:rPrChange>
        </w:rPr>
        <w:tab/>
        <w:t xml:space="preserve">Schnall R, Rojas M, Bakken S, Brown W, Carballo-Dieguez A, Carry M, et al. A user-centered model for designing consumer mobile health (mHealth) applications (apps). J Biomed Inform. 2016;60:243–51. </w:t>
      </w:r>
    </w:p>
    <w:p w14:paraId="367FED3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42" w:author="Regina Casanova" w:date="2018-07-23T20:13:00Z">
            <w:rPr>
              <w:rFonts w:cs="Times New Roman"/>
              <w:noProof/>
            </w:rPr>
          </w:rPrChange>
        </w:rPr>
      </w:pPr>
      <w:r w:rsidRPr="00B224AF">
        <w:rPr>
          <w:rFonts w:cs="Times New Roman"/>
          <w:noProof/>
          <w:lang w:val="en-US"/>
          <w:rPrChange w:id="6643" w:author="Regina Casanova" w:date="2018-07-23T20:13:00Z">
            <w:rPr>
              <w:rFonts w:cs="Times New Roman"/>
              <w:noProof/>
            </w:rPr>
          </w:rPrChange>
        </w:rPr>
        <w:t xml:space="preserve">55. </w:t>
      </w:r>
      <w:r w:rsidRPr="00B224AF">
        <w:rPr>
          <w:rFonts w:cs="Times New Roman"/>
          <w:noProof/>
          <w:lang w:val="en-US"/>
          <w:rPrChange w:id="6644" w:author="Regina Casanova" w:date="2018-07-23T20:13:00Z">
            <w:rPr>
              <w:rFonts w:cs="Times New Roman"/>
              <w:noProof/>
            </w:rPr>
          </w:rPrChange>
        </w:rPr>
        <w:tab/>
        <w:t xml:space="preserve">Opoku-Boateng GA. USER FRUSTRATION IN HIT INTERFACES: </w:t>
      </w:r>
      <w:r w:rsidRPr="00B224AF">
        <w:rPr>
          <w:rFonts w:cs="Times New Roman"/>
          <w:noProof/>
          <w:lang w:val="en-US"/>
          <w:rPrChange w:id="6645" w:author="Regina Casanova" w:date="2018-07-23T20:13:00Z">
            <w:rPr>
              <w:rFonts w:cs="Times New Roman"/>
              <w:noProof/>
            </w:rPr>
          </w:rPrChange>
        </w:rPr>
        <w:lastRenderedPageBreak/>
        <w:t xml:space="preserve">EXPLORING PAST HCI RESEARCH FOR A BETTER UNDERSTANDING OF CLINICIANS’ EXPERIENCES. AMIA Annu Symp Proc. 2015;2015:1008–17. </w:t>
      </w:r>
    </w:p>
    <w:p w14:paraId="64BC285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46" w:author="Regina Casanova" w:date="2018-07-23T20:13:00Z">
            <w:rPr>
              <w:rFonts w:cs="Times New Roman"/>
              <w:noProof/>
            </w:rPr>
          </w:rPrChange>
        </w:rPr>
      </w:pPr>
      <w:r w:rsidRPr="00B224AF">
        <w:rPr>
          <w:rFonts w:cs="Times New Roman"/>
          <w:noProof/>
          <w:lang w:val="en-US"/>
          <w:rPrChange w:id="6647" w:author="Regina Casanova" w:date="2018-07-23T20:13:00Z">
            <w:rPr>
              <w:rFonts w:cs="Times New Roman"/>
              <w:noProof/>
            </w:rPr>
          </w:rPrChange>
        </w:rPr>
        <w:t xml:space="preserve">56. </w:t>
      </w:r>
      <w:r w:rsidRPr="00B224AF">
        <w:rPr>
          <w:rFonts w:cs="Times New Roman"/>
          <w:noProof/>
          <w:lang w:val="en-US"/>
          <w:rPrChange w:id="6648" w:author="Regina Casanova" w:date="2018-07-23T20:13:00Z">
            <w:rPr>
              <w:rFonts w:cs="Times New Roman"/>
              <w:noProof/>
            </w:rPr>
          </w:rPrChange>
        </w:rPr>
        <w:tab/>
        <w:t xml:space="preserve">Horsky J, Schiff GD, Johnston D, Mercincavage L, Bell D, Middleton B. Interface design principles for usable decision support: A targeted review of best practices for clinical prescribing interventions. Vol. 45, Journal of Biomedical Informatics. 2012. p. 1202–16. </w:t>
      </w:r>
    </w:p>
    <w:p w14:paraId="2164E8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49" w:author="Regina Casanova" w:date="2018-07-23T20:13:00Z">
            <w:rPr>
              <w:rFonts w:cs="Times New Roman"/>
              <w:noProof/>
            </w:rPr>
          </w:rPrChange>
        </w:rPr>
      </w:pPr>
      <w:r w:rsidRPr="00B224AF">
        <w:rPr>
          <w:rFonts w:cs="Times New Roman"/>
          <w:noProof/>
          <w:lang w:val="en-US"/>
          <w:rPrChange w:id="6650" w:author="Regina Casanova" w:date="2018-07-23T20:13:00Z">
            <w:rPr>
              <w:rFonts w:cs="Times New Roman"/>
              <w:noProof/>
            </w:rPr>
          </w:rPrChange>
        </w:rPr>
        <w:t xml:space="preserve">57. </w:t>
      </w:r>
      <w:r w:rsidRPr="00B224AF">
        <w:rPr>
          <w:rFonts w:cs="Times New Roman"/>
          <w:noProof/>
          <w:lang w:val="en-US"/>
          <w:rPrChange w:id="6651" w:author="Regina Casanova" w:date="2018-07-23T20:13:00Z">
            <w:rPr>
              <w:rFonts w:cs="Times New Roman"/>
              <w:noProof/>
            </w:rPr>
          </w:rPrChange>
        </w:rPr>
        <w:tab/>
        <w:t xml:space="preserve">Serving Parliament – Serving Western Australians Ombudsman Western Australia Effective handling of complaints made to your organisation -An Overview. 2017; </w:t>
      </w:r>
    </w:p>
    <w:p w14:paraId="373B2E1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52" w:author="Regina Casanova" w:date="2018-07-23T20:13:00Z">
            <w:rPr>
              <w:rFonts w:cs="Times New Roman"/>
              <w:noProof/>
            </w:rPr>
          </w:rPrChange>
        </w:rPr>
      </w:pPr>
      <w:r w:rsidRPr="00B224AF">
        <w:rPr>
          <w:rFonts w:cs="Times New Roman"/>
          <w:noProof/>
          <w:lang w:val="en-US"/>
          <w:rPrChange w:id="6653" w:author="Regina Casanova" w:date="2018-07-23T20:13:00Z">
            <w:rPr>
              <w:rFonts w:cs="Times New Roman"/>
              <w:noProof/>
            </w:rPr>
          </w:rPrChange>
        </w:rPr>
        <w:t xml:space="preserve">58. </w:t>
      </w:r>
      <w:r w:rsidRPr="00B224AF">
        <w:rPr>
          <w:rFonts w:cs="Times New Roman"/>
          <w:noProof/>
          <w:lang w:val="en-US"/>
          <w:rPrChange w:id="6654" w:author="Regina Casanova" w:date="2018-07-23T20:13:00Z">
            <w:rPr>
              <w:rFonts w:cs="Times New Roman"/>
              <w:noProof/>
            </w:rPr>
          </w:rPrChange>
        </w:rPr>
        <w:tab/>
        <w:t xml:space="preserve">Clwyd A, Hart T. A Review of the NHS Hospitals Complaints System: Putting Patients Back in the Picture. 2013;(October):1–58. </w:t>
      </w:r>
    </w:p>
    <w:p w14:paraId="7464D8C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55" w:author="Regina Casanova" w:date="2018-07-23T20:13:00Z">
            <w:rPr>
              <w:rFonts w:cs="Times New Roman"/>
              <w:noProof/>
            </w:rPr>
          </w:rPrChange>
        </w:rPr>
      </w:pPr>
      <w:r w:rsidRPr="00B224AF">
        <w:rPr>
          <w:rFonts w:cs="Times New Roman"/>
          <w:noProof/>
          <w:lang w:val="en-US"/>
          <w:rPrChange w:id="6656" w:author="Regina Casanova" w:date="2018-07-23T20:13:00Z">
            <w:rPr>
              <w:rFonts w:cs="Times New Roman"/>
              <w:noProof/>
            </w:rPr>
          </w:rPrChange>
        </w:rPr>
        <w:t xml:space="preserve">59. </w:t>
      </w:r>
      <w:r w:rsidRPr="00B224AF">
        <w:rPr>
          <w:rFonts w:cs="Times New Roman"/>
          <w:noProof/>
          <w:lang w:val="en-US"/>
          <w:rPrChange w:id="6657" w:author="Regina Casanova" w:date="2018-07-23T20:13:00Z">
            <w:rPr>
              <w:rFonts w:cs="Times New Roman"/>
              <w:noProof/>
            </w:rPr>
          </w:rPrChange>
        </w:rPr>
        <w:tab/>
        <w:t xml:space="preserve">National Complaints Management Protocol for the Public Health Sector of South Africa. 2013; </w:t>
      </w:r>
    </w:p>
    <w:p w14:paraId="5BDD977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58" w:author="Regina Casanova" w:date="2018-07-23T20:13:00Z">
            <w:rPr>
              <w:rFonts w:cs="Times New Roman"/>
              <w:noProof/>
            </w:rPr>
          </w:rPrChange>
        </w:rPr>
        <w:t xml:space="preserve">60. </w:t>
      </w:r>
      <w:r w:rsidRPr="00B224AF">
        <w:rPr>
          <w:rFonts w:cs="Times New Roman"/>
          <w:noProof/>
          <w:lang w:val="en-US"/>
          <w:rPrChange w:id="6659" w:author="Regina Casanova" w:date="2018-07-23T20:13:00Z">
            <w:rPr>
              <w:rFonts w:cs="Times New Roman"/>
              <w:noProof/>
            </w:rPr>
          </w:rPrChange>
        </w:rPr>
        <w:tab/>
        <w:t xml:space="preserve">Hsieh SY. Healthcare complaints handling systems: A comparison between Britain, Australia and Taiwan. </w:t>
      </w:r>
      <w:r w:rsidRPr="00C126C6">
        <w:rPr>
          <w:rFonts w:cs="Times New Roman"/>
          <w:noProof/>
        </w:rPr>
        <w:t xml:space="preserve">Heal Serv Manag Res. 2011;24(2):91–5. </w:t>
      </w:r>
    </w:p>
    <w:p w14:paraId="5F07D72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61. </w:t>
      </w:r>
      <w:r w:rsidRPr="00C126C6">
        <w:rPr>
          <w:rFonts w:cs="Times New Roman"/>
          <w:noProof/>
        </w:rPr>
        <w:tab/>
        <w:t xml:space="preserve">El Peruano. Ley 30225 - Ley de Contrataciones del Estado. </w:t>
      </w:r>
    </w:p>
    <w:p w14:paraId="4AD55B0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60" w:author="Regina Casanova" w:date="2018-07-23T20:13:00Z">
            <w:rPr>
              <w:rFonts w:cs="Times New Roman"/>
              <w:noProof/>
            </w:rPr>
          </w:rPrChange>
        </w:rPr>
        <w:t xml:space="preserve">62. </w:t>
      </w:r>
      <w:r w:rsidRPr="00B224AF">
        <w:rPr>
          <w:rFonts w:cs="Times New Roman"/>
          <w:noProof/>
          <w:lang w:val="en-US"/>
          <w:rPrChange w:id="6661" w:author="Regina Casanova" w:date="2018-07-23T20:13:00Z">
            <w:rPr>
              <w:rFonts w:cs="Times New Roman"/>
              <w:noProof/>
            </w:rPr>
          </w:rPrChange>
        </w:rPr>
        <w:tab/>
        <w:t xml:space="preserve">Nielsen J. Why You Only Need to Test with 5 Users. </w:t>
      </w:r>
      <w:r w:rsidRPr="00C126C6">
        <w:rPr>
          <w:rFonts w:cs="Times New Roman"/>
          <w:noProof/>
        </w:rPr>
        <w:t xml:space="preserve">Jakob Nielsens Alertbox. 2000;19(September 23):1–4. </w:t>
      </w:r>
    </w:p>
    <w:p w14:paraId="5AC1706D" w14:textId="37651E1B" w:rsidR="00161D0F" w:rsidRPr="00862EA1" w:rsidRDefault="00EC2BAF" w:rsidP="00C126C6">
      <w:pPr>
        <w:widowControl w:val="0"/>
        <w:autoSpaceDE w:val="0"/>
        <w:autoSpaceDN w:val="0"/>
        <w:adjustRightInd w:val="0"/>
        <w:spacing w:line="360" w:lineRule="auto"/>
        <w:ind w:left="640" w:hanging="640"/>
        <w:rPr>
          <w:rFonts w:cs="Times New Roman"/>
          <w:b/>
          <w:lang w:val="es-PE"/>
        </w:rPr>
      </w:pPr>
      <w:r w:rsidRPr="00BA156B">
        <w:rPr>
          <w:rFonts w:cs="Times New Roman"/>
          <w:lang w:val="es-PE"/>
        </w:rPr>
        <w:fldChar w:fldCharType="end"/>
      </w:r>
    </w:p>
    <w:p w14:paraId="6FC069A0" w14:textId="2E5132EF" w:rsidR="00161D0F" w:rsidRPr="00862EA1" w:rsidRDefault="00A12DD0" w:rsidP="00862EA1">
      <w:pPr>
        <w:pStyle w:val="Ttulo1"/>
      </w:pPr>
      <w:bookmarkStart w:id="6662" w:name="_Toc520655749"/>
      <w:r w:rsidRPr="00BA156B">
        <w:lastRenderedPageBreak/>
        <w:t>Anexos</w:t>
      </w:r>
      <w:bookmarkEnd w:id="6662"/>
    </w:p>
    <w:p w14:paraId="22F20143" w14:textId="77777777" w:rsidR="00E45F10" w:rsidRDefault="00161D0F" w:rsidP="00A50DD7">
      <w:pPr>
        <w:pStyle w:val="Ttulo2"/>
        <w:numPr>
          <w:ilvl w:val="0"/>
          <w:numId w:val="11"/>
        </w:numPr>
        <w:rPr>
          <w:ins w:id="6663" w:author="Regina Casanova" w:date="2018-07-29T21:01:00Z"/>
          <w:lang w:val="es-PE"/>
        </w:rPr>
      </w:pPr>
      <w:bookmarkStart w:id="6664" w:name="_Toc520655750"/>
      <w:commentRangeStart w:id="6665"/>
      <w:r w:rsidRPr="00BA156B">
        <w:rPr>
          <w:lang w:val="es-PE"/>
        </w:rPr>
        <w:t>Anexo 1</w:t>
      </w:r>
      <w:r w:rsidR="00BE0437" w:rsidRPr="00BA156B">
        <w:rPr>
          <w:lang w:val="es-PE"/>
        </w:rPr>
        <w:t xml:space="preserve">: </w:t>
      </w:r>
      <w:ins w:id="6666" w:author="Regina Casanova" w:date="2018-07-29T21:00:00Z">
        <w:r w:rsidR="00E45F10">
          <w:rPr>
            <w:lang w:val="es-PE"/>
          </w:rPr>
          <w:t>Aprobación del Comité de Etica de la Universidad Peruana Cayetano Heredia</w:t>
        </w:r>
      </w:ins>
    </w:p>
    <w:p w14:paraId="43A12014" w14:textId="67B35E09" w:rsidR="00161D0F" w:rsidRPr="00E45F10" w:rsidRDefault="00E45F10" w:rsidP="00E45F10">
      <w:pPr>
        <w:jc w:val="center"/>
        <w:rPr>
          <w:lang w:val="es-PE"/>
        </w:rPr>
        <w:pPrChange w:id="6667" w:author="Regina Casanova" w:date="2018-07-29T21:02:00Z">
          <w:pPr>
            <w:pStyle w:val="Ttulo2"/>
            <w:numPr>
              <w:numId w:val="11"/>
            </w:numPr>
          </w:pPr>
        </w:pPrChange>
      </w:pPr>
      <w:ins w:id="6668" w:author="Regina Casanova" w:date="2018-07-29T21:01:00Z">
        <w:r>
          <w:rPr>
            <w:noProof/>
            <w:lang w:val="es-PE"/>
          </w:rPr>
          <w:drawing>
            <wp:inline distT="0" distB="0" distL="0" distR="0" wp14:anchorId="672B5AE8" wp14:editId="0839CE61">
              <wp:extent cx="4683968" cy="6739811"/>
              <wp:effectExtent l="0" t="0" r="254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9 a la(s) 21.01.34.png"/>
                      <pic:cNvPicPr/>
                    </pic:nvPicPr>
                    <pic:blipFill>
                      <a:blip r:embed="rId18">
                        <a:extLst>
                          <a:ext uri="{28A0092B-C50C-407E-A947-70E740481C1C}">
                            <a14:useLocalDpi xmlns:a14="http://schemas.microsoft.com/office/drawing/2010/main" val="0"/>
                          </a:ext>
                        </a:extLst>
                      </a:blip>
                      <a:stretch>
                        <a:fillRect/>
                      </a:stretch>
                    </pic:blipFill>
                    <pic:spPr>
                      <a:xfrm>
                        <a:off x="0" y="0"/>
                        <a:ext cx="4690895" cy="6749778"/>
                      </a:xfrm>
                      <a:prstGeom prst="rect">
                        <a:avLst/>
                      </a:prstGeom>
                    </pic:spPr>
                  </pic:pic>
                </a:graphicData>
              </a:graphic>
            </wp:inline>
          </w:drawing>
        </w:r>
      </w:ins>
      <w:del w:id="6669" w:author="Regina Casanova" w:date="2018-07-29T21:00:00Z">
        <w:r w:rsidR="00161D0F" w:rsidRPr="00BA156B" w:rsidDel="00E45F10">
          <w:rPr>
            <w:lang w:val="es-PE"/>
          </w:rPr>
          <w:delText>Conse</w:delText>
        </w:r>
        <w:r w:rsidR="00000DBF" w:rsidRPr="00BA156B" w:rsidDel="00E45F10">
          <w:rPr>
            <w:lang w:val="es-PE"/>
          </w:rPr>
          <w:delText>ntimiento Informado del usuario</w:delText>
        </w:r>
        <w:r w:rsidR="00161D0F" w:rsidRPr="00BA156B" w:rsidDel="00E45F10">
          <w:rPr>
            <w:lang w:val="es-PE"/>
          </w:rPr>
          <w:delText xml:space="preserve"> final para realizar </w:delText>
        </w:r>
        <w:commentRangeEnd w:id="6665"/>
        <w:r w:rsidR="00292EF3" w:rsidDel="00E45F10">
          <w:rPr>
            <w:rStyle w:val="Refdecomentario"/>
            <w:b/>
          </w:rPr>
          <w:commentReference w:id="6665"/>
        </w:r>
        <w:r w:rsidR="00161D0F" w:rsidRPr="00BA156B" w:rsidDel="00E45F10">
          <w:rPr>
            <w:lang w:val="es-PE"/>
          </w:rPr>
          <w:delText>entrevistas a profundidad</w:delText>
        </w:r>
        <w:r w:rsidR="007B7445" w:rsidRPr="00BA156B" w:rsidDel="00E45F10">
          <w:rPr>
            <w:lang w:val="es-PE"/>
          </w:rPr>
          <w:delText>.</w:delText>
        </w:r>
      </w:del>
      <w:bookmarkEnd w:id="6664"/>
    </w:p>
    <w:p w14:paraId="175869F9" w14:textId="277AD038" w:rsidR="00161D0F" w:rsidDel="00E45F10" w:rsidRDefault="00161D0F" w:rsidP="00862EA1">
      <w:pPr>
        <w:pStyle w:val="Ttulo2"/>
        <w:rPr>
          <w:del w:id="6670" w:author="Regina Casanova" w:date="2018-07-29T21:01:00Z"/>
          <w:b w:val="0"/>
          <w:bCs/>
          <w:lang w:val="es-PE"/>
        </w:rPr>
      </w:pPr>
    </w:p>
    <w:p w14:paraId="5281A5A2" w14:textId="77777777" w:rsidR="00E45F10" w:rsidRPr="00E45F10" w:rsidRDefault="00E45F10" w:rsidP="00E45F10">
      <w:pPr>
        <w:rPr>
          <w:ins w:id="6671" w:author="Regina Casanova" w:date="2018-07-29T21:02:00Z"/>
          <w:lang w:val="es-PE"/>
          <w:rPrChange w:id="6672" w:author="Regina Casanova" w:date="2018-07-29T21:02:00Z">
            <w:rPr>
              <w:ins w:id="6673" w:author="Regina Casanova" w:date="2018-07-29T21:02:00Z"/>
              <w:rFonts w:cs="Times New Roman"/>
              <w:b/>
              <w:bCs/>
              <w:lang w:val="es-PE"/>
            </w:rPr>
          </w:rPrChange>
        </w:rPr>
        <w:pPrChange w:id="6674" w:author="Regina Casanova" w:date="2018-07-29T21:02:00Z">
          <w:pPr>
            <w:pBdr>
              <w:bottom w:val="single" w:sz="12" w:space="1" w:color="auto"/>
            </w:pBdr>
            <w:spacing w:line="360" w:lineRule="auto"/>
            <w:jc w:val="both"/>
          </w:pPr>
        </w:pPrChange>
      </w:pPr>
    </w:p>
    <w:p w14:paraId="3BF558FD" w14:textId="1BCD5109" w:rsidR="00B063DE" w:rsidRDefault="00E45F10" w:rsidP="00E45F10">
      <w:pPr>
        <w:pStyle w:val="Ttulo2"/>
        <w:numPr>
          <w:ilvl w:val="0"/>
          <w:numId w:val="7"/>
        </w:numPr>
        <w:rPr>
          <w:ins w:id="6675" w:author="Regina Casanova" w:date="2018-07-29T21:26:00Z"/>
          <w:lang w:val="es-PE"/>
        </w:rPr>
      </w:pPr>
      <w:bookmarkStart w:id="6676" w:name="_Toc511166326"/>
      <w:commentRangeStart w:id="6677"/>
      <w:ins w:id="6678" w:author="Regina Casanova" w:date="2018-07-29T21:03:00Z">
        <w:r w:rsidRPr="00BA156B">
          <w:rPr>
            <w:lang w:val="es-PE"/>
          </w:rPr>
          <w:lastRenderedPageBreak/>
          <w:t>A</w:t>
        </w:r>
        <w:r w:rsidR="00ED213A">
          <w:rPr>
            <w:lang w:val="es-PE"/>
          </w:rPr>
          <w:t xml:space="preserve">nexo </w:t>
        </w:r>
      </w:ins>
      <w:ins w:id="6679" w:author="Regina Casanova" w:date="2018-07-29T21:24:00Z">
        <w:r w:rsidR="00ED213A">
          <w:rPr>
            <w:lang w:val="es-PE"/>
          </w:rPr>
          <w:t>2</w:t>
        </w:r>
      </w:ins>
      <w:ins w:id="6680" w:author="Regina Casanova" w:date="2018-07-29T21:03:00Z">
        <w:r w:rsidRPr="00BA156B">
          <w:rPr>
            <w:lang w:val="es-PE"/>
          </w:rPr>
          <w:t xml:space="preserve">: Consentimiento Informado del usuario final para realizar </w:t>
        </w:r>
        <w:commentRangeEnd w:id="6677"/>
        <w:r>
          <w:rPr>
            <w:rStyle w:val="Refdecomentario"/>
            <w:rFonts w:eastAsiaTheme="minorHAnsi" w:cstheme="minorBidi"/>
            <w:b w:val="0"/>
            <w:color w:val="auto"/>
            <w:lang w:val="es-ES_tradnl"/>
          </w:rPr>
          <w:commentReference w:id="6677"/>
        </w:r>
        <w:r w:rsidRPr="00BA156B">
          <w:rPr>
            <w:lang w:val="es-PE"/>
          </w:rPr>
          <w:t>entrevistas a profundidad.</w:t>
        </w:r>
      </w:ins>
      <w:bookmarkEnd w:id="6676"/>
      <w:ins w:id="6681" w:author="Regina Casanova" w:date="2018-07-29T21:05:00Z">
        <w:r w:rsidR="00BF2DAA" w:rsidRPr="00BF2DAA">
          <w:rPr>
            <w:noProof/>
            <w:lang w:val="es-PE"/>
          </w:rPr>
          <w:t xml:space="preserve"> </w:t>
        </w:r>
      </w:ins>
      <w:ins w:id="6682" w:author="Regina Casanova" w:date="2018-07-29T21:26:00Z">
        <w:r w:rsidR="00B063DE">
          <w:rPr>
            <w:noProof/>
            <w:lang w:val="es-PE"/>
          </w:rPr>
          <w:drawing>
            <wp:inline distT="0" distB="0" distL="0" distR="0" wp14:anchorId="2EAA8D87" wp14:editId="600443EA">
              <wp:extent cx="4514850" cy="638660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8138" cy="6405398"/>
                      </a:xfrm>
                      <a:prstGeom prst="rect">
                        <a:avLst/>
                      </a:prstGeom>
                    </pic:spPr>
                  </pic:pic>
                </a:graphicData>
              </a:graphic>
            </wp:inline>
          </w:drawing>
        </w:r>
      </w:ins>
    </w:p>
    <w:p w14:paraId="20EBA3A6" w14:textId="417A8B8F" w:rsidR="00ED213A" w:rsidRDefault="00BF2DAA" w:rsidP="00B063DE">
      <w:pPr>
        <w:pStyle w:val="Ttulo2"/>
        <w:numPr>
          <w:ilvl w:val="0"/>
          <w:numId w:val="0"/>
        </w:numPr>
        <w:ind w:left="720"/>
        <w:rPr>
          <w:ins w:id="6683" w:author="Regina Casanova" w:date="2018-07-29T21:26:00Z"/>
          <w:lang w:val="es-PE"/>
        </w:rPr>
        <w:pPrChange w:id="6684" w:author="Regina Casanova" w:date="2018-07-29T21:26:00Z">
          <w:pPr>
            <w:pStyle w:val="Ttulo2"/>
          </w:pPr>
        </w:pPrChange>
      </w:pPr>
      <w:ins w:id="6685" w:author="Regina Casanova" w:date="2018-07-29T21:05:00Z">
        <w:r>
          <w:rPr>
            <w:noProof/>
            <w:lang w:val="es-PE"/>
          </w:rPr>
          <w:lastRenderedPageBreak/>
          <w:drawing>
            <wp:inline distT="0" distB="0" distL="0" distR="0" wp14:anchorId="37C72E15" wp14:editId="28D9E1AC">
              <wp:extent cx="4527441" cy="6447793"/>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3926" cy="6457028"/>
                      </a:xfrm>
                      <a:prstGeom prst="rect">
                        <a:avLst/>
                      </a:prstGeom>
                    </pic:spPr>
                  </pic:pic>
                </a:graphicData>
              </a:graphic>
            </wp:inline>
          </w:drawing>
        </w:r>
      </w:ins>
    </w:p>
    <w:p w14:paraId="7C3BCE18" w14:textId="77777777" w:rsidR="00B063DE" w:rsidRPr="00B063DE" w:rsidRDefault="00B063DE" w:rsidP="00B063DE">
      <w:pPr>
        <w:rPr>
          <w:ins w:id="6686" w:author="Regina Casanova" w:date="2018-07-29T21:02:00Z"/>
          <w:lang w:val="es-PE"/>
        </w:rPr>
        <w:pPrChange w:id="6687" w:author="Regina Casanova" w:date="2018-07-29T21:26:00Z">
          <w:pPr>
            <w:pStyle w:val="Ttulo2"/>
          </w:pPr>
        </w:pPrChange>
      </w:pPr>
    </w:p>
    <w:p w14:paraId="35E62C9B" w14:textId="2D92B336" w:rsidR="00161D0F" w:rsidRPr="00E45F10" w:rsidDel="00E45F10" w:rsidRDefault="00161D0F" w:rsidP="00E45F10">
      <w:pPr>
        <w:rPr>
          <w:del w:id="6688" w:author="Regina Casanova" w:date="2018-07-29T21:01:00Z"/>
          <w:lang w:val="es-PE"/>
        </w:rPr>
        <w:pPrChange w:id="6689" w:author="Regina Casanova" w:date="2018-07-29T21:02:00Z">
          <w:pPr>
            <w:spacing w:line="360" w:lineRule="auto"/>
            <w:jc w:val="both"/>
          </w:pPr>
        </w:pPrChange>
      </w:pPr>
      <w:del w:id="6690" w:author="Regina Casanova" w:date="2018-07-29T21:01:00Z">
        <w:r w:rsidRPr="00BA156B" w:rsidDel="00E45F10">
          <w:rPr>
            <w:rFonts w:cs="Times New Roman"/>
            <w:lang w:val="es-PE"/>
          </w:rPr>
          <w:lastRenderedPageBreak/>
          <w:delText>Instituciones</w:delText>
        </w:r>
        <w:r w:rsidRPr="00BA156B" w:rsidDel="00E45F10">
          <w:rPr>
            <w:rFonts w:cs="Times New Roman"/>
            <w:lang w:val="es-PE"/>
          </w:rPr>
          <w:tab/>
          <w:delText>: Universidad Cayetano Heredia – UPCH</w:delText>
        </w:r>
      </w:del>
    </w:p>
    <w:p w14:paraId="5A4A0428" w14:textId="6C8C3198" w:rsidR="00161D0F" w:rsidRPr="00BA156B" w:rsidDel="00E45F10" w:rsidRDefault="00161D0F" w:rsidP="00262D6E">
      <w:pPr>
        <w:spacing w:line="360" w:lineRule="auto"/>
        <w:jc w:val="both"/>
        <w:rPr>
          <w:del w:id="6691" w:author="Regina Casanova" w:date="2018-07-29T21:01:00Z"/>
          <w:rFonts w:cs="Times New Roman"/>
          <w:lang w:val="es-PE"/>
        </w:rPr>
      </w:pPr>
      <w:del w:id="6692" w:author="Regina Casanova" w:date="2018-07-29T21:01:00Z">
        <w:r w:rsidRPr="00BA156B" w:rsidDel="00E45F10">
          <w:rPr>
            <w:rFonts w:cs="Times New Roman"/>
            <w:lang w:val="es-PE"/>
          </w:rPr>
          <w:delText>Investigadores</w:delText>
        </w:r>
        <w:r w:rsidRPr="00BA156B" w:rsidDel="00E45F10">
          <w:rPr>
            <w:rFonts w:cs="Times New Roman"/>
            <w:lang w:val="es-PE"/>
          </w:rPr>
          <w:tab/>
          <w:delText xml:space="preserve">: </w:delText>
        </w:r>
        <w:r w:rsidRPr="00BA156B" w:rsidDel="00E45F10">
          <w:rPr>
            <w:rFonts w:cs="Times New Roman"/>
            <w:bCs/>
            <w:lang w:val="es-PE"/>
          </w:rPr>
          <w:delText>Regina Casanova Pérez (UPCH)</w:delText>
        </w:r>
      </w:del>
    </w:p>
    <w:p w14:paraId="648E682B" w14:textId="05E2AE8A" w:rsidR="00161D0F" w:rsidRPr="00BA156B" w:rsidDel="00E45F10" w:rsidRDefault="00161D0F" w:rsidP="00262D6E">
      <w:pPr>
        <w:pBdr>
          <w:bottom w:val="single" w:sz="12" w:space="0" w:color="auto"/>
        </w:pBdr>
        <w:spacing w:line="360" w:lineRule="auto"/>
        <w:ind w:left="1416" w:hanging="1416"/>
        <w:jc w:val="both"/>
        <w:rPr>
          <w:del w:id="6693" w:author="Regina Casanova" w:date="2018-07-29T21:01:00Z"/>
          <w:rFonts w:cs="Times New Roman"/>
          <w:lang w:val="es-PE"/>
        </w:rPr>
      </w:pPr>
      <w:del w:id="6694" w:author="Regina Casanova" w:date="2018-07-29T21:01:00Z">
        <w:r w:rsidRPr="00BA156B" w:rsidDel="00E45F10">
          <w:rPr>
            <w:rFonts w:cs="Times New Roman"/>
            <w:lang w:val="es-PE"/>
          </w:rPr>
          <w:delText>Título</w:delText>
        </w:r>
        <w:r w:rsidRPr="00BA156B" w:rsidDel="00E45F10">
          <w:rPr>
            <w:rFonts w:cs="Times New Roman"/>
            <w:lang w:val="es-PE"/>
          </w:rPr>
          <w:tab/>
          <w:delText>: Diseño Centrado en el Usuario en un Sistema de Gestión de Reclamos para</w:delText>
        </w:r>
        <w:r w:rsidRPr="00BA156B" w:rsidDel="00E45F10">
          <w:rPr>
            <w:rFonts w:cs="Times New Roman"/>
            <w:lang w:val="es-PE"/>
          </w:rPr>
          <w:delText xml:space="preserve"> </w:delText>
        </w:r>
        <w:r w:rsidRPr="00BA156B" w:rsidDel="00E45F10">
          <w:rPr>
            <w:rFonts w:cs="Times New Roman"/>
            <w:lang w:val="es-PE"/>
          </w:rPr>
          <w:delText>l Sistema de Salud del Perú</w:delText>
        </w:r>
        <w:r w:rsidRPr="00BA156B" w:rsidDel="00E45F10">
          <w:rPr>
            <w:rFonts w:cs="Times New Roman"/>
            <w:lang w:val="es-PE"/>
          </w:rPr>
          <w:tab/>
        </w:r>
      </w:del>
    </w:p>
    <w:p w14:paraId="463F1A34" w14:textId="0F19AE17" w:rsidR="00161D0F" w:rsidRPr="00BA156B" w:rsidDel="00E45F10" w:rsidRDefault="00161D0F" w:rsidP="00262D6E">
      <w:pPr>
        <w:spacing w:line="360" w:lineRule="auto"/>
        <w:jc w:val="both"/>
        <w:rPr>
          <w:del w:id="6695" w:author="Regina Casanova" w:date="2018-07-29T21:01:00Z"/>
          <w:rFonts w:cs="Times New Roman"/>
          <w:b/>
          <w:bCs/>
          <w:lang w:val="es-PE"/>
        </w:rPr>
      </w:pPr>
    </w:p>
    <w:p w14:paraId="7DDD1BE5" w14:textId="6738736E" w:rsidR="00161D0F" w:rsidRPr="00BA156B" w:rsidDel="00E45F10" w:rsidRDefault="00161D0F" w:rsidP="00262D6E">
      <w:pPr>
        <w:spacing w:line="360" w:lineRule="auto"/>
        <w:jc w:val="both"/>
        <w:rPr>
          <w:del w:id="6696" w:author="Regina Casanova" w:date="2018-07-29T21:01:00Z"/>
          <w:rFonts w:cs="Times New Roman"/>
          <w:b/>
          <w:bCs/>
          <w:lang w:val="es-PE"/>
        </w:rPr>
      </w:pPr>
      <w:del w:id="6697" w:author="Regina Casanova" w:date="2018-07-29T21:01:00Z">
        <w:r w:rsidRPr="00BA156B" w:rsidDel="00E45F10">
          <w:rPr>
            <w:rFonts w:cs="Times New Roman"/>
            <w:b/>
            <w:bCs/>
            <w:lang w:val="es-PE"/>
          </w:rPr>
          <w:delText>Propósito del Estudio:</w:delText>
        </w:r>
      </w:del>
    </w:p>
    <w:p w14:paraId="26842CAF" w14:textId="69881D4D" w:rsidR="00161D0F" w:rsidRPr="00BA156B" w:rsidDel="00E45F10" w:rsidRDefault="00161D0F" w:rsidP="00262D6E">
      <w:pPr>
        <w:spacing w:line="360" w:lineRule="auto"/>
        <w:jc w:val="both"/>
        <w:rPr>
          <w:del w:id="6698" w:author="Regina Casanova" w:date="2018-07-29T21:01:00Z"/>
          <w:rFonts w:cs="Times New Roman"/>
          <w:lang w:val="es-PE"/>
        </w:rPr>
      </w:pPr>
      <w:del w:id="6699" w:author="Regina Casanova" w:date="2018-07-29T21:01:00Z">
        <w:r w:rsidRPr="00BA156B" w:rsidDel="00E45F10">
          <w:rPr>
            <w:rFonts w:cs="Times New Roman"/>
            <w:lang w:val="es-PE"/>
          </w:rPr>
          <w:delText>Lo estamos invitando a participar del estudio llamado Diseño Centrado en el Usuario en un Sistema de Gestión de Reclamos para el Sistema de Salud del Perú</w:delText>
        </w:r>
        <w:r w:rsidR="007B7445" w:rsidRPr="00BA156B" w:rsidDel="00E45F10">
          <w:rPr>
            <w:rFonts w:cs="Times New Roman"/>
            <w:lang w:val="es-PE"/>
          </w:rPr>
          <w:delText>.</w:delText>
        </w:r>
        <w:r w:rsidRPr="00BA156B" w:rsidDel="00E45F10">
          <w:rPr>
            <w:rFonts w:cs="Times New Roman"/>
            <w:lang w:val="es-PE"/>
          </w:rPr>
          <w:delText xml:space="preserve"> Este es un estudio desarrollado por investigadores de la Universidad Peruana Cayetano Heredia - UPCH</w:delText>
        </w:r>
        <w:r w:rsidR="007B7445" w:rsidRPr="00BA156B" w:rsidDel="00E45F10">
          <w:rPr>
            <w:rFonts w:cs="Times New Roman"/>
            <w:lang w:val="es-PE"/>
          </w:rPr>
          <w:delText>.</w:delText>
        </w:r>
        <w:r w:rsidRPr="00BA156B" w:rsidDel="00E45F10">
          <w:rPr>
            <w:rFonts w:cs="Times New Roman"/>
            <w:lang w:val="es-PE"/>
          </w:rPr>
          <w:delText xml:space="preserve"> Este trabajo es financiado por el Programa de CienciActiva de CONCYTEC</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7B2FF3B" w14:textId="042262B4" w:rsidR="00161D0F" w:rsidRPr="00BA156B" w:rsidDel="00E45F10" w:rsidRDefault="00161D0F" w:rsidP="00262D6E">
      <w:pPr>
        <w:spacing w:line="360" w:lineRule="auto"/>
        <w:jc w:val="both"/>
        <w:rPr>
          <w:del w:id="6700" w:author="Regina Casanova" w:date="2018-07-29T21:01:00Z"/>
          <w:rFonts w:cs="Times New Roman"/>
          <w:lang w:val="es-PE"/>
        </w:rPr>
      </w:pPr>
      <w:del w:id="6701" w:author="Regina Casanova" w:date="2018-07-29T21:01:00Z">
        <w:r w:rsidRPr="00BA156B" w:rsidDel="00E45F10">
          <w:rPr>
            <w:rFonts w:cs="Times New Roman"/>
            <w:lang w:val="es-PE"/>
          </w:rPr>
          <w:delText xml:space="preserve">El objetivo del estudio es diseñar un sistema para manejo y recojo de reclamos en diversas Instituciones Prestadoras de Servicios de Salud (IPRESS), el cual </w:delText>
        </w:r>
        <w:r w:rsidR="006D06B4" w:rsidRPr="00BA156B" w:rsidDel="00E45F10">
          <w:rPr>
            <w:rFonts w:cs="Times New Roman"/>
            <w:lang w:val="es-PE"/>
          </w:rPr>
          <w:delText>está</w:delText>
        </w:r>
        <w:r w:rsidRPr="00BA156B" w:rsidDel="00E45F10">
          <w:rPr>
            <w:rFonts w:cs="Times New Roman"/>
            <w:lang w:val="es-PE"/>
          </w:rPr>
          <w:delText xml:space="preserve"> dirigido a diversos usuarios finales del sistema</w:delText>
        </w:r>
        <w:r w:rsidR="007B7445" w:rsidRPr="00BA156B" w:rsidDel="00E45F10">
          <w:rPr>
            <w:rFonts w:cs="Times New Roman"/>
            <w:lang w:val="es-PE"/>
          </w:rPr>
          <w:delText>.</w:delText>
        </w:r>
      </w:del>
    </w:p>
    <w:p w14:paraId="68F6431D" w14:textId="2712D15C" w:rsidR="00161D0F" w:rsidRPr="00BA156B" w:rsidDel="00E45F10" w:rsidRDefault="00161D0F" w:rsidP="00262D6E">
      <w:pPr>
        <w:spacing w:line="360" w:lineRule="auto"/>
        <w:jc w:val="both"/>
        <w:rPr>
          <w:del w:id="6702" w:author="Regina Casanova" w:date="2018-07-29T21:01:00Z"/>
          <w:rFonts w:cs="Times New Roman"/>
          <w:lang w:val="es-PE"/>
        </w:rPr>
      </w:pPr>
      <w:del w:id="6703" w:author="Regina Casanova" w:date="2018-07-29T21:01:00Z">
        <w:r w:rsidRPr="00BA156B" w:rsidDel="00E45F10">
          <w:rPr>
            <w:rFonts w:cs="Times New Roman"/>
            <w:lang w:val="es-PE"/>
          </w:rPr>
          <w:delText>Su participación en esta entrevista es VOLUNTARIA, nadie puede obligarlo a participar si no lo desea</w:delText>
        </w:r>
        <w:r w:rsidR="007B7445" w:rsidRPr="00BA156B" w:rsidDel="00E45F10">
          <w:rPr>
            <w:rFonts w:cs="Times New Roman"/>
            <w:lang w:val="es-PE"/>
          </w:rPr>
          <w:delText>.</w:delText>
        </w:r>
        <w:r w:rsidRPr="00BA156B" w:rsidDel="00E45F10">
          <w:rPr>
            <w:rFonts w:cs="Times New Roman"/>
            <w:lang w:val="es-PE"/>
          </w:rPr>
          <w:delText xml:space="preserve"> Su decisión de participar o no, no va a afectar sus relaciones con su proveedor de salud ni sus posibilidades de acceder a los beneficios que este estudio pueda ofrecer</w:delText>
        </w:r>
        <w:r w:rsidR="007B7445" w:rsidRPr="00BA156B" w:rsidDel="00E45F10">
          <w:rPr>
            <w:rFonts w:cs="Times New Roman"/>
            <w:lang w:val="es-PE"/>
          </w:rPr>
          <w:delText>.</w:delText>
        </w:r>
        <w:r w:rsidRPr="00BA156B" w:rsidDel="00E45F10">
          <w:rPr>
            <w:rFonts w:cs="Times New Roman"/>
            <w:lang w:val="es-PE"/>
          </w:rPr>
          <w:delText xml:space="preserve"> Debe también saber que toda la información que Ud</w:delText>
        </w:r>
        <w:r w:rsidR="007B7445" w:rsidRPr="00BA156B" w:rsidDel="00E45F10">
          <w:rPr>
            <w:rFonts w:cs="Times New Roman"/>
            <w:lang w:val="es-PE"/>
          </w:rPr>
          <w:delText>.</w:delText>
        </w:r>
        <w:r w:rsidRPr="00BA156B" w:rsidDel="00E45F10">
          <w:rPr>
            <w:rFonts w:cs="Times New Roman"/>
            <w:lang w:val="es-PE"/>
          </w:rPr>
          <w:delText xml:space="preserve"> nos proporcione será guardada CONFIDENCIALMENTE, o sea, sólo será conocida por las personas que trabajan en este estudio y por nadie más</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4A7990B8" w14:textId="17F67CC8" w:rsidR="00161D0F" w:rsidRPr="00BA156B" w:rsidDel="00E45F10" w:rsidRDefault="00161D0F" w:rsidP="00262D6E">
      <w:pPr>
        <w:spacing w:line="360" w:lineRule="auto"/>
        <w:jc w:val="both"/>
        <w:rPr>
          <w:del w:id="6704" w:author="Regina Casanova" w:date="2018-07-29T21:01:00Z"/>
          <w:rFonts w:cs="Times New Roman"/>
          <w:lang w:val="es-PE"/>
        </w:rPr>
      </w:pPr>
    </w:p>
    <w:p w14:paraId="34B1ACE0" w14:textId="661DCDA2" w:rsidR="00161D0F" w:rsidRPr="00BA156B" w:rsidDel="00E45F10" w:rsidRDefault="00161D0F" w:rsidP="00262D6E">
      <w:pPr>
        <w:spacing w:line="360" w:lineRule="auto"/>
        <w:jc w:val="both"/>
        <w:rPr>
          <w:del w:id="6705" w:author="Regina Casanova" w:date="2018-07-29T21:01:00Z"/>
          <w:rFonts w:cs="Times New Roman"/>
          <w:b/>
          <w:bCs/>
          <w:lang w:val="es-PE"/>
        </w:rPr>
      </w:pPr>
      <w:del w:id="6706" w:author="Regina Casanova" w:date="2018-07-29T21:01:00Z">
        <w:r w:rsidRPr="00BA156B" w:rsidDel="00E45F10">
          <w:rPr>
            <w:rFonts w:cs="Times New Roman"/>
            <w:b/>
            <w:bCs/>
            <w:lang w:val="es-PE"/>
          </w:rPr>
          <w:delText>Procedimientos:</w:delText>
        </w:r>
      </w:del>
    </w:p>
    <w:p w14:paraId="1F41D289" w14:textId="7855A9B8" w:rsidR="00161D0F" w:rsidRPr="00BA156B" w:rsidDel="00E45F10" w:rsidRDefault="00161D0F" w:rsidP="00262D6E">
      <w:pPr>
        <w:spacing w:line="360" w:lineRule="auto"/>
        <w:jc w:val="both"/>
        <w:rPr>
          <w:del w:id="6707" w:author="Regina Casanova" w:date="2018-07-29T21:01:00Z"/>
          <w:rFonts w:cs="Times New Roman"/>
          <w:lang w:val="es-PE"/>
        </w:rPr>
      </w:pPr>
      <w:del w:id="6708" w:author="Regina Casanova" w:date="2018-07-29T21:01:00Z">
        <w:r w:rsidRPr="00BA156B" w:rsidDel="00E45F10">
          <w:rPr>
            <w:rFonts w:cs="Times New Roman"/>
            <w:lang w:val="es-PE"/>
          </w:rPr>
          <w:delText>Si usted acepta participar de estas entrevistas será parte de dos reuniones donde se tocarán temas sobre sus percepciones en reclamos, su importancia y sus necesidades para el uso de dispositivos informáticos en el manejo y recojo de reclamos</w:delText>
        </w:r>
        <w:r w:rsidR="007B7445" w:rsidRPr="00BA156B" w:rsidDel="00E45F10">
          <w:rPr>
            <w:rFonts w:cs="Times New Roman"/>
            <w:lang w:val="es-PE"/>
          </w:rPr>
          <w:delText>.</w:delText>
        </w:r>
        <w:r w:rsidRPr="00BA156B" w:rsidDel="00E45F10">
          <w:rPr>
            <w:rFonts w:cs="Times New Roman"/>
            <w:lang w:val="es-PE"/>
          </w:rPr>
          <w:delText xml:space="preserve"> Adicionalmente, en la segunda reunión se le pedirá probar prototipos del sistema de información planteado con el fin de recaudar sus opiniones y dificultades</w:delText>
        </w:r>
        <w:r w:rsidR="007B7445" w:rsidRPr="00BA156B" w:rsidDel="00E45F10">
          <w:rPr>
            <w:rFonts w:cs="Times New Roman"/>
            <w:lang w:val="es-PE"/>
          </w:rPr>
          <w:delText>.</w:delText>
        </w:r>
        <w:r w:rsidRPr="00BA156B" w:rsidDel="00E45F10">
          <w:rPr>
            <w:rFonts w:cs="Times New Roman"/>
            <w:lang w:val="es-PE"/>
          </w:rPr>
          <w:delText xml:space="preserve"> Ambas reuniones serán grabadas para el análisis respectivo de sus opiniones</w:delText>
        </w:r>
        <w:r w:rsidR="007B7445" w:rsidRPr="00BA156B" w:rsidDel="00E45F10">
          <w:rPr>
            <w:rFonts w:cs="Times New Roman"/>
            <w:lang w:val="es-PE"/>
          </w:rPr>
          <w:delText>.</w:delText>
        </w:r>
      </w:del>
    </w:p>
    <w:p w14:paraId="3B369E59" w14:textId="095CDF8C" w:rsidR="00161D0F" w:rsidRPr="00BA156B" w:rsidDel="00E45F10" w:rsidRDefault="00161D0F" w:rsidP="00262D6E">
      <w:pPr>
        <w:spacing w:line="360" w:lineRule="auto"/>
        <w:jc w:val="both"/>
        <w:rPr>
          <w:del w:id="6709" w:author="Regina Casanova" w:date="2018-07-29T21:01:00Z"/>
          <w:rFonts w:cs="Times New Roman"/>
          <w:b/>
          <w:bCs/>
          <w:lang w:val="es-PE"/>
        </w:rPr>
      </w:pPr>
    </w:p>
    <w:p w14:paraId="3965883C" w14:textId="4AF8C052" w:rsidR="00161D0F" w:rsidRPr="00BA156B" w:rsidDel="00E45F10" w:rsidRDefault="00161D0F" w:rsidP="00262D6E">
      <w:pPr>
        <w:spacing w:line="360" w:lineRule="auto"/>
        <w:jc w:val="both"/>
        <w:rPr>
          <w:del w:id="6710" w:author="Regina Casanova" w:date="2018-07-29T21:01:00Z"/>
          <w:rFonts w:cs="Times New Roman"/>
          <w:b/>
          <w:bCs/>
          <w:lang w:val="es-PE"/>
        </w:rPr>
      </w:pPr>
      <w:del w:id="6711" w:author="Regina Casanova" w:date="2018-07-29T21:01:00Z">
        <w:r w:rsidRPr="00BA156B" w:rsidDel="00E45F10">
          <w:rPr>
            <w:rFonts w:cs="Times New Roman"/>
            <w:b/>
            <w:bCs/>
            <w:lang w:val="es-PE"/>
          </w:rPr>
          <w:delText>Riesgos:</w:delText>
        </w:r>
      </w:del>
    </w:p>
    <w:p w14:paraId="07283FB7" w14:textId="425A5B28" w:rsidR="00161D0F" w:rsidRPr="00BA156B" w:rsidDel="00E45F10" w:rsidRDefault="00161D0F" w:rsidP="00262D6E">
      <w:pPr>
        <w:spacing w:line="360" w:lineRule="auto"/>
        <w:ind w:left="15"/>
        <w:jc w:val="both"/>
        <w:rPr>
          <w:del w:id="6712" w:author="Regina Casanova" w:date="2018-07-29T21:01:00Z"/>
          <w:rFonts w:cs="Times New Roman"/>
          <w:lang w:val="es-PE"/>
        </w:rPr>
      </w:pPr>
      <w:del w:id="6713" w:author="Regina Casanova" w:date="2018-07-29T21:01:00Z">
        <w:r w:rsidRPr="00BA156B" w:rsidDel="00E45F10">
          <w:rPr>
            <w:rFonts w:cs="Times New Roman"/>
            <w:lang w:val="es-PE"/>
          </w:rPr>
          <w:delText>Al participar de estas entrevistas no incurre en algún riesgo para usted</w:delText>
        </w:r>
        <w:r w:rsidR="007B7445" w:rsidRPr="00BA156B" w:rsidDel="00E45F10">
          <w:rPr>
            <w:rFonts w:cs="Times New Roman"/>
            <w:lang w:val="es-PE"/>
          </w:rPr>
          <w:delText>.</w:delText>
        </w:r>
        <w:r w:rsidRPr="00BA156B" w:rsidDel="00E45F10">
          <w:rPr>
            <w:rFonts w:cs="Times New Roman"/>
            <w:lang w:val="es-PE"/>
          </w:rPr>
          <w:delText xml:space="preserve"> No tiene que participar si no lo desea; y puede retirarse de la entrevista en el momento que usted desee a pesar de haber dado su consentimiento, sin que esto lo perjudique de forma alguna</w:delText>
        </w:r>
        <w:r w:rsidR="007B7445" w:rsidRPr="00BA156B" w:rsidDel="00E45F10">
          <w:rPr>
            <w:rFonts w:cs="Times New Roman"/>
            <w:lang w:val="es-PE"/>
          </w:rPr>
          <w:delText>.</w:delText>
        </w:r>
        <w:r w:rsidRPr="00BA156B" w:rsidDel="00E45F10">
          <w:rPr>
            <w:rFonts w:cs="Times New Roman"/>
            <w:lang w:val="es-PE"/>
          </w:rPr>
          <w:delText xml:space="preserve"> Su nombre no aparecerá en ningún documento del estudio, usaremos seudónimos durante las grabaciones de las entrevistas</w:delText>
        </w:r>
        <w:r w:rsidR="007B7445" w:rsidRPr="00BA156B" w:rsidDel="00E45F10">
          <w:rPr>
            <w:rFonts w:cs="Times New Roman"/>
            <w:lang w:val="es-PE"/>
          </w:rPr>
          <w:delText>.</w:delText>
        </w:r>
      </w:del>
    </w:p>
    <w:p w14:paraId="2E2101C2" w14:textId="1F67E114" w:rsidR="00161D0F" w:rsidRPr="00BA156B" w:rsidDel="00E45F10" w:rsidRDefault="00161D0F" w:rsidP="00262D6E">
      <w:pPr>
        <w:spacing w:line="360" w:lineRule="auto"/>
        <w:ind w:left="15" w:firstLine="15"/>
        <w:jc w:val="both"/>
        <w:rPr>
          <w:del w:id="6714" w:author="Regina Casanova" w:date="2018-07-29T21:01:00Z"/>
          <w:rFonts w:cs="Times New Roman"/>
          <w:lang w:val="es-PE"/>
        </w:rPr>
      </w:pPr>
    </w:p>
    <w:p w14:paraId="434D44BF" w14:textId="6F32840B" w:rsidR="00161D0F" w:rsidRPr="00BA156B" w:rsidDel="00E45F10" w:rsidRDefault="00161D0F" w:rsidP="00262D6E">
      <w:pPr>
        <w:spacing w:line="360" w:lineRule="auto"/>
        <w:jc w:val="both"/>
        <w:rPr>
          <w:del w:id="6715" w:author="Regina Casanova" w:date="2018-07-29T21:01:00Z"/>
          <w:rFonts w:cs="Times New Roman"/>
          <w:b/>
          <w:bCs/>
          <w:lang w:val="es-PE"/>
        </w:rPr>
      </w:pPr>
      <w:del w:id="6716" w:author="Regina Casanova" w:date="2018-07-29T21:01:00Z">
        <w:r w:rsidRPr="00BA156B" w:rsidDel="00E45F10">
          <w:rPr>
            <w:rFonts w:cs="Times New Roman"/>
            <w:b/>
            <w:bCs/>
            <w:lang w:val="es-PE"/>
          </w:rPr>
          <w:delText>Beneficios e incentivos:</w:delText>
        </w:r>
      </w:del>
    </w:p>
    <w:p w14:paraId="065321FE" w14:textId="7366F05E" w:rsidR="007B7445" w:rsidRPr="00BA156B" w:rsidDel="00E45F10" w:rsidRDefault="00161D0F" w:rsidP="00262D6E">
      <w:pPr>
        <w:spacing w:line="360" w:lineRule="auto"/>
        <w:ind w:left="15"/>
        <w:jc w:val="both"/>
        <w:rPr>
          <w:del w:id="6717" w:author="Regina Casanova" w:date="2018-07-29T21:01:00Z"/>
          <w:rFonts w:cs="Times New Roman"/>
          <w:lang w:val="es-PE"/>
        </w:rPr>
      </w:pPr>
      <w:del w:id="6718" w:author="Regina Casanova" w:date="2018-07-29T21:01:00Z">
        <w:r w:rsidRPr="00BA156B" w:rsidDel="00E45F10">
          <w:rPr>
            <w:rFonts w:cs="Times New Roman"/>
            <w:lang w:val="es-PE"/>
          </w:rPr>
          <w:delText>Por su participación usted recibirá un refrigerio</w:delText>
        </w:r>
        <w:r w:rsidR="007B7445" w:rsidRPr="00BA156B" w:rsidDel="00E45F10">
          <w:rPr>
            <w:rFonts w:cs="Times New Roman"/>
            <w:lang w:val="es-PE"/>
          </w:rPr>
          <w:delText>.</w:delText>
        </w:r>
        <w:r w:rsidRPr="00BA156B" w:rsidDel="00E45F10">
          <w:rPr>
            <w:rFonts w:cs="Times New Roman"/>
            <w:lang w:val="es-PE"/>
          </w:rPr>
          <w:delText xml:space="preserve"> También podrá ayudar a los investigadores a tomar mejores decisiones para diseñar y validar un sistema de manejo de reclamos para el sistema de salud peruano</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E4BAF24" w14:textId="4F202A2D" w:rsidR="007B7445" w:rsidRPr="00BA156B" w:rsidDel="00E45F10" w:rsidRDefault="007B7445" w:rsidP="00262D6E">
      <w:pPr>
        <w:spacing w:line="360" w:lineRule="auto"/>
        <w:ind w:left="15"/>
        <w:jc w:val="both"/>
        <w:rPr>
          <w:del w:id="6719" w:author="Regina Casanova" w:date="2018-07-29T21:01:00Z"/>
          <w:rFonts w:cs="Times New Roman"/>
          <w:lang w:val="es-PE"/>
        </w:rPr>
      </w:pPr>
    </w:p>
    <w:p w14:paraId="788AD5CF" w14:textId="1FFEED12" w:rsidR="00161D0F" w:rsidRPr="00BA156B" w:rsidDel="00E45F10" w:rsidRDefault="00161D0F" w:rsidP="00262D6E">
      <w:pPr>
        <w:spacing w:line="360" w:lineRule="auto"/>
        <w:ind w:left="15"/>
        <w:jc w:val="both"/>
        <w:rPr>
          <w:del w:id="6720" w:author="Regina Casanova" w:date="2018-07-29T21:01:00Z"/>
          <w:rFonts w:cs="Times New Roman"/>
          <w:b/>
          <w:bCs/>
          <w:lang w:val="es-PE"/>
        </w:rPr>
      </w:pPr>
      <w:del w:id="6721" w:author="Regina Casanova" w:date="2018-07-29T21:01:00Z">
        <w:r w:rsidRPr="00BA156B" w:rsidDel="00E45F10">
          <w:rPr>
            <w:rFonts w:cs="Times New Roman"/>
            <w:b/>
            <w:bCs/>
            <w:lang w:val="es-PE"/>
          </w:rPr>
          <w:delText>Confidencialidad:</w:delText>
        </w:r>
      </w:del>
    </w:p>
    <w:p w14:paraId="01396F52" w14:textId="4A9B1BF7" w:rsidR="00161D0F" w:rsidRPr="00BA156B" w:rsidDel="00E45F10" w:rsidRDefault="00161D0F" w:rsidP="00262D6E">
      <w:pPr>
        <w:spacing w:line="360" w:lineRule="auto"/>
        <w:ind w:left="15"/>
        <w:jc w:val="both"/>
        <w:rPr>
          <w:del w:id="6722" w:author="Regina Casanova" w:date="2018-07-29T21:01:00Z"/>
          <w:rFonts w:cs="Times New Roman"/>
          <w:lang w:val="es-PE"/>
        </w:rPr>
      </w:pPr>
      <w:del w:id="6723" w:author="Regina Casanova" w:date="2018-07-29T21:01:00Z">
        <w:r w:rsidRPr="00BA156B" w:rsidDel="00E45F10">
          <w:rPr>
            <w:rFonts w:cs="Times New Roman"/>
            <w:lang w:val="es-PE"/>
          </w:rPr>
          <w:delText>Nosotros guardaremos su información con códigos o seudónimos y no con nombres</w:delText>
        </w:r>
        <w:r w:rsidR="007B7445" w:rsidRPr="00BA156B" w:rsidDel="00E45F10">
          <w:rPr>
            <w:rFonts w:cs="Times New Roman"/>
            <w:lang w:val="es-PE"/>
          </w:rPr>
          <w:delText>.</w:delText>
        </w:r>
        <w:r w:rsidRPr="00BA156B" w:rsidDel="00E45F10">
          <w:rPr>
            <w:rFonts w:cs="Times New Roman"/>
            <w:lang w:val="es-PE"/>
          </w:rPr>
          <w:delText xml:space="preserve"> Si los resultados de esta reunión son publicados, no se mostrará ninguna información que permita la identificación de las personas que participaron</w:delText>
        </w:r>
        <w:r w:rsidR="007B7445" w:rsidRPr="00BA156B" w:rsidDel="00E45F10">
          <w:rPr>
            <w:rFonts w:cs="Times New Roman"/>
            <w:lang w:val="es-PE"/>
          </w:rPr>
          <w:delText>.</w:delText>
        </w:r>
        <w:r w:rsidRPr="00BA156B" w:rsidDel="00E45F10">
          <w:rPr>
            <w:rFonts w:cs="Times New Roman"/>
            <w:lang w:val="es-PE"/>
          </w:rPr>
          <w:delText xml:space="preserve"> Los archivos no serán mostrados a ninguna persona ajena al estudio sin su consentimiento</w:delText>
        </w:r>
        <w:r w:rsidR="007B7445" w:rsidRPr="00BA156B" w:rsidDel="00E45F10">
          <w:rPr>
            <w:rFonts w:cs="Times New Roman"/>
            <w:lang w:val="es-PE"/>
          </w:rPr>
          <w:delText>.</w:delText>
        </w:r>
      </w:del>
    </w:p>
    <w:p w14:paraId="13705FDA" w14:textId="3B8CB1AA" w:rsidR="00161D0F" w:rsidRPr="00BA156B" w:rsidDel="00E45F10" w:rsidRDefault="00161D0F" w:rsidP="00262D6E">
      <w:pPr>
        <w:spacing w:line="360" w:lineRule="auto"/>
        <w:jc w:val="both"/>
        <w:rPr>
          <w:del w:id="6724" w:author="Regina Casanova" w:date="2018-07-29T21:01:00Z"/>
          <w:rFonts w:cs="Times New Roman"/>
          <w:lang w:val="es-PE"/>
        </w:rPr>
      </w:pPr>
    </w:p>
    <w:p w14:paraId="5919F77A" w14:textId="1F88A5EB" w:rsidR="00161D0F" w:rsidRPr="00BA156B" w:rsidDel="00E45F10" w:rsidRDefault="00161D0F" w:rsidP="00262D6E">
      <w:pPr>
        <w:spacing w:line="360" w:lineRule="auto"/>
        <w:jc w:val="both"/>
        <w:rPr>
          <w:del w:id="6725" w:author="Regina Casanova" w:date="2018-07-29T21:01:00Z"/>
          <w:rFonts w:cs="Times New Roman"/>
          <w:b/>
          <w:bCs/>
          <w:lang w:val="es-PE"/>
        </w:rPr>
      </w:pPr>
      <w:del w:id="6726" w:author="Regina Casanova" w:date="2018-07-29T21:01:00Z">
        <w:r w:rsidRPr="00BA156B" w:rsidDel="00E45F10">
          <w:rPr>
            <w:rFonts w:cs="Times New Roman"/>
            <w:b/>
            <w:bCs/>
            <w:lang w:val="es-PE"/>
          </w:rPr>
          <w:delText>Contacto con los investigadores:</w:delText>
        </w:r>
      </w:del>
    </w:p>
    <w:p w14:paraId="5437DB06" w14:textId="65B8B5CE" w:rsidR="00161D0F" w:rsidRPr="00BA156B" w:rsidDel="00E45F10" w:rsidRDefault="00161D0F" w:rsidP="00262D6E">
      <w:pPr>
        <w:spacing w:line="360" w:lineRule="auto"/>
        <w:jc w:val="both"/>
        <w:rPr>
          <w:del w:id="6727" w:author="Regina Casanova" w:date="2018-07-29T21:01:00Z"/>
          <w:rFonts w:cs="Times New Roman"/>
          <w:bCs/>
          <w:lang w:val="es-PE"/>
        </w:rPr>
      </w:pPr>
      <w:del w:id="6728" w:author="Regina Casanova" w:date="2018-07-29T21:01:00Z">
        <w:r w:rsidRPr="00BA156B" w:rsidDel="00E45F10">
          <w:rPr>
            <w:rFonts w:cs="Times New Roman"/>
            <w:bCs/>
            <w:lang w:val="es-PE"/>
          </w:rPr>
          <w:delText>Si tiene alguna duda adicional, por favor pregunte al personal del estudio, o llamar a Regina Casanova Pérez al teléfono (01) 319-0000 anexo 2264 (Facultad de Salud Pública, UPCH)</w:delText>
        </w:r>
        <w:r w:rsidR="007B7445" w:rsidRPr="00BA156B" w:rsidDel="00E45F10">
          <w:rPr>
            <w:rFonts w:cs="Times New Roman"/>
            <w:bCs/>
            <w:lang w:val="es-PE"/>
          </w:rPr>
          <w:delText>.</w:delText>
        </w:r>
      </w:del>
    </w:p>
    <w:p w14:paraId="7DDA5349" w14:textId="7A238D01" w:rsidR="00161D0F" w:rsidRPr="00BA156B" w:rsidDel="00E45F10" w:rsidRDefault="00161D0F" w:rsidP="00262D6E">
      <w:pPr>
        <w:spacing w:line="360" w:lineRule="auto"/>
        <w:ind w:left="15"/>
        <w:jc w:val="both"/>
        <w:rPr>
          <w:del w:id="6729" w:author="Regina Casanova" w:date="2018-07-29T21:01:00Z"/>
          <w:rFonts w:cs="Times New Roman"/>
          <w:b/>
          <w:bCs/>
          <w:lang w:val="es-PE"/>
        </w:rPr>
      </w:pPr>
    </w:p>
    <w:p w14:paraId="3BBA1D1E" w14:textId="40E55227" w:rsidR="00161D0F" w:rsidRPr="00BA156B" w:rsidDel="00E45F10" w:rsidRDefault="00161D0F" w:rsidP="00262D6E">
      <w:pPr>
        <w:spacing w:line="360" w:lineRule="auto"/>
        <w:ind w:left="15"/>
        <w:jc w:val="both"/>
        <w:rPr>
          <w:del w:id="6730" w:author="Regina Casanova" w:date="2018-07-29T21:01:00Z"/>
          <w:rFonts w:cs="Times New Roman"/>
          <w:b/>
          <w:bCs/>
          <w:lang w:val="es-PE"/>
        </w:rPr>
      </w:pPr>
      <w:del w:id="6731" w:author="Regina Casanova" w:date="2018-07-29T21:01:00Z">
        <w:r w:rsidRPr="00BA156B" w:rsidDel="00E45F10">
          <w:rPr>
            <w:rFonts w:cs="Times New Roman"/>
            <w:b/>
            <w:bCs/>
            <w:lang w:val="es-PE"/>
          </w:rPr>
          <w:delText>Derechos del participante:</w:delText>
        </w:r>
      </w:del>
    </w:p>
    <w:p w14:paraId="6DFBDCA4" w14:textId="0F784D24" w:rsidR="00161D0F" w:rsidRPr="00BA156B" w:rsidDel="00E45F10" w:rsidRDefault="00161D0F" w:rsidP="00262D6E">
      <w:pPr>
        <w:spacing w:line="360" w:lineRule="auto"/>
        <w:ind w:left="15"/>
        <w:jc w:val="both"/>
        <w:rPr>
          <w:del w:id="6732" w:author="Regina Casanova" w:date="2018-07-29T21:01:00Z"/>
          <w:rFonts w:cs="Times New Roman"/>
          <w:lang w:val="es-PE"/>
        </w:rPr>
      </w:pPr>
      <w:del w:id="6733" w:author="Regina Casanova" w:date="2018-07-29T21:01:00Z">
        <w:r w:rsidRPr="00BA156B" w:rsidDel="00E45F10">
          <w:rPr>
            <w:rFonts w:cs="Times New Roman"/>
            <w:bCs/>
            <w:lang w:val="es-PE"/>
          </w:rPr>
          <w:delText>Si usted decide participar de las entrevistas, puede retirarse de éste en cualquier momento</w:delText>
        </w:r>
        <w:r w:rsidR="007B7445" w:rsidRPr="00BA156B" w:rsidDel="00E45F10">
          <w:rPr>
            <w:rFonts w:cs="Times New Roman"/>
            <w:bCs/>
            <w:lang w:val="es-PE"/>
          </w:rPr>
          <w:delText>.</w:delText>
        </w:r>
      </w:del>
    </w:p>
    <w:p w14:paraId="724C6A20" w14:textId="74E5924B" w:rsidR="00161D0F" w:rsidRPr="00BA156B" w:rsidDel="00E45F10" w:rsidRDefault="00161D0F" w:rsidP="00262D6E">
      <w:pPr>
        <w:spacing w:line="360" w:lineRule="auto"/>
        <w:ind w:left="15"/>
        <w:jc w:val="both"/>
        <w:rPr>
          <w:del w:id="6734" w:author="Regina Casanova" w:date="2018-07-29T21:01:00Z"/>
          <w:rFonts w:cs="Times New Roman"/>
          <w:bCs/>
          <w:lang w:val="es-PE"/>
        </w:rPr>
      </w:pPr>
      <w:del w:id="6735" w:author="Regina Casanova" w:date="2018-07-29T21:01:00Z">
        <w:r w:rsidRPr="00BA156B" w:rsidDel="00E45F10">
          <w:rPr>
            <w:rFonts w:cs="Times New Roman"/>
            <w:bCs/>
            <w:lang w:val="es-PE"/>
          </w:rPr>
          <w:delText>Al participar en ellas, no está renunciando a ningún tipo de derechos</w:delText>
        </w:r>
        <w:r w:rsidR="007B7445" w:rsidRPr="00BA156B" w:rsidDel="00E45F10">
          <w:rPr>
            <w:rFonts w:cs="Times New Roman"/>
            <w:bCs/>
            <w:lang w:val="es-PE"/>
          </w:rPr>
          <w:delText>.</w:delText>
        </w:r>
        <w:r w:rsidRPr="00BA156B" w:rsidDel="00E45F10">
          <w:rPr>
            <w:rFonts w:cs="Times New Roman"/>
            <w:bCs/>
            <w:lang w:val="es-PE"/>
          </w:rPr>
          <w:delText xml:space="preserve"> Si tiene preguntas sobre sus derechos como participante en el presente estudio, puede contactarse con la Dra</w:delText>
        </w:r>
        <w:r w:rsidR="007B7445" w:rsidRPr="00BA156B" w:rsidDel="00E45F10">
          <w:rPr>
            <w:rFonts w:cs="Times New Roman"/>
            <w:bCs/>
            <w:lang w:val="es-PE"/>
          </w:rPr>
          <w:delText>.</w:delText>
        </w:r>
        <w:r w:rsidRPr="00BA156B" w:rsidDel="00E45F10">
          <w:rPr>
            <w:rFonts w:cs="Times New Roman"/>
            <w:bCs/>
            <w:lang w:val="es-PE"/>
          </w:rPr>
          <w:delText xml:space="preserve"> Frine Samalvides Cuba presidenta del Comité Institucional de Ética de la Universidad Peruana Cayetano Heredia al teléfono (01) 319-0000 anexo 2271 o escribirle a la siguiente dirección: Biblioteca Central, 3er</w:delText>
        </w:r>
        <w:r w:rsidR="007B7445" w:rsidRPr="00BA156B" w:rsidDel="00E45F10">
          <w:rPr>
            <w:rFonts w:cs="Times New Roman"/>
            <w:bCs/>
            <w:lang w:val="es-PE"/>
          </w:rPr>
          <w:delText>.</w:delText>
        </w:r>
        <w:r w:rsidRPr="00BA156B" w:rsidDel="00E45F10">
          <w:rPr>
            <w:rFonts w:cs="Times New Roman"/>
            <w:bCs/>
            <w:lang w:val="es-PE"/>
          </w:rPr>
          <w:delText xml:space="preserve"> Piso, Av</w:delText>
        </w:r>
        <w:r w:rsidR="007B7445" w:rsidRPr="00BA156B" w:rsidDel="00E45F10">
          <w:rPr>
            <w:rFonts w:cs="Times New Roman"/>
            <w:bCs/>
            <w:lang w:val="es-PE"/>
          </w:rPr>
          <w:delText>.</w:delText>
        </w:r>
        <w:r w:rsidRPr="00BA156B" w:rsidDel="00E45F10">
          <w:rPr>
            <w:rFonts w:cs="Times New Roman"/>
            <w:bCs/>
            <w:lang w:val="es-PE"/>
          </w:rPr>
          <w:delText xml:space="preserve"> Honorio Delgado 430, San Martín de Porres, Lima 31, Lima</w:delText>
        </w:r>
        <w:r w:rsidR="007B7445" w:rsidRPr="00BA156B" w:rsidDel="00E45F10">
          <w:rPr>
            <w:rFonts w:cs="Times New Roman"/>
            <w:bCs/>
            <w:lang w:val="es-PE"/>
          </w:rPr>
          <w:delText>.</w:delText>
        </w:r>
      </w:del>
    </w:p>
    <w:p w14:paraId="789032DA" w14:textId="262A43DB" w:rsidR="00161D0F" w:rsidRPr="00BA156B" w:rsidDel="00E45F10" w:rsidRDefault="00161D0F" w:rsidP="00262D6E">
      <w:pPr>
        <w:spacing w:line="360" w:lineRule="auto"/>
        <w:ind w:left="15"/>
        <w:jc w:val="both"/>
        <w:rPr>
          <w:del w:id="6736" w:author="Regina Casanova" w:date="2018-07-29T21:01:00Z"/>
          <w:rFonts w:cs="Times New Roman"/>
          <w:bCs/>
          <w:lang w:val="es-PE"/>
        </w:rPr>
      </w:pPr>
    </w:p>
    <w:p w14:paraId="4EFBBE52" w14:textId="67D22AB6" w:rsidR="00161D0F" w:rsidRPr="00BA156B" w:rsidDel="00E45F10" w:rsidRDefault="00161D0F" w:rsidP="00262D6E">
      <w:pPr>
        <w:spacing w:line="360" w:lineRule="auto"/>
        <w:ind w:left="15"/>
        <w:jc w:val="both"/>
        <w:rPr>
          <w:del w:id="6737" w:author="Regina Casanova" w:date="2018-07-29T21:01:00Z"/>
          <w:rFonts w:cs="Times New Roman"/>
          <w:b/>
          <w:bCs/>
          <w:lang w:val="es-PE"/>
        </w:rPr>
      </w:pPr>
      <w:del w:id="6738" w:author="Regina Casanova" w:date="2018-07-29T21:01:00Z">
        <w:r w:rsidRPr="00BA156B" w:rsidDel="00E45F10">
          <w:rPr>
            <w:rFonts w:cs="Times New Roman"/>
            <w:b/>
            <w:lang w:val="es-PE"/>
          </w:rPr>
          <w:delText>CONSENTIMIENTO</w:delText>
        </w:r>
      </w:del>
    </w:p>
    <w:p w14:paraId="2AC123A3" w14:textId="417EA76A" w:rsidR="00161D0F" w:rsidRPr="00BA156B" w:rsidDel="00E45F10" w:rsidRDefault="00161D0F" w:rsidP="00262D6E">
      <w:pPr>
        <w:spacing w:line="360" w:lineRule="auto"/>
        <w:ind w:left="15"/>
        <w:jc w:val="both"/>
        <w:rPr>
          <w:del w:id="6739" w:author="Regina Casanova" w:date="2018-07-29T21:01:00Z"/>
          <w:rFonts w:cs="Times New Roman"/>
          <w:lang w:val="es-PE"/>
        </w:rPr>
      </w:pPr>
      <w:del w:id="6740" w:author="Regina Casanova" w:date="2018-07-29T21:01:00Z">
        <w:r w:rsidRPr="00BA156B" w:rsidDel="00E45F10">
          <w:rPr>
            <w:rFonts w:cs="Times New Roman"/>
            <w:lang w:val="es-PE"/>
          </w:rPr>
          <w:delText>Acepto participar voluntariamente en estas entrevistas, comprendo que cosas me van a pasar si participo, también entiendo que puedo decidir no participar y que puedo retirarme en cualquier momento</w:delText>
        </w:r>
        <w:r w:rsidR="007B7445" w:rsidRPr="00BA156B" w:rsidDel="00E45F10">
          <w:rPr>
            <w:rFonts w:cs="Times New Roman"/>
            <w:lang w:val="es-PE"/>
          </w:rPr>
          <w:delText>.</w:delText>
        </w:r>
      </w:del>
    </w:p>
    <w:p w14:paraId="4E80E181" w14:textId="32E969D2" w:rsidR="00161D0F" w:rsidRPr="00BA156B" w:rsidDel="00E45F10" w:rsidRDefault="00161D0F" w:rsidP="00262D6E">
      <w:pPr>
        <w:spacing w:line="360" w:lineRule="auto"/>
        <w:ind w:left="15"/>
        <w:jc w:val="both"/>
        <w:rPr>
          <w:del w:id="6741" w:author="Regina Casanova" w:date="2018-07-29T21:01:00Z"/>
          <w:rFonts w:cs="Times New Roman"/>
          <w:lang w:val="es-PE"/>
        </w:rPr>
      </w:pPr>
    </w:p>
    <w:p w14:paraId="41580208" w14:textId="3F8D6EBD" w:rsidR="00161D0F" w:rsidRPr="00BA156B" w:rsidDel="00E45F10" w:rsidRDefault="00161D0F" w:rsidP="00262D6E">
      <w:pPr>
        <w:spacing w:line="360" w:lineRule="auto"/>
        <w:ind w:left="15"/>
        <w:jc w:val="both"/>
        <w:rPr>
          <w:del w:id="6742" w:author="Regina Casanova" w:date="2018-07-29T21:01:00Z"/>
          <w:rFonts w:cs="Times New Roman"/>
          <w:lang w:val="es-PE"/>
        </w:rPr>
      </w:pPr>
      <w:del w:id="6743" w:author="Regina Casanova" w:date="2018-07-29T21:01:00Z">
        <w:r w:rsidRPr="00BA156B" w:rsidDel="00E45F10">
          <w:rPr>
            <w:rFonts w:cs="Times New Roman"/>
            <w:lang w:val="es-PE"/>
          </w:rPr>
          <w:delText xml:space="preserve">FIRMA DEL PARTICIPANTE: </w:delText>
        </w:r>
      </w:del>
    </w:p>
    <w:p w14:paraId="6852C385" w14:textId="63D24088" w:rsidR="00161D0F" w:rsidRPr="00BA156B" w:rsidDel="00E45F10" w:rsidRDefault="00161D0F" w:rsidP="00262D6E">
      <w:pPr>
        <w:spacing w:line="360" w:lineRule="auto"/>
        <w:ind w:left="15"/>
        <w:jc w:val="both"/>
        <w:rPr>
          <w:del w:id="6744" w:author="Regina Casanova" w:date="2018-07-29T21:01:00Z"/>
          <w:rFonts w:cs="Times New Roman"/>
          <w:b/>
          <w:lang w:val="es-PE"/>
        </w:rPr>
      </w:pPr>
      <w:del w:id="6745" w:author="Regina Casanova" w:date="2018-07-29T21:01:00Z">
        <w:r w:rsidRPr="00BA156B" w:rsidDel="00E45F10">
          <w:rPr>
            <w:rFonts w:cs="Times New Roman"/>
            <w:b/>
            <w:lang w:val="es-PE"/>
          </w:rPr>
          <w:delText>AL FIRMAR ESTE FORMATO, ESTOY DE ACUERDO EN PARTICIPAR EN FORMA VOLUNTARIA EN EL ESTUDIO QUE AQUÍ SE DESCRIBE</w:delText>
        </w:r>
        <w:r w:rsidR="007B7445" w:rsidRPr="00BA156B" w:rsidDel="00E45F10">
          <w:rPr>
            <w:rFonts w:cs="Times New Roman"/>
            <w:b/>
            <w:lang w:val="es-PE"/>
          </w:rPr>
          <w:delText>.</w:delText>
        </w:r>
      </w:del>
    </w:p>
    <w:p w14:paraId="4A23C49F" w14:textId="14029E51" w:rsidR="00161D0F" w:rsidRPr="00BA156B" w:rsidDel="00E45F10" w:rsidRDefault="00161D0F" w:rsidP="00262D6E">
      <w:pPr>
        <w:spacing w:line="360" w:lineRule="auto"/>
        <w:ind w:left="15"/>
        <w:jc w:val="both"/>
        <w:rPr>
          <w:del w:id="6746" w:author="Regina Casanova" w:date="2018-07-29T21:01:00Z"/>
          <w:rFonts w:cs="Times New Roman"/>
          <w:b/>
          <w:lang w:val="es-PE"/>
        </w:rPr>
      </w:pPr>
    </w:p>
    <w:p w14:paraId="593AD28A" w14:textId="3154DA96" w:rsidR="00161D0F" w:rsidRPr="00BA156B" w:rsidDel="00E45F10" w:rsidRDefault="00BA52F5" w:rsidP="00262D6E">
      <w:pPr>
        <w:spacing w:line="360" w:lineRule="auto"/>
        <w:ind w:left="15"/>
        <w:jc w:val="both"/>
        <w:rPr>
          <w:del w:id="6747" w:author="Regina Casanova" w:date="2018-07-29T21:01:00Z"/>
          <w:rFonts w:cs="Times New Roman"/>
          <w:bCs/>
          <w:lang w:val="es-PE"/>
        </w:rPr>
      </w:pPr>
      <w:del w:id="6748" w:author="Regina Casanova" w:date="2018-07-29T21:01:00Z">
        <w:r w:rsidRPr="00BA156B" w:rsidDel="00E45F10">
          <w:rPr>
            <w:rFonts w:cs="Times New Roman"/>
            <w:bCs/>
            <w:noProof/>
            <w:lang w:val="en-US"/>
          </w:rPr>
          <mc:AlternateContent>
            <mc:Choice Requires="wps">
              <w:drawing>
                <wp:anchor distT="0" distB="0" distL="114300" distR="114300" simplePos="0" relativeHeight="251659264" behindDoc="0" locked="0" layoutInCell="1" allowOverlap="1" wp14:anchorId="34741928" wp14:editId="64F5D025">
                  <wp:simplePos x="0" y="0"/>
                  <wp:positionH relativeFrom="column">
                    <wp:posOffset>-5080</wp:posOffset>
                  </wp:positionH>
                  <wp:positionV relativeFrom="paragraph">
                    <wp:posOffset>200660</wp:posOffset>
                  </wp:positionV>
                  <wp:extent cx="5142230" cy="0"/>
                  <wp:effectExtent l="0" t="0" r="1270" b="0"/>
                  <wp:wrapNone/>
                  <wp:docPr id="6"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5C72094C" id="1 Conector recto"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pt,15.8pt" to="40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" strokecolor="black [3200]" strokeweight=".5pt">
                  <v:stroke joinstyle="miter"/>
                  <o:lock v:ext="edit" shapetype="f"/>
                </v:line>
              </w:pict>
            </mc:Fallback>
          </mc:AlternateContent>
        </w:r>
      </w:del>
    </w:p>
    <w:p w14:paraId="40ABDC9D" w14:textId="3C48B8EE" w:rsidR="00161D0F" w:rsidRPr="00BA156B" w:rsidDel="00E45F10" w:rsidRDefault="00161D0F" w:rsidP="00262D6E">
      <w:pPr>
        <w:spacing w:line="360" w:lineRule="auto"/>
        <w:ind w:left="15"/>
        <w:jc w:val="both"/>
        <w:rPr>
          <w:del w:id="6749" w:author="Regina Casanova" w:date="2018-07-29T21:01:00Z"/>
          <w:rFonts w:cs="Times New Roman"/>
          <w:bCs/>
          <w:lang w:val="es-PE"/>
        </w:rPr>
      </w:pPr>
      <w:del w:id="6750" w:author="Regina Casanova" w:date="2018-07-29T21:01:00Z">
        <w:r w:rsidRPr="00BA156B" w:rsidDel="00E45F10">
          <w:rPr>
            <w:rFonts w:cs="Times New Roman"/>
            <w:bCs/>
            <w:lang w:val="es-PE"/>
          </w:rPr>
          <w:delText>Nombres y apellidos del participante</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3B3CC4" w14:textId="4CEB5B8D" w:rsidR="00161D0F" w:rsidRPr="00BA156B" w:rsidDel="00E45F10" w:rsidRDefault="00161D0F" w:rsidP="00262D6E">
      <w:pPr>
        <w:spacing w:line="360" w:lineRule="auto"/>
        <w:ind w:left="15"/>
        <w:jc w:val="both"/>
        <w:rPr>
          <w:del w:id="6751" w:author="Regina Casanova" w:date="2018-07-29T21:01:00Z"/>
          <w:rFonts w:cs="Times New Roman"/>
          <w:bCs/>
          <w:lang w:val="es-PE"/>
        </w:rPr>
      </w:pPr>
    </w:p>
    <w:p w14:paraId="2796FADB" w14:textId="361F9A4F" w:rsidR="00161D0F" w:rsidRPr="00BA156B" w:rsidDel="00E45F10" w:rsidRDefault="00BA52F5" w:rsidP="00262D6E">
      <w:pPr>
        <w:spacing w:line="360" w:lineRule="auto"/>
        <w:ind w:left="15"/>
        <w:jc w:val="both"/>
        <w:rPr>
          <w:del w:id="6752" w:author="Regina Casanova" w:date="2018-07-29T21:01:00Z"/>
          <w:rFonts w:cs="Times New Roman"/>
          <w:bCs/>
          <w:lang w:val="es-PE"/>
        </w:rPr>
      </w:pPr>
      <w:del w:id="6753" w:author="Regina Casanova" w:date="2018-07-29T21:01:00Z">
        <w:r w:rsidRPr="00BA156B" w:rsidDel="00E45F10">
          <w:rPr>
            <w:rFonts w:cs="Times New Roman"/>
            <w:bCs/>
            <w:noProof/>
            <w:lang w:val="en-US"/>
          </w:rPr>
          <mc:AlternateContent>
            <mc:Choice Requires="wps">
              <w:drawing>
                <wp:anchor distT="0" distB="0" distL="114300" distR="114300" simplePos="0" relativeHeight="251660288" behindDoc="0" locked="0" layoutInCell="1" allowOverlap="1" wp14:anchorId="453F199F" wp14:editId="20C6BE1B">
                  <wp:simplePos x="0" y="0"/>
                  <wp:positionH relativeFrom="column">
                    <wp:posOffset>3996055</wp:posOffset>
                  </wp:positionH>
                  <wp:positionV relativeFrom="paragraph">
                    <wp:posOffset>186690</wp:posOffset>
                  </wp:positionV>
                  <wp:extent cx="1141095" cy="0"/>
                  <wp:effectExtent l="0" t="0" r="1905" b="0"/>
                  <wp:wrapNone/>
                  <wp:docPr id="5"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0A9CBAC7"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7pt" to="40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" strokecolor="black [3200]" strokeweight=".5pt">
                  <v:stroke joinstyle="miter"/>
                  <o:lock v:ext="edit" shapetype="f"/>
                </v:line>
              </w:pict>
            </mc:Fallback>
          </mc:AlternateContent>
        </w:r>
        <w:r w:rsidRPr="00BA156B" w:rsidDel="00E45F10">
          <w:rPr>
            <w:rFonts w:cs="Times New Roman"/>
            <w:bCs/>
            <w:noProof/>
            <w:lang w:val="en-US"/>
          </w:rPr>
          <mc:AlternateContent>
            <mc:Choice Requires="wps">
              <w:drawing>
                <wp:anchor distT="0" distB="0" distL="114300" distR="114300" simplePos="0" relativeHeight="251661312" behindDoc="0" locked="0" layoutInCell="1" allowOverlap="1" wp14:anchorId="0377E761" wp14:editId="29F4385A">
                  <wp:simplePos x="0" y="0"/>
                  <wp:positionH relativeFrom="column">
                    <wp:posOffset>-4445</wp:posOffset>
                  </wp:positionH>
                  <wp:positionV relativeFrom="paragraph">
                    <wp:posOffset>194310</wp:posOffset>
                  </wp:positionV>
                  <wp:extent cx="1455420" cy="0"/>
                  <wp:effectExtent l="0" t="0" r="5080" b="0"/>
                  <wp:wrapNone/>
                  <wp:docPr id="4"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639E9A5" id="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3pt" to="114.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" strokecolor="black [3200]" strokeweight=".5pt">
                  <v:stroke joinstyle="miter"/>
                  <o:lock v:ext="edit" shapetype="f"/>
                </v:line>
              </w:pict>
            </mc:Fallback>
          </mc:AlternateContent>
        </w:r>
      </w:del>
    </w:p>
    <w:p w14:paraId="66225A41" w14:textId="756F97BF" w:rsidR="00161D0F" w:rsidRPr="00BA156B" w:rsidDel="00E45F10" w:rsidRDefault="00161D0F" w:rsidP="00262D6E">
      <w:pPr>
        <w:spacing w:line="360" w:lineRule="auto"/>
        <w:ind w:left="15"/>
        <w:jc w:val="both"/>
        <w:rPr>
          <w:del w:id="6754" w:author="Regina Casanova" w:date="2018-07-29T21:01:00Z"/>
          <w:rFonts w:cs="Times New Roman"/>
          <w:bCs/>
          <w:lang w:val="es-PE"/>
        </w:rPr>
      </w:pPr>
      <w:del w:id="6755" w:author="Regina Casanova" w:date="2018-07-29T21:01:00Z">
        <w:r w:rsidRPr="00BA156B" w:rsidDel="00E45F10">
          <w:rPr>
            <w:rFonts w:cs="Times New Roman"/>
            <w:bCs/>
            <w:lang w:val="es-PE"/>
          </w:rPr>
          <w:delText xml:space="preserve">Firma </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4EED6061" w14:textId="551D6C6D" w:rsidR="00161D0F" w:rsidRPr="00BA156B" w:rsidDel="00E45F10" w:rsidRDefault="00161D0F" w:rsidP="00262D6E">
      <w:pPr>
        <w:spacing w:line="360" w:lineRule="auto"/>
        <w:ind w:left="15"/>
        <w:jc w:val="both"/>
        <w:rPr>
          <w:del w:id="6756" w:author="Regina Casanova" w:date="2018-07-29T21:01:00Z"/>
          <w:rFonts w:cs="Times New Roman"/>
          <w:bCs/>
          <w:lang w:val="es-PE"/>
        </w:rPr>
      </w:pPr>
    </w:p>
    <w:p w14:paraId="0397513E" w14:textId="64D57D1E" w:rsidR="00161D0F" w:rsidRPr="00BA156B" w:rsidDel="00E45F10" w:rsidRDefault="00161D0F" w:rsidP="00262D6E">
      <w:pPr>
        <w:spacing w:line="360" w:lineRule="auto"/>
        <w:ind w:left="15"/>
        <w:jc w:val="both"/>
        <w:rPr>
          <w:del w:id="6757" w:author="Regina Casanova" w:date="2018-07-29T21:01:00Z"/>
          <w:rFonts w:cs="Times New Roman"/>
          <w:bCs/>
          <w:lang w:val="es-PE"/>
        </w:rPr>
      </w:pPr>
    </w:p>
    <w:p w14:paraId="5F146F7E" w14:textId="6D2DDAD6" w:rsidR="00161D0F" w:rsidRPr="00BA156B" w:rsidDel="00E45F10" w:rsidRDefault="00161D0F" w:rsidP="00262D6E">
      <w:pPr>
        <w:spacing w:line="360" w:lineRule="auto"/>
        <w:ind w:left="15"/>
        <w:jc w:val="both"/>
        <w:rPr>
          <w:del w:id="6758" w:author="Regina Casanova" w:date="2018-07-29T21:01:00Z"/>
          <w:rFonts w:cs="Times New Roman"/>
          <w:bCs/>
          <w:lang w:val="es-PE"/>
        </w:rPr>
      </w:pPr>
      <w:del w:id="6759" w:author="Regina Casanova" w:date="2018-07-29T21:01:00Z">
        <w:r w:rsidRPr="00BA156B" w:rsidDel="00E45F10">
          <w:rPr>
            <w:rFonts w:cs="Times New Roman"/>
            <w:bCs/>
            <w:lang w:val="es-PE"/>
          </w:rPr>
          <w:delText>FIRMA DEL INVESTIGADOR</w:delText>
        </w:r>
      </w:del>
    </w:p>
    <w:p w14:paraId="2E0628EA" w14:textId="5CADCED0" w:rsidR="00161D0F" w:rsidRPr="00BA156B" w:rsidDel="00E45F10" w:rsidRDefault="00BA52F5" w:rsidP="00262D6E">
      <w:pPr>
        <w:spacing w:line="360" w:lineRule="auto"/>
        <w:ind w:left="15"/>
        <w:jc w:val="both"/>
        <w:rPr>
          <w:del w:id="6760" w:author="Regina Casanova" w:date="2018-07-29T21:01:00Z"/>
          <w:rFonts w:cs="Times New Roman"/>
          <w:bCs/>
          <w:lang w:val="es-PE"/>
        </w:rPr>
      </w:pPr>
      <w:del w:id="6761" w:author="Regina Casanova" w:date="2018-07-29T21:01:00Z">
        <w:r w:rsidRPr="00BA156B" w:rsidDel="00E45F10">
          <w:rPr>
            <w:rFonts w:cs="Times New Roman"/>
            <w:bCs/>
            <w:noProof/>
            <w:lang w:val="en-US"/>
          </w:rPr>
          <mc:AlternateContent>
            <mc:Choice Requires="wps">
              <w:drawing>
                <wp:anchor distT="0" distB="0" distL="114300" distR="114300" simplePos="0" relativeHeight="251664384" behindDoc="0" locked="0" layoutInCell="1" allowOverlap="1" wp14:anchorId="19228C72" wp14:editId="5D72AA48">
                  <wp:simplePos x="0" y="0"/>
                  <wp:positionH relativeFrom="column">
                    <wp:posOffset>-4445</wp:posOffset>
                  </wp:positionH>
                  <wp:positionV relativeFrom="paragraph">
                    <wp:posOffset>210185</wp:posOffset>
                  </wp:positionV>
                  <wp:extent cx="5142230" cy="0"/>
                  <wp:effectExtent l="0" t="0" r="1270" b="0"/>
                  <wp:wrapNone/>
                  <wp:docPr id="3" name="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673EA35E" id="8 Conector recto"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5pt,16.55pt" to="404.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" strokecolor="black [3200]" strokeweight=".5pt">
                  <v:stroke joinstyle="miter"/>
                  <o:lock v:ext="edit" shapetype="f"/>
                </v:line>
              </w:pict>
            </mc:Fallback>
          </mc:AlternateContent>
        </w:r>
      </w:del>
    </w:p>
    <w:p w14:paraId="3D5C6150" w14:textId="12E3F122" w:rsidR="00161D0F" w:rsidRPr="00BA156B" w:rsidDel="00E45F10" w:rsidRDefault="00161D0F" w:rsidP="00262D6E">
      <w:pPr>
        <w:spacing w:line="360" w:lineRule="auto"/>
        <w:ind w:left="15"/>
        <w:jc w:val="both"/>
        <w:rPr>
          <w:del w:id="6762" w:author="Regina Casanova" w:date="2018-07-29T21:01:00Z"/>
          <w:rFonts w:cs="Times New Roman"/>
          <w:bCs/>
          <w:lang w:val="es-PE"/>
        </w:rPr>
      </w:pPr>
      <w:del w:id="6763" w:author="Regina Casanova" w:date="2018-07-29T21:01:00Z">
        <w:r w:rsidRPr="00BA156B" w:rsidDel="00E45F10">
          <w:rPr>
            <w:rFonts w:cs="Times New Roman"/>
            <w:bCs/>
            <w:lang w:val="es-PE"/>
          </w:rPr>
          <w:delText>Nombre del investigador</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0E1EC5" w14:textId="4DA66A96" w:rsidR="00161D0F" w:rsidRPr="00BA156B" w:rsidDel="00E45F10" w:rsidRDefault="00161D0F" w:rsidP="00262D6E">
      <w:pPr>
        <w:spacing w:line="360" w:lineRule="auto"/>
        <w:ind w:left="15"/>
        <w:jc w:val="both"/>
        <w:rPr>
          <w:del w:id="6764" w:author="Regina Casanova" w:date="2018-07-29T21:01:00Z"/>
          <w:rFonts w:cs="Times New Roman"/>
          <w:bCs/>
          <w:lang w:val="es-PE"/>
        </w:rPr>
      </w:pPr>
    </w:p>
    <w:p w14:paraId="64BF23D6" w14:textId="0453D00B" w:rsidR="00161D0F" w:rsidRPr="00BA156B" w:rsidDel="00E45F10" w:rsidRDefault="00161D0F" w:rsidP="00262D6E">
      <w:pPr>
        <w:spacing w:line="360" w:lineRule="auto"/>
        <w:ind w:left="15"/>
        <w:jc w:val="both"/>
        <w:rPr>
          <w:del w:id="6765" w:author="Regina Casanova" w:date="2018-07-29T21:01:00Z"/>
          <w:rFonts w:cs="Times New Roman"/>
          <w:bCs/>
          <w:lang w:val="es-PE"/>
        </w:rPr>
      </w:pPr>
    </w:p>
    <w:p w14:paraId="13CEB265" w14:textId="0FD88CE2" w:rsidR="00161D0F" w:rsidRPr="00BA156B" w:rsidDel="00E45F10" w:rsidRDefault="00BA52F5" w:rsidP="00262D6E">
      <w:pPr>
        <w:spacing w:line="360" w:lineRule="auto"/>
        <w:ind w:left="15"/>
        <w:jc w:val="both"/>
        <w:rPr>
          <w:del w:id="6766" w:author="Regina Casanova" w:date="2018-07-29T21:01:00Z"/>
          <w:rFonts w:cs="Times New Roman"/>
          <w:bCs/>
          <w:lang w:val="es-PE"/>
        </w:rPr>
      </w:pPr>
      <w:del w:id="6767" w:author="Regina Casanova" w:date="2018-07-29T21:01:00Z">
        <w:r w:rsidRPr="00BA156B" w:rsidDel="00E45F10">
          <w:rPr>
            <w:rFonts w:cs="Times New Roman"/>
            <w:bCs/>
            <w:noProof/>
            <w:lang w:val="en-US"/>
          </w:rPr>
          <mc:AlternateContent>
            <mc:Choice Requires="wps">
              <w:drawing>
                <wp:anchor distT="0" distB="0" distL="114300" distR="114300" simplePos="0" relativeHeight="251663360" behindDoc="0" locked="0" layoutInCell="1" allowOverlap="1" wp14:anchorId="12FB8731" wp14:editId="567E2004">
                  <wp:simplePos x="0" y="0"/>
                  <wp:positionH relativeFrom="column">
                    <wp:posOffset>3996055</wp:posOffset>
                  </wp:positionH>
                  <wp:positionV relativeFrom="paragraph">
                    <wp:posOffset>189865</wp:posOffset>
                  </wp:positionV>
                  <wp:extent cx="1141095" cy="0"/>
                  <wp:effectExtent l="0" t="0" r="1905" b="0"/>
                  <wp:wrapNone/>
                  <wp:docPr id="2"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45D71998" id="7 Conector recto"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95pt" to="404.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" strokecolor="black [3200]" strokeweight=".5pt">
                  <v:stroke joinstyle="miter"/>
                  <o:lock v:ext="edit" shapetype="f"/>
                </v:line>
              </w:pict>
            </mc:Fallback>
          </mc:AlternateContent>
        </w:r>
        <w:r w:rsidRPr="00BA156B" w:rsidDel="00E45F10">
          <w:rPr>
            <w:rFonts w:cs="Times New Roman"/>
            <w:bCs/>
            <w:noProof/>
            <w:lang w:val="en-US"/>
          </w:rPr>
          <mc:AlternateContent>
            <mc:Choice Requires="wps">
              <w:drawing>
                <wp:anchor distT="0" distB="0" distL="114300" distR="114300" simplePos="0" relativeHeight="251662336" behindDoc="0" locked="0" layoutInCell="1" allowOverlap="1" wp14:anchorId="3F9F22A7" wp14:editId="57013B68">
                  <wp:simplePos x="0" y="0"/>
                  <wp:positionH relativeFrom="column">
                    <wp:posOffset>-4445</wp:posOffset>
                  </wp:positionH>
                  <wp:positionV relativeFrom="paragraph">
                    <wp:posOffset>190500</wp:posOffset>
                  </wp:positionV>
                  <wp:extent cx="1455420" cy="0"/>
                  <wp:effectExtent l="0" t="0" r="5080" b="0"/>
                  <wp:wrapNone/>
                  <wp:docPr id="1"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3E123B55" id="6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pt" to="11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" strokecolor="black [3200]" strokeweight=".5pt">
                  <v:stroke joinstyle="miter"/>
                  <o:lock v:ext="edit" shapetype="f"/>
                </v:line>
              </w:pict>
            </mc:Fallback>
          </mc:AlternateContent>
        </w:r>
      </w:del>
    </w:p>
    <w:p w14:paraId="7B9E8482" w14:textId="01A1621E" w:rsidR="00161D0F" w:rsidRPr="00BA156B" w:rsidDel="00E45F10" w:rsidRDefault="00161D0F" w:rsidP="00262D6E">
      <w:pPr>
        <w:spacing w:line="360" w:lineRule="auto"/>
        <w:ind w:left="15"/>
        <w:jc w:val="both"/>
        <w:rPr>
          <w:del w:id="6768" w:author="Regina Casanova" w:date="2018-07-29T21:01:00Z"/>
          <w:rFonts w:cs="Times New Roman"/>
          <w:bCs/>
          <w:lang w:val="es-PE"/>
        </w:rPr>
      </w:pPr>
      <w:del w:id="6769" w:author="Regina Casanova" w:date="2018-07-29T21:01:00Z">
        <w:r w:rsidRPr="00BA156B" w:rsidDel="00E45F10">
          <w:rPr>
            <w:rFonts w:cs="Times New Roman"/>
            <w:bCs/>
            <w:lang w:val="es-PE"/>
          </w:rPr>
          <w:delText>Firma</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0B4E7BCC" w14:textId="273DCC3A" w:rsidR="00161D0F" w:rsidRPr="00BA156B" w:rsidDel="00E45F10" w:rsidRDefault="00161D0F" w:rsidP="00262D6E">
      <w:pPr>
        <w:spacing w:line="360" w:lineRule="auto"/>
        <w:jc w:val="both"/>
        <w:rPr>
          <w:del w:id="6770" w:author="Regina Casanova" w:date="2018-07-29T21:01:00Z"/>
          <w:rFonts w:cs="Times New Roman"/>
          <w:lang w:val="es-PE"/>
        </w:rPr>
      </w:pPr>
    </w:p>
    <w:p w14:paraId="5CEFEB4B" w14:textId="08D090CF" w:rsidR="00161D0F" w:rsidRPr="00BA156B" w:rsidDel="00E45F10" w:rsidRDefault="00161D0F" w:rsidP="00262D6E">
      <w:pPr>
        <w:spacing w:line="360" w:lineRule="auto"/>
        <w:jc w:val="both"/>
        <w:rPr>
          <w:del w:id="6771" w:author="Regina Casanova" w:date="2018-07-29T21:01:00Z"/>
          <w:rFonts w:cs="Times New Roman"/>
          <w:lang w:val="es-PE"/>
        </w:rPr>
      </w:pPr>
    </w:p>
    <w:p w14:paraId="7B228032" w14:textId="44501BF8" w:rsidR="00402BAD" w:rsidRPr="00BA156B" w:rsidDel="00E45F10" w:rsidRDefault="00402BAD" w:rsidP="00262D6E">
      <w:pPr>
        <w:spacing w:line="360" w:lineRule="auto"/>
        <w:jc w:val="both"/>
        <w:rPr>
          <w:del w:id="6772" w:author="Regina Casanova" w:date="2018-07-29T21:01:00Z"/>
          <w:rFonts w:cs="Times New Roman"/>
          <w:lang w:val="es-PE"/>
        </w:rPr>
      </w:pPr>
    </w:p>
    <w:p w14:paraId="4677CA07" w14:textId="504DD538" w:rsidR="00000DBF" w:rsidRPr="00BA156B" w:rsidDel="00E45F10" w:rsidRDefault="00000DBF" w:rsidP="00262D6E">
      <w:pPr>
        <w:spacing w:line="360" w:lineRule="auto"/>
        <w:jc w:val="both"/>
        <w:rPr>
          <w:del w:id="6773" w:author="Regina Casanova" w:date="2018-07-29T21:01:00Z"/>
          <w:rFonts w:cs="Times New Roman"/>
          <w:b/>
          <w:u w:val="single"/>
          <w:lang w:val="es-PE"/>
        </w:rPr>
      </w:pPr>
    </w:p>
    <w:p w14:paraId="7A6D1E68" w14:textId="7482A77E" w:rsidR="00161D0F" w:rsidRPr="00862EA1" w:rsidRDefault="00161D0F" w:rsidP="00862EA1">
      <w:pPr>
        <w:pStyle w:val="Ttulo2"/>
        <w:rPr>
          <w:lang w:val="es-PE"/>
        </w:rPr>
      </w:pPr>
      <w:bookmarkStart w:id="6774" w:name="_Toc520655751"/>
      <w:r w:rsidRPr="00BA156B">
        <w:rPr>
          <w:lang w:val="es-PE"/>
        </w:rPr>
        <w:t xml:space="preserve">Anexo </w:t>
      </w:r>
      <w:ins w:id="6775" w:author="Regina Casanova" w:date="2018-07-29T21:24:00Z">
        <w:r w:rsidR="00ED213A">
          <w:rPr>
            <w:lang w:val="es-PE"/>
          </w:rPr>
          <w:t>3</w:t>
        </w:r>
      </w:ins>
      <w:del w:id="6776" w:author="Regina Casanova" w:date="2018-07-29T21:24:00Z">
        <w:r w:rsidRPr="00BA156B" w:rsidDel="00ED213A">
          <w:rPr>
            <w:lang w:val="es-PE"/>
          </w:rPr>
          <w:delText>2</w:delText>
        </w:r>
      </w:del>
      <w:r w:rsidRPr="00BA156B">
        <w:rPr>
          <w:lang w:val="es-PE"/>
        </w:rPr>
        <w:t>: Guía Semi-Estructurada de Entrevista a Profundidad para usuarios finales Nº1</w:t>
      </w:r>
      <w:bookmarkEnd w:id="6774"/>
    </w:p>
    <w:p w14:paraId="47347AC9"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Conocer la opinión sobre los reclamos, su importancia y necesidades que puedan existir respecto a un sistema de gestión para manejo de reclamos en instituciones prestadoras de salud</w:t>
      </w:r>
      <w:r w:rsidR="007B7445" w:rsidRPr="00BA156B">
        <w:rPr>
          <w:rFonts w:cs="Times New Roman"/>
          <w:lang w:val="es-PE"/>
        </w:rPr>
        <w:t>.</w:t>
      </w:r>
    </w:p>
    <w:p w14:paraId="4357465D" w14:textId="77777777" w:rsidR="00161D0F" w:rsidRPr="00BA156B" w:rsidRDefault="00161D0F" w:rsidP="00262D6E">
      <w:pPr>
        <w:spacing w:line="360" w:lineRule="auto"/>
        <w:jc w:val="both"/>
        <w:rPr>
          <w:rFonts w:cs="Times New Roman"/>
          <w:lang w:val="es-PE"/>
        </w:rPr>
      </w:pPr>
    </w:p>
    <w:p w14:paraId="0633335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545EE2A" w14:textId="77777777" w:rsidR="00161D0F" w:rsidRPr="00BA156B" w:rsidRDefault="00161D0F" w:rsidP="00262D6E">
      <w:pPr>
        <w:spacing w:line="360" w:lineRule="auto"/>
        <w:jc w:val="both"/>
        <w:rPr>
          <w:rFonts w:eastAsia="Times New Roman" w:cs="Times New Roman"/>
          <w:lang w:val="es-PE"/>
        </w:rPr>
      </w:pPr>
    </w:p>
    <w:p w14:paraId="16CEC5BC"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Percepción de los reclamos</w:t>
      </w:r>
    </w:p>
    <w:p w14:paraId="1584762C" w14:textId="497D7D1F"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Primero, quiero saber </w:t>
      </w:r>
      <w:r w:rsidR="006D06B4" w:rsidRPr="00BA156B">
        <w:rPr>
          <w:rFonts w:eastAsia="Times New Roman" w:cs="Times New Roman"/>
          <w:lang w:val="es-PE"/>
        </w:rPr>
        <w:t>cuál</w:t>
      </w:r>
      <w:r w:rsidRPr="00BA156B">
        <w:rPr>
          <w:rFonts w:eastAsia="Times New Roman" w:cs="Times New Roman"/>
          <w:lang w:val="es-PE"/>
        </w:rPr>
        <w:t xml:space="preserve"> es su percepción general acerca de los reclamos</w:t>
      </w:r>
      <w:r w:rsidR="007B7445" w:rsidRPr="00BA156B">
        <w:rPr>
          <w:rFonts w:eastAsia="Times New Roman" w:cs="Times New Roman"/>
          <w:lang w:val="es-PE"/>
        </w:rPr>
        <w:t>.</w:t>
      </w:r>
      <w:r w:rsidRPr="00BA156B">
        <w:rPr>
          <w:rFonts w:eastAsia="Times New Roman" w:cs="Times New Roman"/>
          <w:lang w:val="es-PE"/>
        </w:rPr>
        <w:t xml:space="preserve"> Para usted, ¿qué es un reclamo? </w:t>
      </w:r>
    </w:p>
    <w:p w14:paraId="15B6244B"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¿Por qué sería importante que un cliente/usuario presente un reclamo a la empresa/institución cuando no se encuentra satisfecho de su producto/servicio?</w:t>
      </w:r>
    </w:p>
    <w:p w14:paraId="079B0E7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¿Me podría explicar el procedimiento para presentar un reclamo en una empresa/institución?</w:t>
      </w:r>
    </w:p>
    <w:p w14:paraId="6286AE11" w14:textId="0126479D"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¿Ha presentado antes un reclamo</w:t>
      </w:r>
      <w:r w:rsidR="00C93932">
        <w:rPr>
          <w:rFonts w:eastAsia="Times New Roman" w:cs="Times New Roman"/>
          <w:lang w:val="es-PE"/>
        </w:rPr>
        <w:t>? ¿Cuál fue el medio que utilizó</w:t>
      </w:r>
      <w:r w:rsidRPr="00BA156B">
        <w:rPr>
          <w:rFonts w:eastAsia="Times New Roman" w:cs="Times New Roman"/>
          <w:lang w:val="es-PE"/>
        </w:rPr>
        <w:t xml:space="preserve"> para presentar su reclamo (vía telefónica, </w:t>
      </w:r>
      <w:r w:rsidR="00FB7E35" w:rsidRPr="00BA156B">
        <w:rPr>
          <w:rFonts w:eastAsia="Times New Roman" w:cs="Times New Roman"/>
          <w:lang w:val="es-PE"/>
        </w:rPr>
        <w:t>Internet</w:t>
      </w:r>
      <w:r w:rsidRPr="00BA156B">
        <w:rPr>
          <w:rFonts w:eastAsia="Times New Roman" w:cs="Times New Roman"/>
          <w:lang w:val="es-PE"/>
        </w:rPr>
        <w:t>, presencial)?</w:t>
      </w:r>
    </w:p>
    <w:p w14:paraId="63D09CE9" w14:textId="22CB9980"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lastRenderedPageBreak/>
        <w:t xml:space="preserve">¿Ha presentado antes un reclamo en el sector salud? En caso afirmativo, ¿podría contarme </w:t>
      </w:r>
      <w:r w:rsidR="006D06B4" w:rsidRPr="00BA156B">
        <w:rPr>
          <w:rFonts w:eastAsia="Times New Roman" w:cs="Times New Roman"/>
          <w:lang w:val="es-PE"/>
        </w:rPr>
        <w:t>cómo</w:t>
      </w:r>
      <w:r w:rsidRPr="00BA156B">
        <w:rPr>
          <w:rFonts w:eastAsia="Times New Roman" w:cs="Times New Roman"/>
          <w:lang w:val="es-PE"/>
        </w:rPr>
        <w:t xml:space="preserve"> fue su experiencia?</w:t>
      </w:r>
    </w:p>
    <w:p w14:paraId="5520959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Rol de los reclamos y manejo de información</w:t>
      </w:r>
    </w:p>
    <w:p w14:paraId="5E16F6B3"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es actualmente el rol de los reclamos en una empresa/institución, si es que existiese uno?</w:t>
      </w:r>
    </w:p>
    <w:p w14:paraId="32032A1D"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debería ser el rol de los reclamos en una empresa/institución, si es que debería existir uno?</w:t>
      </w:r>
    </w:p>
    <w:p w14:paraId="3E73626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las empresas/instituciones manejan la información proveniente de los reclamos, si es que lo hacen?</w:t>
      </w:r>
    </w:p>
    <w:p w14:paraId="6B927795"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debería ser tratada esta información, si es que se maneja?</w:t>
      </w:r>
    </w:p>
    <w:p w14:paraId="6D02867D"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Herramienta informática</w:t>
      </w:r>
    </w:p>
    <w:p w14:paraId="14EE50E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existiese una herramienta informática que permita presentar y manejar los reclamos y su información, ¿Cómo cree que mejoraría el rol que tienen actualmente los reclamos en las empresas/instituciones?</w:t>
      </w:r>
    </w:p>
    <w:p w14:paraId="15A1E87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es que existiera, ¿qué esperaría poder realizar o visualizar en ella?</w:t>
      </w:r>
    </w:p>
    <w:p w14:paraId="7F5FC21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Para que usted considere utilizarla, ¿Qué características le gustaría a usted que tenga esta herramienta?</w:t>
      </w:r>
    </w:p>
    <w:p w14:paraId="17A5FAA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¿Con quién compartiría la información y/o existencia de dicha herramienta, si es que lo compartiese? </w:t>
      </w:r>
    </w:p>
    <w:p w14:paraId="558D636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De todo lo que se ha discutido, ¿qué le parece más importante?</w:t>
      </w:r>
    </w:p>
    <w:p w14:paraId="2C2A7F78" w14:textId="77777777" w:rsidR="00161D0F" w:rsidRPr="00BA156B" w:rsidRDefault="00161D0F" w:rsidP="00262D6E">
      <w:pPr>
        <w:spacing w:line="360" w:lineRule="auto"/>
        <w:jc w:val="both"/>
        <w:rPr>
          <w:rFonts w:eastAsia="Times New Roman" w:cs="Times New Roman"/>
          <w:lang w:val="es-PE"/>
        </w:rPr>
      </w:pPr>
    </w:p>
    <w:p w14:paraId="7568E26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b/>
          <w:lang w:val="es-PE"/>
        </w:rPr>
        <w:t>Conclusión</w:t>
      </w:r>
      <w:r w:rsidRPr="00BA156B">
        <w:rPr>
          <w:rFonts w:eastAsia="Times New Roman" w:cs="Times New Roman"/>
          <w:lang w:val="es-PE"/>
        </w:rPr>
        <w:t xml:space="preserve">: </w:t>
      </w:r>
    </w:p>
    <w:p w14:paraId="53C27204"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w:t>
      </w:r>
    </w:p>
    <w:p w14:paraId="659CF32B" w14:textId="77777777" w:rsidR="00161D0F" w:rsidRPr="00BA156B" w:rsidRDefault="00161D0F" w:rsidP="00262D6E">
      <w:pPr>
        <w:tabs>
          <w:tab w:val="left" w:pos="5040"/>
        </w:tabs>
        <w:spacing w:line="360" w:lineRule="auto"/>
        <w:ind w:left="360"/>
        <w:jc w:val="both"/>
        <w:rPr>
          <w:rFonts w:eastAsia="Times New Roman" w:cs="Times New Roman"/>
          <w:lang w:val="es-PE"/>
        </w:rPr>
      </w:pPr>
      <w:r w:rsidRPr="00BA156B">
        <w:rPr>
          <w:rFonts w:eastAsia="Times New Roman" w:cs="Times New Roman"/>
          <w:lang w:val="es-PE"/>
        </w:rPr>
        <w:tab/>
      </w:r>
    </w:p>
    <w:p w14:paraId="5129B22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¡Muchas gracias por ser honestos con nosotros y por su tiempo!</w:t>
      </w:r>
    </w:p>
    <w:p w14:paraId="47A473D6" w14:textId="77777777" w:rsidR="00161D0F" w:rsidRPr="00BA156B" w:rsidRDefault="00161D0F" w:rsidP="00262D6E">
      <w:pPr>
        <w:spacing w:line="360" w:lineRule="auto"/>
        <w:jc w:val="both"/>
        <w:rPr>
          <w:rFonts w:eastAsia="Times New Roman" w:cs="Times New Roman"/>
          <w:lang w:val="es-PE"/>
        </w:rPr>
      </w:pPr>
    </w:p>
    <w:p w14:paraId="0AFCA147" w14:textId="77777777" w:rsidR="00161D0F" w:rsidRPr="00BA156B" w:rsidRDefault="00161D0F" w:rsidP="00262D6E">
      <w:pPr>
        <w:spacing w:line="360" w:lineRule="auto"/>
        <w:jc w:val="both"/>
        <w:rPr>
          <w:rFonts w:eastAsia="Times New Roman" w:cs="Times New Roman"/>
          <w:lang w:val="es-PE"/>
        </w:rPr>
      </w:pPr>
    </w:p>
    <w:p w14:paraId="2821C58B" w14:textId="77777777" w:rsidR="00161D0F" w:rsidRPr="00BA156B" w:rsidRDefault="00161D0F" w:rsidP="00262D6E">
      <w:pPr>
        <w:spacing w:line="360" w:lineRule="auto"/>
        <w:jc w:val="both"/>
        <w:rPr>
          <w:rFonts w:eastAsia="Times New Roman" w:cs="Times New Roman"/>
          <w:lang w:val="es-PE"/>
        </w:rPr>
      </w:pPr>
    </w:p>
    <w:p w14:paraId="5FE86865" w14:textId="57A0D3D8" w:rsidR="00161D0F" w:rsidRPr="00862EA1" w:rsidRDefault="00041C8E" w:rsidP="00862EA1">
      <w:pPr>
        <w:pStyle w:val="Ttulo2"/>
        <w:rPr>
          <w:lang w:val="es-PE"/>
        </w:rPr>
      </w:pPr>
      <w:bookmarkStart w:id="6777" w:name="_Toc520655752"/>
      <w:r w:rsidRPr="00BA156B">
        <w:rPr>
          <w:lang w:val="es-PE"/>
        </w:rPr>
        <w:lastRenderedPageBreak/>
        <w:t xml:space="preserve">Anexo </w:t>
      </w:r>
      <w:ins w:id="6778" w:author="Regina Casanova" w:date="2018-07-29T21:24:00Z">
        <w:r w:rsidR="00ED213A">
          <w:rPr>
            <w:lang w:val="es-PE"/>
          </w:rPr>
          <w:t>4</w:t>
        </w:r>
      </w:ins>
      <w:del w:id="6779" w:author="Regina Casanova" w:date="2018-07-29T21:24:00Z">
        <w:r w:rsidRPr="00BA156B" w:rsidDel="00ED213A">
          <w:rPr>
            <w:lang w:val="es-PE"/>
          </w:rPr>
          <w:delText>3</w:delText>
        </w:r>
      </w:del>
      <w:r w:rsidRPr="00BA156B">
        <w:rPr>
          <w:lang w:val="es-PE"/>
        </w:rPr>
        <w:t xml:space="preserve">: Guía </w:t>
      </w:r>
      <w:r w:rsidR="00161D0F" w:rsidRPr="00BA156B">
        <w:rPr>
          <w:lang w:val="es-PE"/>
        </w:rPr>
        <w:t>Estructurada de Entrevista a Profundidad para usuarios finales Nº2</w:t>
      </w:r>
      <w:bookmarkEnd w:id="6777"/>
      <w:r w:rsidR="00161D0F" w:rsidRPr="00BA156B">
        <w:rPr>
          <w:lang w:val="es-PE"/>
        </w:rPr>
        <w:t xml:space="preserve"> </w:t>
      </w:r>
    </w:p>
    <w:p w14:paraId="71F9C13B"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Recolectar percepciones sobre bocetos presentados con el diseño de un nuevo sistema de información planteado para la recolección y manejo de reclamos</w:t>
      </w:r>
      <w:r w:rsidR="007B7445" w:rsidRPr="00BA156B">
        <w:rPr>
          <w:rFonts w:cs="Times New Roman"/>
          <w:lang w:val="es-PE"/>
        </w:rPr>
        <w:t>.</w:t>
      </w:r>
    </w:p>
    <w:p w14:paraId="1576ECC5" w14:textId="77777777" w:rsidR="00161D0F" w:rsidRPr="00BA156B" w:rsidRDefault="00161D0F" w:rsidP="00262D6E">
      <w:pPr>
        <w:spacing w:line="360" w:lineRule="auto"/>
        <w:jc w:val="both"/>
        <w:rPr>
          <w:rFonts w:cs="Times New Roman"/>
          <w:lang w:val="es-PE"/>
        </w:rPr>
      </w:pPr>
    </w:p>
    <w:p w14:paraId="0E66109E"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C984913" w14:textId="77777777" w:rsidR="00161D0F" w:rsidRPr="00BA156B" w:rsidRDefault="00161D0F" w:rsidP="00262D6E">
      <w:pPr>
        <w:spacing w:line="360" w:lineRule="auto"/>
        <w:jc w:val="both"/>
        <w:rPr>
          <w:rFonts w:cs="Times New Roman"/>
          <w:lang w:val="es-PE"/>
        </w:rPr>
      </w:pPr>
    </w:p>
    <w:p w14:paraId="79384945" w14:textId="076CC426"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He creado unos bocetos donde se muestra como se </w:t>
      </w:r>
      <w:r w:rsidR="00645947" w:rsidRPr="00BA156B">
        <w:rPr>
          <w:rFonts w:cs="Times New Roman"/>
          <w:lang w:val="es-PE"/>
        </w:rPr>
        <w:t>está</w:t>
      </w:r>
      <w:r w:rsidRPr="00BA156B">
        <w:rPr>
          <w:rFonts w:cs="Times New Roman"/>
          <w:lang w:val="es-PE"/>
        </w:rPr>
        <w:t xml:space="preserve"> planteando que sea la distribución, visualización y flujo para un Sistema de Manejo y Recojo de Reclamos en salud</w:t>
      </w:r>
      <w:r w:rsidR="007B7445" w:rsidRPr="00BA156B">
        <w:rPr>
          <w:rFonts w:cs="Times New Roman"/>
          <w:lang w:val="es-PE"/>
        </w:rPr>
        <w:t>.</w:t>
      </w:r>
      <w:r w:rsidRPr="00BA156B">
        <w:rPr>
          <w:rFonts w:cs="Times New Roman"/>
          <w:lang w:val="es-PE"/>
        </w:rPr>
        <w:t xml:space="preserve"> (Explicar los bocetos y objetivo planteado dependiendo del tipo de usuario)</w:t>
      </w:r>
      <w:r w:rsidR="007B7445" w:rsidRPr="00BA156B">
        <w:rPr>
          <w:rFonts w:cs="Times New Roman"/>
          <w:lang w:val="es-PE"/>
        </w:rPr>
        <w:t>.</w:t>
      </w:r>
      <w:r w:rsidR="006D06B4">
        <w:rPr>
          <w:rFonts w:cs="Times New Roman"/>
          <w:lang w:val="es-PE"/>
        </w:rPr>
        <w:t xml:space="preserve"> ¿</w:t>
      </w:r>
      <w:r w:rsidR="006D06B4" w:rsidRPr="00BA156B">
        <w:rPr>
          <w:rFonts w:cs="Times New Roman"/>
          <w:lang w:val="es-PE"/>
        </w:rPr>
        <w:t>Qué opina Ud.</w:t>
      </w:r>
      <w:r w:rsidR="006D06B4">
        <w:rPr>
          <w:rFonts w:cs="Times New Roman"/>
          <w:lang w:val="es-PE"/>
        </w:rPr>
        <w:t xml:space="preserve"> Sobre los bocetos mostrados?</w:t>
      </w:r>
    </w:p>
    <w:p w14:paraId="7F5FE781" w14:textId="31353F8F"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interesante en estos bocetos? (Mostrar bocetos individualmente)</w:t>
      </w:r>
    </w:p>
    <w:p w14:paraId="1D41416B" w14:textId="1B8A9F91"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confuso en estos bocetos? (Mostrar bocetos individualmente)</w:t>
      </w:r>
    </w:p>
    <w:p w14:paraId="6B775B98" w14:textId="33C697EC"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Considerando el objetivo planteado al</w:t>
      </w:r>
      <w:r w:rsidR="00C93932">
        <w:rPr>
          <w:rFonts w:cs="Times New Roman"/>
          <w:lang w:val="es-PE"/>
        </w:rPr>
        <w:t xml:space="preserve"> comienzo de la entrevista, ¿Qué</w:t>
      </w:r>
      <w:r w:rsidRPr="00BA156B">
        <w:rPr>
          <w:rFonts w:cs="Times New Roman"/>
          <w:lang w:val="es-PE"/>
        </w:rPr>
        <w:t xml:space="preserve"> encuentra acertado de estos bocetos para cumplir dicho objetivo?</w:t>
      </w:r>
    </w:p>
    <w:p w14:paraId="5D01B91F" w14:textId="14EA0B4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lastRenderedPageBreak/>
        <w:t>¿Podría mostrarme có</w:t>
      </w:r>
      <w:r w:rsidR="00161D0F" w:rsidRPr="00BA156B">
        <w:rPr>
          <w:rFonts w:cs="Times New Roman"/>
          <w:lang w:val="es-PE"/>
        </w:rPr>
        <w:t>mo utilizaría el sistema con ayuda de los bocetos para cumplir dicho objetivo? (Mostrar boceto de pantalla inicial y seguir el flujo planteado por el usuario)</w:t>
      </w:r>
    </w:p>
    <w:p w14:paraId="2627D179" w14:textId="77777777"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 xml:space="preserve">Por lo que ha podido ver a través de estos bocetos ¿Qué tan útil le parece el sistema? </w:t>
      </w:r>
    </w:p>
    <w:p w14:paraId="609BE86B" w14:textId="6CCF498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tan frecuentemente ingresaría a este sistema, si es que ingresaría?</w:t>
      </w:r>
    </w:p>
    <w:p w14:paraId="58304C6D" w14:textId="33332FEA" w:rsidR="00161D0F" w:rsidRPr="00BA156B" w:rsidRDefault="00C93932" w:rsidP="00A50DD7">
      <w:pPr>
        <w:pStyle w:val="Prrafodelista"/>
        <w:numPr>
          <w:ilvl w:val="0"/>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información u opciones le gustaría que el sistema brinde?</w:t>
      </w:r>
    </w:p>
    <w:p w14:paraId="4FF0DF9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¿Tiene en mente alguna alternativa sobre </w:t>
      </w:r>
      <w:r w:rsidR="00645947" w:rsidRPr="00BA156B">
        <w:rPr>
          <w:rFonts w:cs="Times New Roman"/>
          <w:lang w:val="es-PE"/>
        </w:rPr>
        <w:t>cómo</w:t>
      </w:r>
      <w:r w:rsidRPr="00BA156B">
        <w:rPr>
          <w:rFonts w:cs="Times New Roman"/>
          <w:lang w:val="es-PE"/>
        </w:rPr>
        <w:t xml:space="preserve"> le gustaría que fuera la distribución, visualización y/o flujo del sistema?</w:t>
      </w:r>
    </w:p>
    <w:p w14:paraId="66BE9692" w14:textId="7F32EA7B"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La información que le brinde el sistema, ¿Qué tan útil le parecería compartirla? ¿Con </w:t>
      </w:r>
      <w:r w:rsidR="00645947" w:rsidRPr="00BA156B">
        <w:rPr>
          <w:rFonts w:cs="Times New Roman"/>
          <w:lang w:val="es-PE"/>
        </w:rPr>
        <w:t>quién</w:t>
      </w:r>
      <w:r w:rsidRPr="00BA156B">
        <w:rPr>
          <w:rFonts w:cs="Times New Roman"/>
          <w:lang w:val="es-PE"/>
        </w:rPr>
        <w:t xml:space="preserve"> compartiría </w:t>
      </w:r>
      <w:r w:rsidR="006D06B4" w:rsidRPr="00BA156B">
        <w:rPr>
          <w:rFonts w:cs="Times New Roman"/>
          <w:lang w:val="es-PE"/>
        </w:rPr>
        <w:t>esta</w:t>
      </w:r>
      <w:r w:rsidRPr="00BA156B">
        <w:rPr>
          <w:rFonts w:cs="Times New Roman"/>
          <w:lang w:val="es-PE"/>
        </w:rPr>
        <w:t xml:space="preserve"> información?</w:t>
      </w:r>
    </w:p>
    <w:p w14:paraId="38A33C6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¿Tiene algún otro comentario o sugerencia sobre los bocetos, flujo y/o sistema?</w:t>
      </w:r>
    </w:p>
    <w:p w14:paraId="6950FB54"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¿Cuál es su opinión general del sistema?</w:t>
      </w:r>
    </w:p>
    <w:p w14:paraId="62C6C365" w14:textId="77777777" w:rsidR="00161D0F" w:rsidRPr="00BA156B" w:rsidRDefault="00161D0F" w:rsidP="00262D6E">
      <w:pPr>
        <w:spacing w:line="360" w:lineRule="auto"/>
        <w:jc w:val="both"/>
        <w:rPr>
          <w:rFonts w:cs="Times New Roman"/>
          <w:lang w:val="es-PE"/>
        </w:rPr>
      </w:pPr>
    </w:p>
    <w:p w14:paraId="7E42D985" w14:textId="77777777" w:rsidR="00161D0F" w:rsidRPr="00BA156B" w:rsidRDefault="00161D0F" w:rsidP="00262D6E">
      <w:pPr>
        <w:spacing w:line="360" w:lineRule="auto"/>
        <w:jc w:val="both"/>
        <w:rPr>
          <w:rFonts w:cs="Times New Roman"/>
          <w:lang w:val="es-PE"/>
        </w:rPr>
      </w:pPr>
      <w:r w:rsidRPr="00BA156B">
        <w:rPr>
          <w:rFonts w:cs="Times New Roman"/>
          <w:b/>
          <w:lang w:val="es-PE"/>
        </w:rPr>
        <w:t>Conclusión</w:t>
      </w:r>
      <w:r w:rsidRPr="00BA156B">
        <w:rPr>
          <w:rFonts w:cs="Times New Roman"/>
          <w:lang w:val="es-PE"/>
        </w:rPr>
        <w:t>:</w:t>
      </w:r>
    </w:p>
    <w:p w14:paraId="659FCFB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 </w:t>
      </w:r>
    </w:p>
    <w:p w14:paraId="3EF1220F" w14:textId="77777777" w:rsidR="00161D0F" w:rsidRPr="00BA156B" w:rsidRDefault="00161D0F" w:rsidP="00262D6E">
      <w:pPr>
        <w:spacing w:line="360" w:lineRule="auto"/>
        <w:jc w:val="both"/>
        <w:rPr>
          <w:rFonts w:eastAsia="Times New Roman" w:cs="Times New Roman"/>
          <w:lang w:val="es-PE"/>
        </w:rPr>
      </w:pPr>
    </w:p>
    <w:p w14:paraId="43B46D38" w14:textId="77777777" w:rsidR="00161D0F" w:rsidRPr="00BA156B" w:rsidRDefault="00161D0F" w:rsidP="00262D6E">
      <w:pPr>
        <w:spacing w:line="360" w:lineRule="auto"/>
        <w:jc w:val="both"/>
        <w:rPr>
          <w:rFonts w:cs="Times New Roman"/>
          <w:lang w:val="es-PE"/>
        </w:rPr>
      </w:pPr>
      <w:r w:rsidRPr="00BA156B">
        <w:rPr>
          <w:rFonts w:eastAsia="Times New Roman" w:cs="Times New Roman"/>
          <w:lang w:val="es-PE"/>
        </w:rPr>
        <w:t>¡Muchas gracias por ser honestos con nosotros y por su tiempo!</w:t>
      </w:r>
    </w:p>
    <w:p w14:paraId="7BCEDA07" w14:textId="77777777" w:rsidR="00161D0F" w:rsidRPr="00BA156B" w:rsidRDefault="00161D0F" w:rsidP="00262D6E">
      <w:pPr>
        <w:spacing w:line="360" w:lineRule="auto"/>
        <w:jc w:val="both"/>
        <w:rPr>
          <w:rFonts w:cs="Times New Roman"/>
          <w:lang w:val="es-PE"/>
        </w:rPr>
      </w:pPr>
    </w:p>
    <w:p w14:paraId="498F32D5" w14:textId="77777777" w:rsidR="007B7445" w:rsidRPr="00BA156B" w:rsidRDefault="007B7445" w:rsidP="00262D6E">
      <w:pPr>
        <w:spacing w:line="360" w:lineRule="auto"/>
        <w:jc w:val="both"/>
        <w:rPr>
          <w:rFonts w:cs="Times New Roman"/>
          <w:b/>
          <w:lang w:val="es-PE"/>
        </w:rPr>
      </w:pPr>
    </w:p>
    <w:p w14:paraId="159DEBA0" w14:textId="77777777" w:rsidR="007B7445" w:rsidRPr="00BA156B" w:rsidRDefault="007B7445" w:rsidP="00262D6E">
      <w:pPr>
        <w:spacing w:line="360" w:lineRule="auto"/>
        <w:jc w:val="both"/>
        <w:rPr>
          <w:rFonts w:cs="Times New Roman"/>
          <w:b/>
          <w:lang w:val="es-PE"/>
        </w:rPr>
      </w:pPr>
    </w:p>
    <w:p w14:paraId="66650F39" w14:textId="77777777" w:rsidR="007B7445" w:rsidRPr="00BA156B" w:rsidRDefault="007B7445" w:rsidP="00262D6E">
      <w:pPr>
        <w:spacing w:line="360" w:lineRule="auto"/>
        <w:jc w:val="both"/>
        <w:rPr>
          <w:rFonts w:cs="Times New Roman"/>
          <w:b/>
          <w:lang w:val="es-PE"/>
        </w:rPr>
      </w:pPr>
    </w:p>
    <w:p w14:paraId="4E05DD17" w14:textId="77777777" w:rsidR="007B7445" w:rsidRPr="00BA156B" w:rsidRDefault="007B7445" w:rsidP="00262D6E">
      <w:pPr>
        <w:spacing w:line="360" w:lineRule="auto"/>
        <w:jc w:val="both"/>
        <w:rPr>
          <w:rFonts w:cs="Times New Roman"/>
          <w:b/>
          <w:lang w:val="es-PE"/>
        </w:rPr>
      </w:pPr>
    </w:p>
    <w:p w14:paraId="51FF9DF6" w14:textId="77777777" w:rsidR="007B7445" w:rsidRPr="00BA156B" w:rsidRDefault="007B7445" w:rsidP="00262D6E">
      <w:pPr>
        <w:spacing w:line="360" w:lineRule="auto"/>
        <w:jc w:val="both"/>
        <w:rPr>
          <w:rFonts w:cs="Times New Roman"/>
          <w:b/>
          <w:lang w:val="es-PE"/>
        </w:rPr>
      </w:pPr>
    </w:p>
    <w:p w14:paraId="565BC1B4" w14:textId="77777777" w:rsidR="007B7445" w:rsidRPr="00BA156B" w:rsidRDefault="007B7445" w:rsidP="00262D6E">
      <w:pPr>
        <w:spacing w:line="360" w:lineRule="auto"/>
        <w:jc w:val="both"/>
        <w:rPr>
          <w:rFonts w:cs="Times New Roman"/>
          <w:b/>
          <w:lang w:val="es-PE"/>
        </w:rPr>
      </w:pPr>
    </w:p>
    <w:p w14:paraId="19230058" w14:textId="77777777" w:rsidR="007B7445" w:rsidRPr="00BA156B" w:rsidRDefault="007B7445" w:rsidP="00262D6E">
      <w:pPr>
        <w:spacing w:line="360" w:lineRule="auto"/>
        <w:jc w:val="both"/>
        <w:rPr>
          <w:rFonts w:cs="Times New Roman"/>
          <w:b/>
          <w:lang w:val="es-PE"/>
        </w:rPr>
      </w:pPr>
    </w:p>
    <w:p w14:paraId="757EB3E6" w14:textId="77777777" w:rsidR="007B7445" w:rsidRPr="00BA156B" w:rsidRDefault="007B7445" w:rsidP="00262D6E">
      <w:pPr>
        <w:spacing w:line="360" w:lineRule="auto"/>
        <w:jc w:val="both"/>
        <w:rPr>
          <w:rFonts w:cs="Times New Roman"/>
          <w:b/>
          <w:lang w:val="es-PE"/>
        </w:rPr>
      </w:pPr>
    </w:p>
    <w:p w14:paraId="43B91CD6" w14:textId="5F9F1C57" w:rsidR="00161D0F" w:rsidRPr="00BA156B" w:rsidRDefault="00161D0F" w:rsidP="009E44F3">
      <w:pPr>
        <w:pStyle w:val="Ttulo2"/>
        <w:rPr>
          <w:lang w:val="es-PE"/>
        </w:rPr>
      </w:pPr>
      <w:bookmarkStart w:id="6780" w:name="_Toc520655753"/>
      <w:r w:rsidRPr="00BA156B">
        <w:rPr>
          <w:lang w:val="es-PE"/>
        </w:rPr>
        <w:lastRenderedPageBreak/>
        <w:t xml:space="preserve">Anexo </w:t>
      </w:r>
      <w:ins w:id="6781" w:author="Regina Casanova" w:date="2018-07-29T21:24:00Z">
        <w:r w:rsidR="00ED213A">
          <w:rPr>
            <w:lang w:val="es-PE"/>
          </w:rPr>
          <w:t>5</w:t>
        </w:r>
      </w:ins>
      <w:del w:id="6782" w:author="Regina Casanova" w:date="2018-07-29T21:24:00Z">
        <w:r w:rsidRPr="00BA156B" w:rsidDel="00ED213A">
          <w:rPr>
            <w:lang w:val="es-PE"/>
          </w:rPr>
          <w:delText>4</w:delText>
        </w:r>
      </w:del>
      <w:r w:rsidR="007B7445" w:rsidRPr="00BA156B">
        <w:rPr>
          <w:lang w:val="es-PE"/>
        </w:rPr>
        <w:t>.</w:t>
      </w:r>
      <w:r w:rsidRPr="00BA156B">
        <w:rPr>
          <w:lang w:val="es-PE"/>
        </w:rPr>
        <w:t xml:space="preserve"> Encuesta de </w:t>
      </w:r>
      <w:r w:rsidR="00061602" w:rsidRPr="00BA156B">
        <w:rPr>
          <w:lang w:val="es-PE"/>
        </w:rPr>
        <w:t>Aspectos Demográficos de Entrevistados</w:t>
      </w:r>
      <w:r w:rsidRPr="00BA156B">
        <w:rPr>
          <w:lang w:val="es-PE"/>
        </w:rPr>
        <w:t xml:space="preserve"> del Sistema de Gestión de Reclamos para el Sistema de Salud del Perú</w:t>
      </w:r>
      <w:bookmarkEnd w:id="6780"/>
      <w:r w:rsidRPr="00BA156B">
        <w:rPr>
          <w:lang w:val="es-PE"/>
        </w:rPr>
        <w:t xml:space="preserve"> </w:t>
      </w:r>
    </w:p>
    <w:p w14:paraId="27163BBE" w14:textId="4FE9F436" w:rsidR="00161D0F" w:rsidRPr="00BA156B" w:rsidRDefault="00161D0F" w:rsidP="00262D6E">
      <w:pPr>
        <w:spacing w:line="360" w:lineRule="auto"/>
        <w:jc w:val="both"/>
        <w:rPr>
          <w:rFonts w:cs="Times New Roman"/>
          <w:lang w:val="es-PE"/>
        </w:rPr>
      </w:pPr>
      <w:r w:rsidRPr="00BA156B">
        <w:rPr>
          <w:rFonts w:cs="Times New Roman"/>
          <w:lang w:val="es-PE"/>
        </w:rPr>
        <w:t>Seleccione la opción correspondiente:</w:t>
      </w:r>
    </w:p>
    <w:p w14:paraId="36079F02" w14:textId="44125E39" w:rsidR="00161D0F" w:rsidRPr="00F87A95"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Sexo</w:t>
      </w:r>
      <w:r w:rsidRPr="00BA156B">
        <w:rPr>
          <w:rFonts w:cs="Times New Roman"/>
          <w:lang w:val="es-PE"/>
        </w:rPr>
        <w:tab/>
      </w:r>
      <w:r w:rsidRPr="00BA156B">
        <w:rPr>
          <w:rFonts w:cs="Times New Roman"/>
          <w:lang w:val="es-PE"/>
        </w:rPr>
        <w:tab/>
      </w:r>
      <w:r w:rsidR="00EC2BAF" w:rsidRPr="00BA156B">
        <w:rPr>
          <w:rFonts w:cs="Times New Roman"/>
          <w:lang w:val="es-PE"/>
        </w:rPr>
        <w:fldChar w:fldCharType="begin">
          <w:ffData>
            <w:name w:val="Casilla1"/>
            <w:enabled/>
            <w:calcOnExit w:val="0"/>
            <w:checkBox>
              <w:sizeAuto/>
              <w:default w:val="0"/>
            </w:checkBox>
          </w:ffData>
        </w:fldChar>
      </w:r>
      <w:bookmarkStart w:id="6783" w:name="Casilla1"/>
      <w:r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00EC2BAF" w:rsidRPr="00BA156B">
        <w:rPr>
          <w:rFonts w:cs="Times New Roman"/>
          <w:lang w:val="es-PE"/>
        </w:rPr>
        <w:fldChar w:fldCharType="end"/>
      </w:r>
      <w:bookmarkEnd w:id="6783"/>
      <w:r w:rsidRPr="00BA156B">
        <w:rPr>
          <w:rFonts w:cs="Times New Roman"/>
          <w:lang w:val="es-PE"/>
        </w:rPr>
        <w:t xml:space="preserve"> Mujer</w:t>
      </w:r>
      <w:r w:rsidRPr="00BA156B">
        <w:rPr>
          <w:rFonts w:cs="Times New Roman"/>
          <w:lang w:val="es-PE"/>
        </w:rPr>
        <w:tab/>
      </w:r>
      <w:r w:rsidR="00EC2BAF" w:rsidRPr="00BA156B">
        <w:rPr>
          <w:rFonts w:cs="Times New Roman"/>
          <w:lang w:val="es-PE"/>
        </w:rPr>
        <w:fldChar w:fldCharType="begin">
          <w:ffData>
            <w:name w:val="Casilla2"/>
            <w:enabled/>
            <w:calcOnExit w:val="0"/>
            <w:checkBox>
              <w:sizeAuto/>
              <w:default w:val="0"/>
            </w:checkBox>
          </w:ffData>
        </w:fldChar>
      </w:r>
      <w:bookmarkStart w:id="6784" w:name="Casilla2"/>
      <w:r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00EC2BAF" w:rsidRPr="00BA156B">
        <w:rPr>
          <w:rFonts w:cs="Times New Roman"/>
          <w:lang w:val="es-PE"/>
        </w:rPr>
        <w:fldChar w:fldCharType="end"/>
      </w:r>
      <w:bookmarkEnd w:id="6784"/>
      <w:r w:rsidRPr="00BA156B">
        <w:rPr>
          <w:rFonts w:cs="Times New Roman"/>
          <w:lang w:val="es-PE"/>
        </w:rPr>
        <w:t xml:space="preserve"> Hombre</w:t>
      </w:r>
    </w:p>
    <w:p w14:paraId="5D6BD8B5" w14:textId="77777777" w:rsidR="00161D0F" w:rsidRPr="00BA156B"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Rango de Edad</w:t>
      </w:r>
    </w:p>
    <w:p w14:paraId="0D656E7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3"/>
            <w:enabled/>
            <w:calcOnExit w:val="0"/>
            <w:checkBox>
              <w:sizeAuto/>
              <w:default w:val="0"/>
            </w:checkBox>
          </w:ffData>
        </w:fldChar>
      </w:r>
      <w:bookmarkStart w:id="6785" w:name="Casilla3"/>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5"/>
      <w:r w:rsidR="00161D0F" w:rsidRPr="00BA156B">
        <w:rPr>
          <w:rFonts w:cs="Times New Roman"/>
          <w:lang w:val="es-PE"/>
        </w:rPr>
        <w:t xml:space="preserve"> 18 – 29 años</w:t>
      </w:r>
    </w:p>
    <w:p w14:paraId="074AEB5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4"/>
            <w:enabled/>
            <w:calcOnExit w:val="0"/>
            <w:checkBox>
              <w:sizeAuto/>
              <w:default w:val="0"/>
            </w:checkBox>
          </w:ffData>
        </w:fldChar>
      </w:r>
      <w:bookmarkStart w:id="6786" w:name="Casilla4"/>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6"/>
      <w:r w:rsidR="00161D0F" w:rsidRPr="00BA156B">
        <w:rPr>
          <w:rFonts w:cs="Times New Roman"/>
          <w:lang w:val="es-PE"/>
        </w:rPr>
        <w:t xml:space="preserve"> 30 – 49 años</w:t>
      </w:r>
    </w:p>
    <w:p w14:paraId="603295CF"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5"/>
            <w:enabled/>
            <w:calcOnExit w:val="0"/>
            <w:checkBox>
              <w:sizeAuto/>
              <w:default w:val="0"/>
            </w:checkBox>
          </w:ffData>
        </w:fldChar>
      </w:r>
      <w:bookmarkStart w:id="6787" w:name="Casilla5"/>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7"/>
      <w:r w:rsidR="00161D0F" w:rsidRPr="00BA156B">
        <w:rPr>
          <w:rFonts w:cs="Times New Roman"/>
          <w:lang w:val="es-PE"/>
        </w:rPr>
        <w:t xml:space="preserve"> 50 – 64 años</w:t>
      </w:r>
    </w:p>
    <w:p w14:paraId="0FAA0B0E"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6"/>
            <w:enabled/>
            <w:calcOnExit w:val="0"/>
            <w:checkBox>
              <w:sizeAuto/>
              <w:default w:val="0"/>
            </w:checkBox>
          </w:ffData>
        </w:fldChar>
      </w:r>
      <w:bookmarkStart w:id="6788" w:name="Casilla6"/>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8"/>
      <w:r w:rsidR="00161D0F" w:rsidRPr="00BA156B">
        <w:rPr>
          <w:rFonts w:cs="Times New Roman"/>
          <w:lang w:val="es-PE"/>
        </w:rPr>
        <w:t xml:space="preserve"> 65+</w:t>
      </w:r>
    </w:p>
    <w:p w14:paraId="0976DE4C" w14:textId="77777777" w:rsidR="00161D0F" w:rsidRPr="00BA156B" w:rsidRDefault="00161D0F" w:rsidP="00262D6E">
      <w:pPr>
        <w:spacing w:line="360" w:lineRule="auto"/>
        <w:jc w:val="both"/>
        <w:rPr>
          <w:rFonts w:cs="Times New Roman"/>
          <w:lang w:val="es-PE"/>
        </w:rPr>
      </w:pPr>
    </w:p>
    <w:p w14:paraId="303AC4A7"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Máximo nivel de educación terminado</w:t>
      </w:r>
    </w:p>
    <w:p w14:paraId="5997199A"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7"/>
            <w:enabled/>
            <w:calcOnExit w:val="0"/>
            <w:checkBox>
              <w:sizeAuto/>
              <w:default w:val="0"/>
            </w:checkBox>
          </w:ffData>
        </w:fldChar>
      </w:r>
      <w:bookmarkStart w:id="6789" w:name="Casilla7"/>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9"/>
      <w:r w:rsidR="00161D0F" w:rsidRPr="00BA156B">
        <w:rPr>
          <w:rFonts w:cs="Times New Roman"/>
          <w:lang w:val="es-PE"/>
        </w:rPr>
        <w:t xml:space="preserve"> Secundaria</w:t>
      </w:r>
    </w:p>
    <w:p w14:paraId="14BE081B"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9"/>
            <w:enabled/>
            <w:calcOnExit w:val="0"/>
            <w:checkBox>
              <w:sizeAuto/>
              <w:default w:val="0"/>
            </w:checkBox>
          </w:ffData>
        </w:fldChar>
      </w:r>
      <w:bookmarkStart w:id="6790" w:name="Casilla9"/>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0"/>
      <w:r w:rsidR="00161D0F" w:rsidRPr="00BA156B">
        <w:rPr>
          <w:rFonts w:cs="Times New Roman"/>
          <w:lang w:val="es-PE"/>
        </w:rPr>
        <w:t xml:space="preserve"> Superior No Universitaria</w:t>
      </w:r>
    </w:p>
    <w:p w14:paraId="5949C18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8"/>
            <w:enabled/>
            <w:calcOnExit w:val="0"/>
            <w:checkBox>
              <w:sizeAuto/>
              <w:default w:val="0"/>
            </w:checkBox>
          </w:ffData>
        </w:fldChar>
      </w:r>
      <w:bookmarkStart w:id="6791" w:name="Casilla8"/>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1"/>
      <w:r w:rsidR="00161D0F" w:rsidRPr="00BA156B">
        <w:rPr>
          <w:rFonts w:cs="Times New Roman"/>
          <w:lang w:val="es-PE"/>
        </w:rPr>
        <w:t xml:space="preserve"> Superior Universitaria</w:t>
      </w:r>
    </w:p>
    <w:p w14:paraId="7D917FED"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0"/>
            <w:enabled/>
            <w:calcOnExit w:val="0"/>
            <w:checkBox>
              <w:sizeAuto/>
              <w:default w:val="0"/>
            </w:checkBox>
          </w:ffData>
        </w:fldChar>
      </w:r>
      <w:bookmarkStart w:id="6792" w:name="Casilla10"/>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2"/>
      <w:r w:rsidR="00161D0F" w:rsidRPr="00BA156B">
        <w:rPr>
          <w:rFonts w:cs="Times New Roman"/>
          <w:lang w:val="es-PE"/>
        </w:rPr>
        <w:t xml:space="preserve"> Maestría </w:t>
      </w:r>
    </w:p>
    <w:p w14:paraId="51E58FEC"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1"/>
            <w:enabled/>
            <w:calcOnExit w:val="0"/>
            <w:checkBox>
              <w:sizeAuto/>
              <w:default w:val="0"/>
            </w:checkBox>
          </w:ffData>
        </w:fldChar>
      </w:r>
      <w:bookmarkStart w:id="6793" w:name="Casilla11"/>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3"/>
      <w:r w:rsidR="00161D0F" w:rsidRPr="00BA156B">
        <w:rPr>
          <w:rFonts w:cs="Times New Roman"/>
          <w:lang w:val="es-PE"/>
        </w:rPr>
        <w:t xml:space="preserve"> Doctorado</w:t>
      </w:r>
    </w:p>
    <w:p w14:paraId="6ECF2F11" w14:textId="77777777" w:rsidR="00161D0F" w:rsidRPr="00BA156B" w:rsidRDefault="00161D0F" w:rsidP="00262D6E">
      <w:pPr>
        <w:spacing w:line="360" w:lineRule="auto"/>
        <w:jc w:val="both"/>
        <w:rPr>
          <w:rFonts w:cs="Times New Roman"/>
          <w:lang w:val="es-PE"/>
        </w:rPr>
      </w:pPr>
    </w:p>
    <w:p w14:paraId="1D4D9351" w14:textId="60533007" w:rsidR="00161D0F" w:rsidRPr="00BA156B" w:rsidRDefault="00C93932" w:rsidP="00A50DD7">
      <w:pPr>
        <w:pStyle w:val="Prrafodelista"/>
        <w:numPr>
          <w:ilvl w:val="0"/>
          <w:numId w:val="4"/>
        </w:numPr>
        <w:spacing w:line="360" w:lineRule="auto"/>
        <w:jc w:val="both"/>
        <w:rPr>
          <w:rFonts w:cs="Times New Roman"/>
          <w:lang w:val="es-PE"/>
        </w:rPr>
      </w:pPr>
      <w:r>
        <w:rPr>
          <w:rFonts w:cs="Times New Roman"/>
          <w:lang w:val="es-PE"/>
        </w:rPr>
        <w:t>¿Con qué</w:t>
      </w:r>
      <w:r w:rsidR="00161D0F" w:rsidRPr="00BA156B">
        <w:rPr>
          <w:rFonts w:cs="Times New Roman"/>
          <w:lang w:val="es-PE"/>
        </w:rPr>
        <w:t xml:space="preserve"> frecuencia utiliza un dispositivo (Smartphone, Tablet, Laptop, Computadora de Escritorio, etc</w:t>
      </w:r>
      <w:r w:rsidR="007B7445" w:rsidRPr="00BA156B">
        <w:rPr>
          <w:rFonts w:cs="Times New Roman"/>
          <w:lang w:val="es-PE"/>
        </w:rPr>
        <w:t>.</w:t>
      </w:r>
      <w:r w:rsidR="00161D0F" w:rsidRPr="00BA156B">
        <w:rPr>
          <w:rFonts w:cs="Times New Roman"/>
          <w:lang w:val="es-PE"/>
        </w:rPr>
        <w:t xml:space="preserve">) con conexión a </w:t>
      </w:r>
      <w:r w:rsidR="00FB7E35" w:rsidRPr="00BA156B">
        <w:rPr>
          <w:rFonts w:cs="Times New Roman"/>
          <w:lang w:val="es-PE"/>
        </w:rPr>
        <w:t>Internet</w:t>
      </w:r>
      <w:r w:rsidR="00161D0F" w:rsidRPr="00BA156B">
        <w:rPr>
          <w:rFonts w:cs="Times New Roman"/>
          <w:lang w:val="es-PE"/>
        </w:rPr>
        <w:t>?</w:t>
      </w:r>
    </w:p>
    <w:p w14:paraId="441952E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2"/>
            <w:enabled/>
            <w:calcOnExit w:val="0"/>
            <w:checkBox>
              <w:sizeAuto/>
              <w:default w:val="0"/>
            </w:checkBox>
          </w:ffData>
        </w:fldChar>
      </w:r>
      <w:bookmarkStart w:id="6794" w:name="Casilla12"/>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4"/>
      <w:r w:rsidR="00161D0F" w:rsidRPr="00BA156B">
        <w:rPr>
          <w:rFonts w:cs="Times New Roman"/>
          <w:lang w:val="es-PE"/>
        </w:rPr>
        <w:t xml:space="preserve"> Todos los días </w:t>
      </w:r>
    </w:p>
    <w:p w14:paraId="1A8D746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3"/>
            <w:enabled/>
            <w:calcOnExit w:val="0"/>
            <w:checkBox>
              <w:sizeAuto/>
              <w:default w:val="0"/>
            </w:checkBox>
          </w:ffData>
        </w:fldChar>
      </w:r>
      <w:bookmarkStart w:id="6795" w:name="Casilla13"/>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5"/>
      <w:r w:rsidR="00161D0F" w:rsidRPr="00BA156B">
        <w:rPr>
          <w:rFonts w:cs="Times New Roman"/>
          <w:lang w:val="es-PE"/>
        </w:rPr>
        <w:t xml:space="preserve"> Varios días a la semana</w:t>
      </w:r>
    </w:p>
    <w:p w14:paraId="3FB683A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4"/>
            <w:enabled/>
            <w:calcOnExit w:val="0"/>
            <w:checkBox>
              <w:sizeAuto/>
              <w:default w:val="0"/>
            </w:checkBox>
          </w:ffData>
        </w:fldChar>
      </w:r>
      <w:bookmarkStart w:id="6796" w:name="Casilla14"/>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6"/>
      <w:r w:rsidR="00161D0F" w:rsidRPr="00BA156B">
        <w:rPr>
          <w:rFonts w:cs="Times New Roman"/>
          <w:lang w:val="es-PE"/>
        </w:rPr>
        <w:t xml:space="preserve"> 1 vez a la semana</w:t>
      </w:r>
    </w:p>
    <w:p w14:paraId="57E4A1E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5"/>
            <w:enabled/>
            <w:calcOnExit w:val="0"/>
            <w:checkBox>
              <w:sizeAuto/>
              <w:default w:val="0"/>
            </w:checkBox>
          </w:ffData>
        </w:fldChar>
      </w:r>
      <w:bookmarkStart w:id="6797" w:name="Casilla15"/>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7"/>
      <w:r w:rsidR="00161D0F" w:rsidRPr="00BA156B">
        <w:rPr>
          <w:rFonts w:cs="Times New Roman"/>
          <w:lang w:val="es-PE"/>
        </w:rPr>
        <w:t xml:space="preserve"> Nunca</w:t>
      </w:r>
    </w:p>
    <w:p w14:paraId="7923589A" w14:textId="77777777" w:rsidR="00161D0F" w:rsidRPr="00BA156B" w:rsidRDefault="00161D0F" w:rsidP="00262D6E">
      <w:pPr>
        <w:spacing w:line="360" w:lineRule="auto"/>
        <w:jc w:val="both"/>
        <w:rPr>
          <w:rFonts w:cs="Times New Roman"/>
          <w:lang w:val="es-PE"/>
        </w:rPr>
      </w:pPr>
    </w:p>
    <w:p w14:paraId="5C0B15AA"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 xml:space="preserve">¿Qué tipo de dispositivo utiliza para conectarse a </w:t>
      </w:r>
      <w:r w:rsidR="00FB7E35" w:rsidRPr="00BA156B">
        <w:rPr>
          <w:rFonts w:cs="Times New Roman"/>
          <w:lang w:val="es-PE"/>
        </w:rPr>
        <w:t>Internet</w:t>
      </w:r>
      <w:r w:rsidRPr="00BA156B">
        <w:rPr>
          <w:rFonts w:cs="Times New Roman"/>
          <w:lang w:val="es-PE"/>
        </w:rPr>
        <w:t>?</w:t>
      </w:r>
    </w:p>
    <w:p w14:paraId="304AEF34"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6"/>
            <w:enabled/>
            <w:calcOnExit w:val="0"/>
            <w:checkBox>
              <w:sizeAuto/>
              <w:default w:val="0"/>
            </w:checkBox>
          </w:ffData>
        </w:fldChar>
      </w:r>
      <w:bookmarkStart w:id="6798" w:name="Casilla16"/>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8"/>
      <w:r w:rsidR="00161D0F" w:rsidRPr="00BA156B">
        <w:rPr>
          <w:rFonts w:cs="Times New Roman"/>
          <w:lang w:val="es-PE"/>
        </w:rPr>
        <w:t xml:space="preserve"> Smartphone</w:t>
      </w:r>
    </w:p>
    <w:p w14:paraId="45C76C9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7"/>
            <w:enabled/>
            <w:calcOnExit w:val="0"/>
            <w:checkBox>
              <w:sizeAuto/>
              <w:default w:val="0"/>
            </w:checkBox>
          </w:ffData>
        </w:fldChar>
      </w:r>
      <w:bookmarkStart w:id="6799" w:name="Casilla17"/>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99"/>
      <w:r w:rsidR="00161D0F" w:rsidRPr="00BA156B">
        <w:rPr>
          <w:rFonts w:cs="Times New Roman"/>
          <w:lang w:val="es-PE"/>
        </w:rPr>
        <w:t xml:space="preserve"> Tablet</w:t>
      </w:r>
    </w:p>
    <w:p w14:paraId="0E9CC5E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8"/>
            <w:enabled/>
            <w:calcOnExit w:val="0"/>
            <w:checkBox>
              <w:sizeAuto/>
              <w:default w:val="0"/>
            </w:checkBox>
          </w:ffData>
        </w:fldChar>
      </w:r>
      <w:bookmarkStart w:id="6800" w:name="Casilla18"/>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800"/>
      <w:r w:rsidR="00161D0F" w:rsidRPr="00BA156B">
        <w:rPr>
          <w:rFonts w:cs="Times New Roman"/>
          <w:lang w:val="es-PE"/>
        </w:rPr>
        <w:t xml:space="preserve"> Computadora de Escritorio / Laptop</w:t>
      </w:r>
    </w:p>
    <w:p w14:paraId="2F5FFBFE" w14:textId="6749B283"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9"/>
            <w:enabled/>
            <w:calcOnExit w:val="0"/>
            <w:checkBox>
              <w:sizeAuto/>
              <w:default w:val="0"/>
            </w:checkBox>
          </w:ffData>
        </w:fldChar>
      </w:r>
      <w:bookmarkStart w:id="6801" w:name="Casilla19"/>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801"/>
      <w:r w:rsidR="00C93932">
        <w:rPr>
          <w:rFonts w:cs="Times New Roman"/>
          <w:lang w:val="es-PE"/>
        </w:rPr>
        <w:t xml:space="preserve"> Computadora Hí</w:t>
      </w:r>
      <w:r w:rsidR="00161D0F" w:rsidRPr="00BA156B">
        <w:rPr>
          <w:rFonts w:cs="Times New Roman"/>
          <w:lang w:val="es-PE"/>
        </w:rPr>
        <w:t>brida (2 en 1)</w:t>
      </w:r>
    </w:p>
    <w:p w14:paraId="1052FC0B" w14:textId="77777777" w:rsidR="00ED4396" w:rsidRDefault="00EC2BAF" w:rsidP="00ED4396">
      <w:pPr>
        <w:spacing w:line="360" w:lineRule="auto"/>
        <w:ind w:left="720" w:firstLine="720"/>
        <w:jc w:val="both"/>
        <w:rPr>
          <w:rFonts w:cs="Times New Roman"/>
          <w:lang w:val="es-PE"/>
        </w:rPr>
      </w:pPr>
      <w:r w:rsidRPr="00BA156B">
        <w:rPr>
          <w:rFonts w:cs="Times New Roman"/>
          <w:lang w:val="es-PE"/>
        </w:rPr>
        <w:fldChar w:fldCharType="begin">
          <w:ffData>
            <w:name w:val="Casilla20"/>
            <w:enabled/>
            <w:calcOnExit w:val="0"/>
            <w:checkBox>
              <w:sizeAuto/>
              <w:default w:val="0"/>
            </w:checkBox>
          </w:ffData>
        </w:fldChar>
      </w:r>
      <w:bookmarkStart w:id="6802" w:name="Casilla20"/>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802"/>
      <w:r w:rsidR="00161D0F" w:rsidRPr="00BA156B">
        <w:rPr>
          <w:rFonts w:cs="Times New Roman"/>
          <w:lang w:val="es-PE"/>
        </w:rPr>
        <w:t xml:space="preserve"> Otro</w:t>
      </w:r>
      <w:r w:rsidR="007B7445" w:rsidRPr="00BA156B">
        <w:rPr>
          <w:rFonts w:cs="Times New Roman"/>
          <w:lang w:val="es-PE"/>
        </w:rPr>
        <w:t>.</w:t>
      </w:r>
      <w:r w:rsidR="00161D0F" w:rsidRPr="00BA156B">
        <w:rPr>
          <w:rFonts w:cs="Times New Roman"/>
          <w:lang w:val="es-PE"/>
        </w:rPr>
        <w:t xml:space="preserve"> Especifique: _________________________________</w:t>
      </w:r>
    </w:p>
    <w:p w14:paraId="25348A29" w14:textId="2E5618BD" w:rsidR="00CB6202" w:rsidRDefault="00CB6202" w:rsidP="00F87A95">
      <w:pPr>
        <w:spacing w:line="360" w:lineRule="auto"/>
        <w:jc w:val="both"/>
        <w:rPr>
          <w:rFonts w:cs="Times New Roman"/>
          <w:lang w:val="es-PE"/>
        </w:rPr>
      </w:pPr>
    </w:p>
    <w:p w14:paraId="4033B7FF" w14:textId="14E17C44" w:rsidR="00CB6202" w:rsidRDefault="0078497C" w:rsidP="009248F8">
      <w:pPr>
        <w:pStyle w:val="Ttulo2"/>
      </w:pPr>
      <w:bookmarkStart w:id="6803" w:name="_Toc520655754"/>
      <w:r>
        <w:rPr>
          <w:noProof/>
          <w:lang w:val="en-US"/>
        </w:rPr>
        <w:lastRenderedPageBreak/>
        <w:drawing>
          <wp:anchor distT="0" distB="0" distL="114300" distR="114300" simplePos="0" relativeHeight="251665408" behindDoc="0" locked="0" layoutInCell="1" allowOverlap="1" wp14:anchorId="4C4C6C71" wp14:editId="6B39EFB7">
            <wp:simplePos x="0" y="0"/>
            <wp:positionH relativeFrom="margin">
              <wp:posOffset>343953</wp:posOffset>
            </wp:positionH>
            <wp:positionV relativeFrom="margin">
              <wp:posOffset>703580</wp:posOffset>
            </wp:positionV>
            <wp:extent cx="4415790" cy="747077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8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5790" cy="7470775"/>
                    </a:xfrm>
                    <a:prstGeom prst="rect">
                      <a:avLst/>
                    </a:prstGeom>
                  </pic:spPr>
                </pic:pic>
              </a:graphicData>
            </a:graphic>
            <wp14:sizeRelH relativeFrom="margin">
              <wp14:pctWidth>0</wp14:pctWidth>
            </wp14:sizeRelH>
            <wp14:sizeRelV relativeFrom="margin">
              <wp14:pctHeight>0</wp14:pctHeight>
            </wp14:sizeRelV>
          </wp:anchor>
        </w:drawing>
      </w:r>
      <w:r w:rsidR="00CB6202">
        <w:t xml:space="preserve">Anexo </w:t>
      </w:r>
      <w:ins w:id="6804" w:author="Regina Casanova" w:date="2018-07-29T21:24:00Z">
        <w:r w:rsidR="00ED213A">
          <w:t>6</w:t>
        </w:r>
      </w:ins>
      <w:del w:id="6805" w:author="Regina Casanova" w:date="2018-07-29T21:24:00Z">
        <w:r w:rsidR="00CB6202" w:rsidDel="00ED213A">
          <w:delText>5</w:delText>
        </w:r>
      </w:del>
      <w:r w:rsidR="00CB6202">
        <w:t xml:space="preserve">. Muestra de </w:t>
      </w:r>
      <w:r w:rsidR="00CB6202" w:rsidRPr="009E6BE6">
        <w:rPr>
          <w:lang w:val="es-PE"/>
        </w:rPr>
        <w:t>Wireframes</w:t>
      </w:r>
      <w:r w:rsidR="00CB6202">
        <w:t xml:space="preserve"> desarrollados para la etapa de Diseño</w:t>
      </w:r>
      <w:bookmarkEnd w:id="6803"/>
    </w:p>
    <w:p w14:paraId="24610A4C" w14:textId="70F515DF" w:rsidR="00CB6202" w:rsidRDefault="00CB6202" w:rsidP="00ED4396">
      <w:pPr>
        <w:spacing w:line="360" w:lineRule="auto"/>
        <w:ind w:left="720" w:firstLine="720"/>
        <w:jc w:val="both"/>
        <w:rPr>
          <w:rFonts w:cs="Times New Roman"/>
          <w:lang w:val="es-PE"/>
        </w:rPr>
      </w:pPr>
    </w:p>
    <w:p w14:paraId="62DB1548" w14:textId="52589CA2" w:rsidR="00F87A95" w:rsidRDefault="00F87A95" w:rsidP="00F87A95">
      <w:pPr>
        <w:spacing w:line="360" w:lineRule="auto"/>
        <w:jc w:val="both"/>
        <w:rPr>
          <w:rFonts w:eastAsia="Times New Roman"/>
          <w:lang w:val="es-PE" w:eastAsia="es-PE"/>
        </w:rPr>
      </w:pPr>
    </w:p>
    <w:p w14:paraId="3B87DB66" w14:textId="098C8753" w:rsidR="0094155D" w:rsidRDefault="0094155D" w:rsidP="00F87A95">
      <w:pPr>
        <w:spacing w:line="360" w:lineRule="auto"/>
        <w:jc w:val="both"/>
        <w:rPr>
          <w:rFonts w:eastAsia="Times New Roman"/>
          <w:lang w:val="es-PE" w:eastAsia="es-PE"/>
        </w:rPr>
      </w:pPr>
    </w:p>
    <w:p w14:paraId="65F8AF7E" w14:textId="60247476" w:rsidR="0094155D" w:rsidRDefault="00ED136D" w:rsidP="00F87A95">
      <w:pPr>
        <w:spacing w:line="360" w:lineRule="auto"/>
        <w:jc w:val="both"/>
        <w:rPr>
          <w:rFonts w:eastAsia="Times New Roman"/>
          <w:lang w:val="es-PE" w:eastAsia="es-PE"/>
        </w:rPr>
      </w:pPr>
      <w:r>
        <w:rPr>
          <w:rFonts w:cs="Times New Roman"/>
          <w:noProof/>
          <w:lang w:val="en-US"/>
        </w:rPr>
        <w:drawing>
          <wp:anchor distT="0" distB="0" distL="114300" distR="114300" simplePos="0" relativeHeight="251666432" behindDoc="0" locked="0" layoutInCell="1" allowOverlap="1" wp14:anchorId="20172047" wp14:editId="74B26523">
            <wp:simplePos x="0" y="0"/>
            <wp:positionH relativeFrom="margin">
              <wp:posOffset>356870</wp:posOffset>
            </wp:positionH>
            <wp:positionV relativeFrom="margin">
              <wp:posOffset>413385</wp:posOffset>
            </wp:positionV>
            <wp:extent cx="4417200" cy="7470000"/>
            <wp:effectExtent l="0" t="0" r="2540" b="0"/>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G_428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7200" cy="7470000"/>
                    </a:xfrm>
                    <a:prstGeom prst="rect">
                      <a:avLst/>
                    </a:prstGeom>
                  </pic:spPr>
                </pic:pic>
              </a:graphicData>
            </a:graphic>
            <wp14:sizeRelH relativeFrom="margin">
              <wp14:pctWidth>0</wp14:pctWidth>
            </wp14:sizeRelH>
            <wp14:sizeRelV relativeFrom="margin">
              <wp14:pctHeight>0</wp14:pctHeight>
            </wp14:sizeRelV>
          </wp:anchor>
        </w:drawing>
      </w:r>
    </w:p>
    <w:p w14:paraId="10717401" w14:textId="3D2F1CF8" w:rsidR="0094155D" w:rsidRDefault="0094155D" w:rsidP="00F87A95">
      <w:pPr>
        <w:spacing w:line="360" w:lineRule="auto"/>
        <w:jc w:val="both"/>
        <w:rPr>
          <w:rFonts w:eastAsia="Times New Roman"/>
          <w:lang w:val="es-PE" w:eastAsia="es-PE"/>
        </w:rPr>
      </w:pPr>
    </w:p>
    <w:p w14:paraId="6B7C0E2C" w14:textId="77777777" w:rsidR="0094155D" w:rsidRDefault="0094155D" w:rsidP="00F87A95">
      <w:pPr>
        <w:spacing w:line="360" w:lineRule="auto"/>
        <w:jc w:val="both"/>
        <w:rPr>
          <w:rFonts w:eastAsia="Times New Roman"/>
          <w:lang w:val="es-PE" w:eastAsia="es-PE"/>
        </w:rPr>
      </w:pPr>
    </w:p>
    <w:p w14:paraId="11389696" w14:textId="77777777" w:rsidR="0094155D" w:rsidRDefault="0094155D" w:rsidP="00F87A95">
      <w:pPr>
        <w:spacing w:line="360" w:lineRule="auto"/>
        <w:jc w:val="both"/>
        <w:rPr>
          <w:rFonts w:eastAsia="Times New Roman"/>
          <w:lang w:val="es-PE" w:eastAsia="es-PE"/>
        </w:rPr>
      </w:pPr>
    </w:p>
    <w:p w14:paraId="42F5C1D9" w14:textId="77777777" w:rsidR="0094155D" w:rsidRDefault="0094155D" w:rsidP="00F87A95">
      <w:pPr>
        <w:spacing w:line="360" w:lineRule="auto"/>
        <w:jc w:val="both"/>
        <w:rPr>
          <w:rFonts w:eastAsia="Times New Roman"/>
          <w:lang w:val="es-PE" w:eastAsia="es-PE"/>
        </w:rPr>
      </w:pPr>
    </w:p>
    <w:p w14:paraId="691A7500" w14:textId="77777777" w:rsidR="0094155D" w:rsidRDefault="0094155D" w:rsidP="00F87A95">
      <w:pPr>
        <w:spacing w:line="360" w:lineRule="auto"/>
        <w:jc w:val="both"/>
        <w:rPr>
          <w:rFonts w:eastAsia="Times New Roman"/>
          <w:lang w:val="es-PE" w:eastAsia="es-PE"/>
        </w:rPr>
      </w:pPr>
    </w:p>
    <w:p w14:paraId="370772AB" w14:textId="77777777" w:rsidR="0094155D" w:rsidRDefault="0094155D" w:rsidP="00F87A95">
      <w:pPr>
        <w:spacing w:line="360" w:lineRule="auto"/>
        <w:jc w:val="both"/>
        <w:rPr>
          <w:rFonts w:eastAsia="Times New Roman"/>
          <w:lang w:val="es-PE" w:eastAsia="es-PE"/>
        </w:rPr>
      </w:pPr>
    </w:p>
    <w:p w14:paraId="33C6D2A7" w14:textId="77777777" w:rsidR="0094155D" w:rsidRDefault="0094155D" w:rsidP="00F87A95">
      <w:pPr>
        <w:spacing w:line="360" w:lineRule="auto"/>
        <w:jc w:val="both"/>
        <w:rPr>
          <w:rFonts w:eastAsia="Times New Roman"/>
          <w:lang w:val="es-PE" w:eastAsia="es-PE"/>
        </w:rPr>
      </w:pPr>
    </w:p>
    <w:p w14:paraId="6D8C23E9" w14:textId="77777777" w:rsidR="0094155D" w:rsidRDefault="0094155D" w:rsidP="00F87A95">
      <w:pPr>
        <w:spacing w:line="360" w:lineRule="auto"/>
        <w:jc w:val="both"/>
        <w:rPr>
          <w:rFonts w:eastAsia="Times New Roman"/>
          <w:lang w:val="es-PE" w:eastAsia="es-PE"/>
        </w:rPr>
      </w:pPr>
    </w:p>
    <w:p w14:paraId="344A9A48" w14:textId="6C04FA05" w:rsidR="0094155D" w:rsidRDefault="0094155D" w:rsidP="00F87A95">
      <w:pPr>
        <w:spacing w:line="360" w:lineRule="auto"/>
        <w:jc w:val="both"/>
        <w:rPr>
          <w:rFonts w:eastAsia="Times New Roman"/>
          <w:lang w:val="es-PE" w:eastAsia="es-PE"/>
        </w:rPr>
      </w:pPr>
    </w:p>
    <w:p w14:paraId="2D0D80B8" w14:textId="77777777" w:rsidR="0094155D" w:rsidRDefault="0094155D" w:rsidP="00F87A95">
      <w:pPr>
        <w:spacing w:line="360" w:lineRule="auto"/>
        <w:jc w:val="both"/>
        <w:rPr>
          <w:rFonts w:eastAsia="Times New Roman"/>
          <w:lang w:val="es-PE" w:eastAsia="es-PE"/>
        </w:rPr>
      </w:pPr>
    </w:p>
    <w:p w14:paraId="7A0FCE09" w14:textId="77777777" w:rsidR="0094155D" w:rsidRDefault="0094155D" w:rsidP="00F87A95">
      <w:pPr>
        <w:spacing w:line="360" w:lineRule="auto"/>
        <w:jc w:val="both"/>
        <w:rPr>
          <w:rFonts w:eastAsia="Times New Roman"/>
          <w:lang w:val="es-PE" w:eastAsia="es-PE"/>
        </w:rPr>
      </w:pPr>
    </w:p>
    <w:p w14:paraId="4B601C24" w14:textId="77777777" w:rsidR="0094155D" w:rsidRDefault="0094155D" w:rsidP="00F87A95">
      <w:pPr>
        <w:spacing w:line="360" w:lineRule="auto"/>
        <w:jc w:val="both"/>
        <w:rPr>
          <w:rFonts w:eastAsia="Times New Roman"/>
          <w:lang w:val="es-PE" w:eastAsia="es-PE"/>
        </w:rPr>
      </w:pPr>
    </w:p>
    <w:p w14:paraId="41246812" w14:textId="4BD22DB2" w:rsidR="0094155D" w:rsidRDefault="0094155D" w:rsidP="00F87A95">
      <w:pPr>
        <w:spacing w:line="360" w:lineRule="auto"/>
        <w:jc w:val="both"/>
        <w:rPr>
          <w:rFonts w:eastAsia="Times New Roman"/>
          <w:lang w:val="es-PE" w:eastAsia="es-PE"/>
        </w:rPr>
      </w:pPr>
    </w:p>
    <w:p w14:paraId="2CB94FF5" w14:textId="7509B2DD" w:rsidR="0094155D" w:rsidRDefault="0094155D" w:rsidP="00F87A95">
      <w:pPr>
        <w:spacing w:line="360" w:lineRule="auto"/>
        <w:jc w:val="both"/>
        <w:rPr>
          <w:rFonts w:eastAsia="Times New Roman"/>
          <w:lang w:val="es-PE" w:eastAsia="es-PE"/>
        </w:rPr>
      </w:pPr>
    </w:p>
    <w:p w14:paraId="5C3D468A" w14:textId="3CE53494" w:rsidR="0094155D" w:rsidRDefault="0094155D" w:rsidP="00F87A95">
      <w:pPr>
        <w:spacing w:line="360" w:lineRule="auto"/>
        <w:jc w:val="both"/>
        <w:rPr>
          <w:rFonts w:eastAsia="Times New Roman"/>
          <w:lang w:val="es-PE" w:eastAsia="es-PE"/>
        </w:rPr>
      </w:pPr>
    </w:p>
    <w:p w14:paraId="35C8027C" w14:textId="2AC20761" w:rsidR="0094155D" w:rsidRDefault="0094155D" w:rsidP="00F87A95">
      <w:pPr>
        <w:spacing w:line="360" w:lineRule="auto"/>
        <w:jc w:val="both"/>
        <w:rPr>
          <w:rFonts w:eastAsia="Times New Roman"/>
          <w:lang w:val="es-PE" w:eastAsia="es-PE"/>
        </w:rPr>
      </w:pPr>
    </w:p>
    <w:p w14:paraId="55142D88" w14:textId="17D97CC9" w:rsidR="0094155D" w:rsidRDefault="0094155D" w:rsidP="00F87A95">
      <w:pPr>
        <w:spacing w:line="360" w:lineRule="auto"/>
        <w:jc w:val="both"/>
        <w:rPr>
          <w:rFonts w:eastAsia="Times New Roman"/>
          <w:lang w:val="es-PE" w:eastAsia="es-PE"/>
        </w:rPr>
      </w:pPr>
    </w:p>
    <w:p w14:paraId="0223961F" w14:textId="6D811B23" w:rsidR="0094155D" w:rsidRDefault="0094155D" w:rsidP="00F87A95">
      <w:pPr>
        <w:spacing w:line="360" w:lineRule="auto"/>
        <w:jc w:val="both"/>
        <w:rPr>
          <w:rFonts w:eastAsia="Times New Roman"/>
          <w:lang w:val="es-PE" w:eastAsia="es-PE"/>
        </w:rPr>
      </w:pPr>
    </w:p>
    <w:p w14:paraId="2A42E354" w14:textId="52B9C514" w:rsidR="0094155D" w:rsidRDefault="0094155D" w:rsidP="00F87A95">
      <w:pPr>
        <w:spacing w:line="360" w:lineRule="auto"/>
        <w:jc w:val="both"/>
        <w:rPr>
          <w:rFonts w:eastAsia="Times New Roman"/>
          <w:lang w:val="es-PE" w:eastAsia="es-PE"/>
        </w:rPr>
      </w:pPr>
    </w:p>
    <w:p w14:paraId="6317CC9B" w14:textId="77777777" w:rsidR="0094155D" w:rsidRDefault="0094155D" w:rsidP="00F87A95">
      <w:pPr>
        <w:spacing w:line="360" w:lineRule="auto"/>
        <w:jc w:val="both"/>
        <w:rPr>
          <w:rFonts w:eastAsia="Times New Roman"/>
          <w:lang w:val="es-PE" w:eastAsia="es-PE"/>
        </w:rPr>
      </w:pPr>
    </w:p>
    <w:p w14:paraId="231144E8" w14:textId="77777777" w:rsidR="0094155D" w:rsidRDefault="0094155D" w:rsidP="00F87A95">
      <w:pPr>
        <w:spacing w:line="360" w:lineRule="auto"/>
        <w:jc w:val="both"/>
        <w:rPr>
          <w:rFonts w:eastAsia="Times New Roman"/>
          <w:lang w:val="es-PE" w:eastAsia="es-PE"/>
        </w:rPr>
      </w:pPr>
    </w:p>
    <w:p w14:paraId="688D2FA7" w14:textId="43B77909" w:rsidR="0094155D" w:rsidRDefault="0094155D" w:rsidP="00F87A95">
      <w:pPr>
        <w:spacing w:line="360" w:lineRule="auto"/>
        <w:jc w:val="both"/>
        <w:rPr>
          <w:rFonts w:eastAsia="Times New Roman"/>
          <w:lang w:val="es-PE" w:eastAsia="es-PE"/>
        </w:rPr>
      </w:pPr>
    </w:p>
    <w:p w14:paraId="0B69FC6D" w14:textId="081C7413" w:rsidR="0094155D" w:rsidRDefault="0094155D" w:rsidP="00F87A95">
      <w:pPr>
        <w:spacing w:line="360" w:lineRule="auto"/>
        <w:jc w:val="both"/>
        <w:rPr>
          <w:rFonts w:eastAsia="Times New Roman"/>
          <w:lang w:val="es-PE" w:eastAsia="es-PE"/>
        </w:rPr>
      </w:pPr>
    </w:p>
    <w:p w14:paraId="7C05A481" w14:textId="77777777" w:rsidR="0094155D" w:rsidRDefault="0094155D" w:rsidP="00F87A95">
      <w:pPr>
        <w:spacing w:line="360" w:lineRule="auto"/>
        <w:jc w:val="both"/>
        <w:rPr>
          <w:rFonts w:eastAsia="Times New Roman"/>
          <w:lang w:val="es-PE" w:eastAsia="es-PE"/>
        </w:rPr>
      </w:pPr>
    </w:p>
    <w:p w14:paraId="7F84F0EE" w14:textId="77777777" w:rsidR="0094155D" w:rsidRDefault="0094155D" w:rsidP="00F87A95">
      <w:pPr>
        <w:spacing w:line="360" w:lineRule="auto"/>
        <w:jc w:val="both"/>
        <w:rPr>
          <w:rFonts w:eastAsia="Times New Roman"/>
          <w:lang w:val="es-PE" w:eastAsia="es-PE"/>
        </w:rPr>
      </w:pPr>
    </w:p>
    <w:p w14:paraId="2A1BD545" w14:textId="55C01626" w:rsidR="0094155D" w:rsidRDefault="0094155D" w:rsidP="00F87A95">
      <w:pPr>
        <w:spacing w:line="360" w:lineRule="auto"/>
        <w:jc w:val="both"/>
        <w:rPr>
          <w:rFonts w:eastAsia="Times New Roman"/>
          <w:lang w:val="es-PE" w:eastAsia="es-PE"/>
        </w:rPr>
      </w:pPr>
    </w:p>
    <w:p w14:paraId="08D186D2" w14:textId="77777777" w:rsidR="0094155D" w:rsidRDefault="0094155D" w:rsidP="00F87A95">
      <w:pPr>
        <w:spacing w:line="360" w:lineRule="auto"/>
        <w:jc w:val="both"/>
        <w:rPr>
          <w:rFonts w:eastAsia="Times New Roman"/>
          <w:lang w:val="es-PE" w:eastAsia="es-PE"/>
        </w:rPr>
      </w:pPr>
    </w:p>
    <w:p w14:paraId="692DD617" w14:textId="77777777" w:rsidR="0094155D" w:rsidRDefault="0094155D" w:rsidP="00F87A95">
      <w:pPr>
        <w:spacing w:line="360" w:lineRule="auto"/>
        <w:jc w:val="both"/>
        <w:rPr>
          <w:rFonts w:eastAsia="Times New Roman"/>
          <w:lang w:val="es-PE" w:eastAsia="es-PE"/>
        </w:rPr>
      </w:pPr>
    </w:p>
    <w:p w14:paraId="1E7B2C37" w14:textId="77777777" w:rsidR="0094155D" w:rsidRDefault="0094155D" w:rsidP="00F87A95">
      <w:pPr>
        <w:spacing w:line="360" w:lineRule="auto"/>
        <w:jc w:val="both"/>
        <w:rPr>
          <w:rFonts w:eastAsia="Times New Roman"/>
          <w:lang w:val="es-PE" w:eastAsia="es-PE"/>
        </w:rPr>
      </w:pPr>
    </w:p>
    <w:p w14:paraId="22EF3863" w14:textId="3AFC2C4A" w:rsidR="002E7F75" w:rsidRPr="002E7F75" w:rsidRDefault="002E7F75" w:rsidP="002E7F75">
      <w:pPr>
        <w:pStyle w:val="Ttulo2"/>
        <w:rPr>
          <w:rFonts w:eastAsia="Times New Roman"/>
          <w:lang w:eastAsia="es-PE"/>
        </w:rPr>
      </w:pPr>
      <w:bookmarkStart w:id="6806" w:name="_Toc520655755"/>
      <w:r w:rsidRPr="002E7F75">
        <w:rPr>
          <w:rFonts w:eastAsia="Times New Roman"/>
          <w:lang w:eastAsia="es-PE"/>
        </w:rPr>
        <w:lastRenderedPageBreak/>
        <w:t xml:space="preserve">Anexo </w:t>
      </w:r>
      <w:ins w:id="6807" w:author="Regina Casanova" w:date="2018-07-29T21:24:00Z">
        <w:r w:rsidR="00ED213A">
          <w:rPr>
            <w:rFonts w:eastAsia="Times New Roman"/>
            <w:lang w:eastAsia="es-PE"/>
          </w:rPr>
          <w:t>7</w:t>
        </w:r>
      </w:ins>
      <w:del w:id="6808" w:author="Regina Casanova" w:date="2018-07-29T21:24:00Z">
        <w:r w:rsidRPr="002E7F75" w:rsidDel="00ED213A">
          <w:rPr>
            <w:rFonts w:eastAsia="Times New Roman"/>
            <w:lang w:eastAsia="es-PE"/>
          </w:rPr>
          <w:delText>6</w:delText>
        </w:r>
      </w:del>
      <w:r w:rsidRPr="002E7F75">
        <w:rPr>
          <w:rFonts w:eastAsia="Times New Roman"/>
          <w:lang w:eastAsia="es-PE"/>
        </w:rPr>
        <w:t>. Diagramas de Flujo por tipo de usuario</w:t>
      </w:r>
      <w:bookmarkEnd w:id="6806"/>
    </w:p>
    <w:p w14:paraId="4E52EEA1" w14:textId="77777777" w:rsidR="002E7F75" w:rsidRDefault="002E7F75" w:rsidP="002E7F75">
      <w:pPr>
        <w:pStyle w:val="Ttulo3"/>
        <w:rPr>
          <w:lang w:eastAsia="es-PE"/>
        </w:rPr>
      </w:pPr>
      <w:bookmarkStart w:id="6809" w:name="_Toc520655756"/>
      <w:r>
        <w:rPr>
          <w:lang w:eastAsia="es-PE"/>
        </w:rPr>
        <w:t>Personal de SUSALUD</w:t>
      </w:r>
      <w:bookmarkEnd w:id="6809"/>
    </w:p>
    <w:p w14:paraId="5E9966F6" w14:textId="77777777" w:rsidR="002E7F75" w:rsidRDefault="002E7F75" w:rsidP="002E7F75">
      <w:pPr>
        <w:rPr>
          <w:lang w:val="es-ES" w:eastAsia="es-PE"/>
        </w:rPr>
      </w:pPr>
    </w:p>
    <w:p w14:paraId="3E0FC85B" w14:textId="77777777" w:rsidR="002E7F75" w:rsidRDefault="002E7F75" w:rsidP="002E7F75">
      <w:pPr>
        <w:jc w:val="center"/>
        <w:rPr>
          <w:lang w:val="es-ES" w:eastAsia="es-PE"/>
        </w:rPr>
      </w:pPr>
      <w:r>
        <w:rPr>
          <w:noProof/>
          <w:lang w:val="en-US"/>
        </w:rPr>
        <w:drawing>
          <wp:inline distT="0" distB="0" distL="0" distR="0" wp14:anchorId="09C8E397" wp14:editId="7ACFD84A">
            <wp:extent cx="1935247" cy="71039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salud.png"/>
                    <pic:cNvPicPr/>
                  </pic:nvPicPr>
                  <pic:blipFill>
                    <a:blip r:embed="rId23">
                      <a:extLst>
                        <a:ext uri="{28A0092B-C50C-407E-A947-70E740481C1C}">
                          <a14:useLocalDpi xmlns:a14="http://schemas.microsoft.com/office/drawing/2010/main" val="0"/>
                        </a:ext>
                      </a:extLst>
                    </a:blip>
                    <a:stretch>
                      <a:fillRect/>
                    </a:stretch>
                  </pic:blipFill>
                  <pic:spPr>
                    <a:xfrm>
                      <a:off x="0" y="0"/>
                      <a:ext cx="1938910" cy="7117364"/>
                    </a:xfrm>
                    <a:prstGeom prst="rect">
                      <a:avLst/>
                    </a:prstGeom>
                  </pic:spPr>
                </pic:pic>
              </a:graphicData>
            </a:graphic>
          </wp:inline>
        </w:drawing>
      </w:r>
    </w:p>
    <w:p w14:paraId="7E860E7E" w14:textId="77777777" w:rsidR="002E7F75" w:rsidRDefault="002E7F75" w:rsidP="002E7F75">
      <w:pPr>
        <w:jc w:val="center"/>
        <w:rPr>
          <w:lang w:val="es-ES" w:eastAsia="es-PE"/>
        </w:rPr>
      </w:pPr>
    </w:p>
    <w:p w14:paraId="77E6E3E4" w14:textId="77777777" w:rsidR="002E7F75" w:rsidRDefault="002E7F75" w:rsidP="002E7F75">
      <w:pPr>
        <w:jc w:val="center"/>
        <w:rPr>
          <w:lang w:val="es-ES" w:eastAsia="es-PE"/>
        </w:rPr>
      </w:pPr>
      <w:r>
        <w:rPr>
          <w:noProof/>
          <w:lang w:val="en-US"/>
        </w:rPr>
        <w:lastRenderedPageBreak/>
        <w:drawing>
          <wp:inline distT="0" distB="0" distL="0" distR="0" wp14:anchorId="12A9972E" wp14:editId="0F1982C6">
            <wp:extent cx="5036185" cy="225298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salud-pendient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C1A639" w14:textId="77777777" w:rsidR="002E7F75" w:rsidRDefault="002E7F75" w:rsidP="002E7F75">
      <w:pPr>
        <w:jc w:val="center"/>
        <w:rPr>
          <w:lang w:val="es-ES" w:eastAsia="es-PE"/>
        </w:rPr>
      </w:pPr>
      <w:r>
        <w:rPr>
          <w:lang w:val="es-ES" w:eastAsia="es-PE"/>
        </w:rPr>
        <w:t>Solicitudes Vigentes para Personal de SUSALUD</w:t>
      </w:r>
    </w:p>
    <w:p w14:paraId="7312D768" w14:textId="77777777" w:rsidR="002E7F75" w:rsidRDefault="002E7F75" w:rsidP="002E7F75">
      <w:pPr>
        <w:pStyle w:val="Ttulo3"/>
        <w:rPr>
          <w:lang w:eastAsia="es-PE"/>
        </w:rPr>
      </w:pPr>
      <w:bookmarkStart w:id="6810" w:name="_Toc520655757"/>
      <w:r>
        <w:rPr>
          <w:lang w:eastAsia="es-PE"/>
        </w:rPr>
        <w:lastRenderedPageBreak/>
        <w:t>Gestores de IPRESS</w:t>
      </w:r>
      <w:bookmarkEnd w:id="6810"/>
    </w:p>
    <w:p w14:paraId="34DEB6FB" w14:textId="77777777" w:rsidR="002E7F75" w:rsidRDefault="002E7F75" w:rsidP="002E7F75">
      <w:pPr>
        <w:jc w:val="center"/>
        <w:rPr>
          <w:lang w:val="es-ES" w:eastAsia="es-PE"/>
        </w:rPr>
      </w:pPr>
      <w:r>
        <w:rPr>
          <w:noProof/>
          <w:lang w:val="en-US"/>
        </w:rPr>
        <w:drawing>
          <wp:inline distT="0" distB="0" distL="0" distR="0" wp14:anchorId="60BAAF35" wp14:editId="74E076D1">
            <wp:extent cx="1151410" cy="724035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ores.png"/>
                    <pic:cNvPicPr/>
                  </pic:nvPicPr>
                  <pic:blipFill>
                    <a:blip r:embed="rId25">
                      <a:extLst>
                        <a:ext uri="{28A0092B-C50C-407E-A947-70E740481C1C}">
                          <a14:useLocalDpi xmlns:a14="http://schemas.microsoft.com/office/drawing/2010/main" val="0"/>
                        </a:ext>
                      </a:extLst>
                    </a:blip>
                    <a:stretch>
                      <a:fillRect/>
                    </a:stretch>
                  </pic:blipFill>
                  <pic:spPr>
                    <a:xfrm>
                      <a:off x="0" y="0"/>
                      <a:ext cx="1155961" cy="7268972"/>
                    </a:xfrm>
                    <a:prstGeom prst="rect">
                      <a:avLst/>
                    </a:prstGeom>
                  </pic:spPr>
                </pic:pic>
              </a:graphicData>
            </a:graphic>
          </wp:inline>
        </w:drawing>
      </w:r>
    </w:p>
    <w:p w14:paraId="5F1E7AF2" w14:textId="77777777" w:rsidR="002E7F75" w:rsidRDefault="002E7F75" w:rsidP="002E7F75">
      <w:pPr>
        <w:rPr>
          <w:lang w:val="es-ES" w:eastAsia="es-PE"/>
        </w:rPr>
      </w:pPr>
    </w:p>
    <w:p w14:paraId="2F5F85DC" w14:textId="77777777" w:rsidR="002E7F75" w:rsidRDefault="002E7F75" w:rsidP="002E7F75">
      <w:pPr>
        <w:rPr>
          <w:lang w:val="es-ES" w:eastAsia="es-PE"/>
        </w:rPr>
      </w:pPr>
    </w:p>
    <w:p w14:paraId="7E9F0AA1" w14:textId="77777777" w:rsidR="002E7F75" w:rsidRDefault="002E7F75" w:rsidP="002E7F75">
      <w:pPr>
        <w:rPr>
          <w:lang w:val="es-ES" w:eastAsia="es-PE"/>
        </w:rPr>
      </w:pPr>
    </w:p>
    <w:p w14:paraId="3667CE28" w14:textId="77777777" w:rsidR="002E7F75" w:rsidRDefault="002E7F75" w:rsidP="002E7F75">
      <w:pPr>
        <w:rPr>
          <w:lang w:val="es-ES" w:eastAsia="es-PE"/>
        </w:rPr>
      </w:pPr>
    </w:p>
    <w:p w14:paraId="475C9E30" w14:textId="77777777" w:rsidR="002E7F75" w:rsidRDefault="002E7F75" w:rsidP="002E7F75">
      <w:pPr>
        <w:rPr>
          <w:lang w:val="es-ES" w:eastAsia="es-PE"/>
        </w:rPr>
      </w:pPr>
      <w:r>
        <w:rPr>
          <w:noProof/>
          <w:lang w:val="en-US"/>
        </w:rPr>
        <w:lastRenderedPageBreak/>
        <w:drawing>
          <wp:inline distT="0" distB="0" distL="0" distR="0" wp14:anchorId="623B25B6" wp14:editId="1222A5A4">
            <wp:extent cx="5036185" cy="225298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ores-pendient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472D601E" w14:textId="77777777" w:rsidR="002E7F75" w:rsidRDefault="002E7F75" w:rsidP="002E7F75">
      <w:pPr>
        <w:jc w:val="center"/>
        <w:rPr>
          <w:lang w:val="es-ES" w:eastAsia="es-PE"/>
        </w:rPr>
      </w:pPr>
      <w:r>
        <w:rPr>
          <w:lang w:val="es-ES" w:eastAsia="es-PE"/>
        </w:rPr>
        <w:t>Gestión de Solicitudes para Gestores</w:t>
      </w:r>
    </w:p>
    <w:p w14:paraId="32CD4015" w14:textId="77777777" w:rsidR="002E7F75" w:rsidRDefault="002E7F75" w:rsidP="002E7F75">
      <w:pPr>
        <w:jc w:val="center"/>
        <w:rPr>
          <w:lang w:val="es-ES" w:eastAsia="es-PE"/>
        </w:rPr>
      </w:pPr>
    </w:p>
    <w:p w14:paraId="07202FA9" w14:textId="77777777" w:rsidR="002E7F75" w:rsidRDefault="002E7F75" w:rsidP="002E7F75">
      <w:pPr>
        <w:rPr>
          <w:lang w:val="es-ES" w:eastAsia="es-PE"/>
        </w:rPr>
      </w:pPr>
      <w:r>
        <w:rPr>
          <w:noProof/>
          <w:lang w:val="en-US"/>
        </w:rPr>
        <w:drawing>
          <wp:inline distT="0" distB="0" distL="0" distR="0" wp14:anchorId="563934FB" wp14:editId="6BB2680F">
            <wp:extent cx="5036185" cy="225298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ores-historic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8D12B8D" w14:textId="77777777" w:rsidR="002E7F75" w:rsidRDefault="002E7F75" w:rsidP="002E7F75">
      <w:pPr>
        <w:jc w:val="center"/>
        <w:rPr>
          <w:lang w:val="es-ES" w:eastAsia="es-PE"/>
        </w:rPr>
      </w:pPr>
      <w:r>
        <w:rPr>
          <w:lang w:val="es-ES" w:eastAsia="es-PE"/>
        </w:rPr>
        <w:t>Histórico de Solicitudes para Gestores</w:t>
      </w:r>
    </w:p>
    <w:p w14:paraId="0B80B32B" w14:textId="77777777" w:rsidR="002E7F75" w:rsidRDefault="002E7F75" w:rsidP="002E7F75">
      <w:pPr>
        <w:rPr>
          <w:lang w:val="es-ES" w:eastAsia="es-PE"/>
        </w:rPr>
      </w:pPr>
    </w:p>
    <w:p w14:paraId="63661E4F" w14:textId="77777777" w:rsidR="002E7F75" w:rsidRDefault="002E7F75" w:rsidP="002E7F75">
      <w:pPr>
        <w:rPr>
          <w:lang w:val="es-ES" w:eastAsia="es-PE"/>
        </w:rPr>
      </w:pPr>
      <w:r>
        <w:rPr>
          <w:noProof/>
          <w:lang w:val="en-US"/>
        </w:rPr>
        <w:drawing>
          <wp:inline distT="0" distB="0" distL="0" distR="0" wp14:anchorId="364EF05A" wp14:editId="0D676B90">
            <wp:extent cx="5036185" cy="2585720"/>
            <wp:effectExtent l="0" t="0" r="571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ores-estadistic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5FA5A48C" w14:textId="77777777" w:rsidR="002E7F75" w:rsidRDefault="002E7F75" w:rsidP="002E7F75">
      <w:pPr>
        <w:jc w:val="center"/>
        <w:rPr>
          <w:lang w:val="es-ES" w:eastAsia="es-PE"/>
        </w:rPr>
      </w:pPr>
      <w:r>
        <w:rPr>
          <w:lang w:val="es-ES" w:eastAsia="es-PE"/>
        </w:rPr>
        <w:t>Estadísticas para Gestores</w:t>
      </w:r>
    </w:p>
    <w:p w14:paraId="70A6859E" w14:textId="77777777" w:rsidR="002E7F75" w:rsidRDefault="002E7F75" w:rsidP="002E7F75">
      <w:pPr>
        <w:pStyle w:val="Ttulo3"/>
        <w:rPr>
          <w:lang w:eastAsia="es-PE"/>
        </w:rPr>
      </w:pPr>
      <w:bookmarkStart w:id="6811" w:name="_Toc520655758"/>
      <w:r>
        <w:rPr>
          <w:lang w:eastAsia="es-PE"/>
        </w:rPr>
        <w:lastRenderedPageBreak/>
        <w:t>Ciudadanos</w:t>
      </w:r>
      <w:bookmarkEnd w:id="6811"/>
    </w:p>
    <w:p w14:paraId="3F60FAC8" w14:textId="77777777" w:rsidR="002E7F75" w:rsidRPr="00ED136D" w:rsidRDefault="002E7F75" w:rsidP="002E7F75">
      <w:pPr>
        <w:jc w:val="center"/>
        <w:rPr>
          <w:lang w:val="es-ES" w:eastAsia="es-PE"/>
        </w:rPr>
      </w:pPr>
      <w:r>
        <w:rPr>
          <w:noProof/>
          <w:lang w:val="en-US"/>
        </w:rPr>
        <w:drawing>
          <wp:inline distT="0" distB="0" distL="0" distR="0" wp14:anchorId="539635FF" wp14:editId="44A26ACD">
            <wp:extent cx="1643458" cy="7461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udadanos.png"/>
                    <pic:cNvPicPr/>
                  </pic:nvPicPr>
                  <pic:blipFill>
                    <a:blip r:embed="rId29">
                      <a:extLst>
                        <a:ext uri="{28A0092B-C50C-407E-A947-70E740481C1C}">
                          <a14:useLocalDpi xmlns:a14="http://schemas.microsoft.com/office/drawing/2010/main" val="0"/>
                        </a:ext>
                      </a:extLst>
                    </a:blip>
                    <a:stretch>
                      <a:fillRect/>
                    </a:stretch>
                  </pic:blipFill>
                  <pic:spPr>
                    <a:xfrm>
                      <a:off x="0" y="0"/>
                      <a:ext cx="1645434" cy="7470048"/>
                    </a:xfrm>
                    <a:prstGeom prst="rect">
                      <a:avLst/>
                    </a:prstGeom>
                  </pic:spPr>
                </pic:pic>
              </a:graphicData>
            </a:graphic>
          </wp:inline>
        </w:drawing>
      </w:r>
    </w:p>
    <w:p w14:paraId="06819237" w14:textId="77777777" w:rsidR="002E7F75" w:rsidRDefault="002E7F75" w:rsidP="002E7F75"/>
    <w:p w14:paraId="33D30D5D" w14:textId="77777777" w:rsidR="002E7F75" w:rsidRDefault="002E7F75" w:rsidP="002E7F75"/>
    <w:p w14:paraId="42B48A44" w14:textId="77777777" w:rsidR="002E7F75" w:rsidRDefault="002E7F75" w:rsidP="002E7F75"/>
    <w:p w14:paraId="2329389C" w14:textId="77777777" w:rsidR="002E7F75" w:rsidRDefault="002E7F75" w:rsidP="002E7F75">
      <w:r>
        <w:rPr>
          <w:noProof/>
          <w:lang w:val="en-US"/>
        </w:rPr>
        <w:lastRenderedPageBreak/>
        <w:drawing>
          <wp:inline distT="0" distB="0" distL="0" distR="0" wp14:anchorId="25E81B48" wp14:editId="546B66B5">
            <wp:extent cx="5036185" cy="22529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udadanos-ingre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F6D6D58" w14:textId="77777777" w:rsidR="002E7F75" w:rsidRDefault="002E7F75" w:rsidP="002E7F75">
      <w:r>
        <w:t>Ingreso para Ciudadanos</w:t>
      </w:r>
    </w:p>
    <w:p w14:paraId="2408BD69" w14:textId="77777777" w:rsidR="002E7F75" w:rsidRDefault="002E7F75" w:rsidP="002E7F75"/>
    <w:p w14:paraId="7E57231B" w14:textId="77777777" w:rsidR="002E7F75" w:rsidRDefault="002E7F75" w:rsidP="002E7F75">
      <w:r>
        <w:rPr>
          <w:noProof/>
          <w:lang w:val="en-US"/>
        </w:rPr>
        <w:drawing>
          <wp:inline distT="0" distB="0" distL="0" distR="0" wp14:anchorId="37500785" wp14:editId="143D4406">
            <wp:extent cx="5036185" cy="22529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udadanos-nuevasolicitu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EACB53" w14:textId="77777777" w:rsidR="002E7F75" w:rsidRDefault="002E7F75" w:rsidP="002E7F75">
      <w:r>
        <w:t>Nueva Solicitud Paso 1 para Ciudadanos</w:t>
      </w:r>
    </w:p>
    <w:p w14:paraId="1D872D8F" w14:textId="77777777" w:rsidR="002E7F75" w:rsidRDefault="002E7F75" w:rsidP="002E7F75"/>
    <w:p w14:paraId="65EB8AE8" w14:textId="77777777" w:rsidR="002E7F75" w:rsidRDefault="002E7F75" w:rsidP="002E7F75">
      <w:r>
        <w:rPr>
          <w:noProof/>
          <w:lang w:val="en-US"/>
        </w:rPr>
        <w:drawing>
          <wp:inline distT="0" distB="0" distL="0" distR="0" wp14:anchorId="0D675155" wp14:editId="4FA7D15E">
            <wp:extent cx="5036185" cy="225298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udadanos-nuevasolicitud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183CDCD2" w14:textId="77777777" w:rsidR="002E7F75" w:rsidRDefault="002E7F75" w:rsidP="002E7F75">
      <w:r>
        <w:t>Nueva Solicitud Paso 2 para Ciudadanos</w:t>
      </w:r>
    </w:p>
    <w:p w14:paraId="71F02566" w14:textId="77777777" w:rsidR="002E7F75" w:rsidRDefault="002E7F75" w:rsidP="002E7F75"/>
    <w:p w14:paraId="24D7B457" w14:textId="77777777" w:rsidR="002E7F75" w:rsidRDefault="002E7F75" w:rsidP="002E7F75">
      <w:r>
        <w:rPr>
          <w:noProof/>
          <w:lang w:val="en-US"/>
        </w:rPr>
        <w:lastRenderedPageBreak/>
        <w:drawing>
          <wp:inline distT="0" distB="0" distL="0" distR="0" wp14:anchorId="7417D26B" wp14:editId="50F059D1">
            <wp:extent cx="5036185" cy="25857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udadanos-nuevasolicitud_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022E31DF" w14:textId="77777777" w:rsidR="002E7F75" w:rsidRDefault="002E7F75" w:rsidP="002E7F75">
      <w:r>
        <w:t>Nueva Solicitud Paso 3 para Ciudadanos</w:t>
      </w:r>
    </w:p>
    <w:p w14:paraId="413BD755" w14:textId="77777777" w:rsidR="002E7F75" w:rsidRDefault="002E7F75" w:rsidP="002E7F75"/>
    <w:p w14:paraId="2FC0AEE0" w14:textId="77777777" w:rsidR="002E7F75" w:rsidRDefault="002E7F75" w:rsidP="002E7F75">
      <w:r>
        <w:rPr>
          <w:noProof/>
          <w:lang w:val="en-US"/>
        </w:rPr>
        <w:drawing>
          <wp:inline distT="0" distB="0" distL="0" distR="0" wp14:anchorId="2FB28603" wp14:editId="6ECBE7D2">
            <wp:extent cx="5036185" cy="2406650"/>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udadanos-nuevasolicitud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E018D70" w14:textId="77777777" w:rsidR="002E7F75" w:rsidRDefault="002E7F75" w:rsidP="002E7F75">
      <w:r>
        <w:t>Nueva Solicitud Paso 4 para Ciudadanos</w:t>
      </w:r>
    </w:p>
    <w:p w14:paraId="6C9BAECB" w14:textId="77777777" w:rsidR="002E7F75" w:rsidRDefault="002E7F75" w:rsidP="002E7F75"/>
    <w:p w14:paraId="2B8D88ED" w14:textId="77777777" w:rsidR="002E7F75" w:rsidRDefault="002E7F75" w:rsidP="002E7F75">
      <w:r>
        <w:rPr>
          <w:noProof/>
          <w:lang w:val="en-US"/>
        </w:rPr>
        <w:drawing>
          <wp:inline distT="0" distB="0" distL="0" distR="0" wp14:anchorId="1F894F1D" wp14:editId="71ACCDB2">
            <wp:extent cx="5036185" cy="2406650"/>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udadanos-nuevasolicitud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6FCAA437" w14:textId="77777777" w:rsidR="002E7F75" w:rsidRDefault="002E7F75" w:rsidP="002E7F75">
      <w:r>
        <w:t>Nueva Solicitud Paso 5 para Ciudadanos</w:t>
      </w:r>
    </w:p>
    <w:p w14:paraId="4C0AD40E" w14:textId="77777777" w:rsidR="002E7F75" w:rsidRDefault="002E7F75" w:rsidP="002E7F75"/>
    <w:p w14:paraId="56760383" w14:textId="77777777" w:rsidR="002E7F75" w:rsidRDefault="002E7F75" w:rsidP="002E7F75">
      <w:r>
        <w:rPr>
          <w:noProof/>
          <w:lang w:val="en-US"/>
        </w:rPr>
        <w:lastRenderedPageBreak/>
        <w:drawing>
          <wp:inline distT="0" distB="0" distL="0" distR="0" wp14:anchorId="0D5C0E6B" wp14:editId="1FA1CFF4">
            <wp:extent cx="5036185" cy="24066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udadanos-pas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8719E0C" w14:textId="77777777" w:rsidR="002E7F75" w:rsidRDefault="002E7F75" w:rsidP="002E7F75">
      <w:r>
        <w:t>Pasos realizados para solucionar solicitud, vista para Ciudadanos</w:t>
      </w:r>
    </w:p>
    <w:p w14:paraId="7194B59F" w14:textId="7FCAD235" w:rsidR="00ED136D" w:rsidRPr="00ED136D" w:rsidRDefault="00ED136D" w:rsidP="002E7F75">
      <w:pPr>
        <w:pStyle w:val="Ttulo2"/>
        <w:numPr>
          <w:ilvl w:val="0"/>
          <w:numId w:val="0"/>
        </w:numPr>
        <w:ind w:left="714"/>
        <w:rPr>
          <w:lang w:eastAsia="es-PE"/>
        </w:rPr>
      </w:pPr>
    </w:p>
    <w:sectPr w:rsidR="00ED136D" w:rsidRPr="00ED136D" w:rsidSect="005C14ED">
      <w:pgSz w:w="11900" w:h="16840"/>
      <w:pgMar w:top="1701"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uis Fernando Llanos Zavalaga" w:date="2018-07-10T12:24:00Z" w:initials="LFLZ">
    <w:p w14:paraId="138B64C5" w14:textId="77777777" w:rsidR="001828F5" w:rsidRDefault="001828F5">
      <w:pPr>
        <w:pStyle w:val="Textocomentario"/>
      </w:pPr>
      <w:r>
        <w:rPr>
          <w:rStyle w:val="Refdecomentario"/>
        </w:rPr>
        <w:annotationRef/>
      </w:r>
      <w:r>
        <w:t>Dado que no se ha desarrollado un sistema sino un aplicativo como elemento de un sistema, el título debería ser:</w:t>
      </w:r>
    </w:p>
    <w:p w14:paraId="50B57FC9" w14:textId="50ECA6CA" w:rsidR="001828F5" w:rsidRDefault="001828F5">
      <w:pPr>
        <w:pStyle w:val="Textocomentario"/>
      </w:pPr>
      <w:r w:rsidRPr="00BA156B">
        <w:rPr>
          <w:rFonts w:cs="Times New Roman"/>
          <w:bCs/>
          <w:color w:val="000000"/>
          <w:sz w:val="44"/>
          <w:szCs w:val="44"/>
          <w:lang w:val="es-PE"/>
        </w:rPr>
        <w:t xml:space="preserve">DISEÑO CENTRADO EN EL USUARIO EN UN </w:t>
      </w:r>
      <w:r>
        <w:rPr>
          <w:rFonts w:cs="Times New Roman"/>
          <w:bCs/>
          <w:color w:val="000000"/>
          <w:sz w:val="44"/>
          <w:szCs w:val="44"/>
          <w:lang w:val="es-PE"/>
        </w:rPr>
        <w:t xml:space="preserve">APLICATIVO PARA UN </w:t>
      </w:r>
      <w:r w:rsidRPr="00BA156B">
        <w:rPr>
          <w:rFonts w:cs="Times New Roman"/>
          <w:bCs/>
          <w:color w:val="000000"/>
          <w:sz w:val="44"/>
          <w:szCs w:val="44"/>
          <w:lang w:val="es-PE"/>
        </w:rPr>
        <w:t xml:space="preserve">SISTEMA DE GESTIÓN DE RECLAMOS </w:t>
      </w:r>
      <w:r>
        <w:rPr>
          <w:rFonts w:cs="Times New Roman"/>
          <w:bCs/>
          <w:color w:val="000000"/>
          <w:sz w:val="44"/>
          <w:szCs w:val="44"/>
          <w:lang w:val="es-PE"/>
        </w:rPr>
        <w:t>EN</w:t>
      </w:r>
      <w:r w:rsidRPr="00BA156B">
        <w:rPr>
          <w:rFonts w:cs="Times New Roman"/>
          <w:bCs/>
          <w:color w:val="000000"/>
          <w:sz w:val="44"/>
          <w:szCs w:val="44"/>
          <w:lang w:val="es-PE"/>
        </w:rPr>
        <w:t xml:space="preserve"> EL SISTEMA DE SALUD DEL PERÚ</w:t>
      </w:r>
      <w:r>
        <w:rPr>
          <w:rStyle w:val="Refdecomentario"/>
        </w:rPr>
        <w:annotationRef/>
      </w:r>
    </w:p>
  </w:comment>
  <w:comment w:id="1864" w:author="Luis Fernando Llanos Zavalaga" w:date="2018-07-10T12:29:00Z" w:initials="LFLZ">
    <w:p w14:paraId="662B1F42" w14:textId="77777777" w:rsidR="001828F5" w:rsidRDefault="001828F5">
      <w:pPr>
        <w:pStyle w:val="Textocomentario"/>
      </w:pPr>
      <w:r>
        <w:rPr>
          <w:rStyle w:val="Refdecomentario"/>
        </w:rPr>
        <w:annotationRef/>
      </w:r>
      <w:r>
        <w:t>PROPUESTA A MODIFICAR:</w:t>
      </w:r>
    </w:p>
    <w:p w14:paraId="3D0A5AC8" w14:textId="4DAA15E4" w:rsidR="001828F5" w:rsidRDefault="001828F5">
      <w:pPr>
        <w:pStyle w:val="Textocomentario"/>
      </w:pPr>
      <w:r>
        <w:t>…</w:t>
      </w:r>
      <w:r w:rsidRPr="00BA156B">
        <w:t xml:space="preserve">la calidad de atención </w:t>
      </w:r>
      <w:r>
        <w:t xml:space="preserve">puede ser monitoreada a través de </w:t>
      </w:r>
      <w:r w:rsidRPr="00BA156B">
        <w:t>los reclamos que llegan al establecimiento.</w:t>
      </w:r>
    </w:p>
  </w:comment>
  <w:comment w:id="1907" w:author="Luis Fernando Llanos Zavalaga" w:date="2018-07-10T12:35:00Z" w:initials="LFLZ">
    <w:p w14:paraId="7B2B897A" w14:textId="17290AED" w:rsidR="001828F5" w:rsidRDefault="001828F5">
      <w:pPr>
        <w:pStyle w:val="Textocomentario"/>
      </w:pPr>
      <w:r>
        <w:rPr>
          <w:rStyle w:val="Refdecomentario"/>
        </w:rPr>
        <w:annotationRef/>
      </w:r>
      <w:r>
        <w:t>Hay una cantidad máxima de palabras clave.</w:t>
      </w:r>
    </w:p>
  </w:comment>
  <w:comment w:id="1930" w:author="Luis Fernando Llanos Zavalaga" w:date="2018-07-10T12:39:00Z" w:initials="LFLZ">
    <w:p w14:paraId="64801441" w14:textId="6CA6CDCC" w:rsidR="001828F5" w:rsidRDefault="001828F5">
      <w:pPr>
        <w:pStyle w:val="Textocomentario"/>
      </w:pPr>
      <w:r>
        <w:rPr>
          <w:rStyle w:val="Refdecomentario"/>
        </w:rPr>
        <w:annotationRef/>
      </w:r>
      <w:r>
        <w:t>¿Qué llama formas sistematizadas?</w:t>
      </w:r>
    </w:p>
  </w:comment>
  <w:comment w:id="1976" w:author="Luis Fernando Llanos Zavalaga" w:date="2018-07-10T12:40:00Z" w:initials="LFLZ">
    <w:p w14:paraId="56320D69" w14:textId="1BD59021" w:rsidR="001828F5" w:rsidRDefault="001828F5">
      <w:pPr>
        <w:pStyle w:val="Textocomentario"/>
      </w:pPr>
      <w:r>
        <w:rPr>
          <w:rStyle w:val="Refdecomentario"/>
        </w:rPr>
        <w:annotationRef/>
      </w:r>
      <w:r>
        <w:t xml:space="preserve">No entiendo que quiere decir con dicha oración. </w:t>
      </w:r>
    </w:p>
  </w:comment>
  <w:comment w:id="1983" w:author="Regina Casanova" w:date="2018-07-22T12:57:00Z" w:initials="RC">
    <w:p w14:paraId="0E46E386" w14:textId="45F788CC" w:rsidR="001828F5" w:rsidRDefault="001828F5">
      <w:pPr>
        <w:pStyle w:val="Textocomentario"/>
      </w:pPr>
      <w:r>
        <w:rPr>
          <w:rStyle w:val="Refdecomentario"/>
        </w:rPr>
        <w:annotationRef/>
      </w:r>
      <w:r>
        <w:t>aplicativo</w:t>
      </w:r>
    </w:p>
  </w:comment>
  <w:comment w:id="1986" w:author="Regina Casanova" w:date="2018-07-22T12:58:00Z" w:initials="RC">
    <w:p w14:paraId="136C6E96" w14:textId="5425BCDC" w:rsidR="001828F5" w:rsidRDefault="001828F5">
      <w:pPr>
        <w:pStyle w:val="Textocomentario"/>
      </w:pPr>
      <w:r>
        <w:rPr>
          <w:rStyle w:val="Refdecomentario"/>
        </w:rPr>
        <w:annotationRef/>
      </w:r>
      <w:r>
        <w:t>aplicativo</w:t>
      </w:r>
    </w:p>
  </w:comment>
  <w:comment w:id="1992" w:author="Luis Fernando Llanos Zavalaga" w:date="2018-07-10T12:47:00Z" w:initials="LFLZ">
    <w:p w14:paraId="170E7FC2" w14:textId="38189103" w:rsidR="001828F5" w:rsidRDefault="001828F5">
      <w:pPr>
        <w:pStyle w:val="Textocomentario"/>
      </w:pPr>
      <w:r>
        <w:rPr>
          <w:rStyle w:val="Refdecomentario"/>
        </w:rPr>
        <w:annotationRef/>
      </w:r>
      <w:r>
        <w:t>Ello presupone el fortalecimiento de un sistema de gestión de reclamos</w:t>
      </w:r>
    </w:p>
  </w:comment>
  <w:comment w:id="2004" w:author="Regina Casanova" w:date="2018-07-22T12:56:00Z" w:initials="RC">
    <w:p w14:paraId="0F287FE5" w14:textId="324B976B" w:rsidR="001828F5" w:rsidRDefault="001828F5">
      <w:pPr>
        <w:pStyle w:val="Textocomentario"/>
      </w:pPr>
      <w:r>
        <w:rPr>
          <w:rStyle w:val="Refdecomentario"/>
        </w:rPr>
        <w:annotationRef/>
      </w:r>
      <w:r>
        <w:t>aplicativo</w:t>
      </w:r>
    </w:p>
  </w:comment>
  <w:comment w:id="2011" w:author="Luis Fernando Llanos Zavalaga" w:date="2018-07-10T12:49:00Z" w:initials="LFLZ">
    <w:p w14:paraId="217FEFD1" w14:textId="45DA0DC9" w:rsidR="001828F5" w:rsidRDefault="001828F5">
      <w:pPr>
        <w:pStyle w:val="Textocomentario"/>
      </w:pPr>
      <w:r>
        <w:rPr>
          <w:rStyle w:val="Refdecomentario"/>
        </w:rPr>
        <w:annotationRef/>
      </w:r>
      <w:r>
        <w:t>Esta afirmación presupone que en alguna parte del marco teórico desarrollará los componentes de un sistema de gestión de reclamos.</w:t>
      </w:r>
    </w:p>
  </w:comment>
  <w:comment w:id="2017" w:author="Luis Fernando Llanos Zavalaga" w:date="2018-07-10T12:57:00Z" w:initials="LFLZ">
    <w:p w14:paraId="6F3D69B2" w14:textId="5F1BD7E6" w:rsidR="001828F5" w:rsidRDefault="001828F5">
      <w:pPr>
        <w:pStyle w:val="Textocomentario"/>
      </w:pPr>
      <w:r>
        <w:rPr>
          <w:rStyle w:val="Refdecomentario"/>
        </w:rPr>
        <w:annotationRef/>
      </w:r>
      <w:r>
        <w:t>A los reclamos o a la gestión de información?</w:t>
      </w:r>
    </w:p>
  </w:comment>
  <w:comment w:id="2026" w:author="Luis Fernando Llanos Zavalaga" w:date="2018-07-10T13:25:00Z" w:initials="LFLZ">
    <w:p w14:paraId="5944AE15" w14:textId="61D05FD9" w:rsidR="001828F5" w:rsidRDefault="001828F5">
      <w:pPr>
        <w:pStyle w:val="Textocomentario"/>
      </w:pPr>
      <w:r>
        <w:rPr>
          <w:rStyle w:val="Refdecomentario"/>
        </w:rPr>
        <w:annotationRef/>
      </w:r>
      <w:r>
        <w:t>Son formas de monitoreo de la atención sanitaria?</w:t>
      </w:r>
    </w:p>
  </w:comment>
  <w:comment w:id="2053" w:author="Luis Fernando Llanos Zavalaga" w:date="2018-07-10T13:26:00Z" w:initials="LFLZ">
    <w:p w14:paraId="56323B43" w14:textId="4E6255D7" w:rsidR="001828F5" w:rsidRDefault="001828F5">
      <w:pPr>
        <w:pStyle w:val="Textocomentario"/>
      </w:pPr>
      <w:r>
        <w:rPr>
          <w:rStyle w:val="Refdecomentario"/>
        </w:rPr>
        <w:annotationRef/>
      </w:r>
      <w:r>
        <w:t>Reitero si esta es una subsección o un encabezado de algún tema.</w:t>
      </w:r>
    </w:p>
  </w:comment>
  <w:comment w:id="2067" w:author="Luis Fernando Llanos Zavalaga" w:date="2018-07-10T13:27:00Z" w:initials="LFLZ">
    <w:p w14:paraId="72C2DBBC" w14:textId="652E4EA7" w:rsidR="001828F5" w:rsidRDefault="001828F5">
      <w:pPr>
        <w:pStyle w:val="Textocomentario"/>
      </w:pPr>
      <w:r>
        <w:rPr>
          <w:rStyle w:val="Refdecomentario"/>
        </w:rPr>
        <w:annotationRef/>
      </w:r>
      <w:r>
        <w:t xml:space="preserve">¿Un elemento es un aplicativo informático comercial del Sistema de Gestión de Reclamos? </w:t>
      </w:r>
    </w:p>
    <w:p w14:paraId="2D83E5C2" w14:textId="03B02BFE" w:rsidR="001828F5" w:rsidRDefault="001828F5">
      <w:pPr>
        <w:pStyle w:val="Textocomentario"/>
      </w:pPr>
      <w:r>
        <w:t>Creo que ello, no es parte de un marco teórico</w:t>
      </w:r>
    </w:p>
  </w:comment>
  <w:comment w:id="2113" w:author="Luis Fernando Llanos Zavalaga" w:date="2018-07-10T13:30:00Z" w:initials="LFLZ">
    <w:p w14:paraId="7477FF2C" w14:textId="155E3300" w:rsidR="001828F5" w:rsidRDefault="001828F5">
      <w:pPr>
        <w:pStyle w:val="Textocomentario"/>
      </w:pPr>
      <w:r>
        <w:rPr>
          <w:rStyle w:val="Refdecomentario"/>
        </w:rPr>
        <w:annotationRef/>
      </w:r>
      <w:r>
        <w:t>Un gráfico sería más ilustrativo</w:t>
      </w:r>
    </w:p>
  </w:comment>
  <w:comment w:id="2254" w:author="Luis Fernando Llanos Zavalaga" w:date="2018-07-10T13:45:00Z" w:initials="LFLZ">
    <w:p w14:paraId="1FA89A4E" w14:textId="77777777" w:rsidR="001828F5" w:rsidRDefault="001828F5" w:rsidP="00EC3B35">
      <w:pPr>
        <w:pStyle w:val="Textocomentario"/>
      </w:pPr>
      <w:r>
        <w:rPr>
          <w:rStyle w:val="Refdecomentario"/>
        </w:rPr>
        <w:annotationRef/>
      </w:r>
      <w:r>
        <w:t xml:space="preserve">Este tema es el caso de </w:t>
      </w:r>
      <w:proofErr w:type="spellStart"/>
      <w:r>
        <w:t>Susalud</w:t>
      </w:r>
      <w:proofErr w:type="spellEnd"/>
      <w:r>
        <w:t>?</w:t>
      </w:r>
    </w:p>
  </w:comment>
  <w:comment w:id="2256" w:author="Regina Casanova" w:date="2018-07-20T20:41:00Z" w:initials="RC">
    <w:p w14:paraId="223459A3" w14:textId="77777777" w:rsidR="001828F5" w:rsidRDefault="001828F5" w:rsidP="00EC3B35">
      <w:pPr>
        <w:pStyle w:val="Textocomentario"/>
      </w:pPr>
      <w:r>
        <w:rPr>
          <w:rStyle w:val="Refdecomentario"/>
        </w:rPr>
        <w:annotationRef/>
      </w:r>
      <w:r>
        <w:t xml:space="preserve">Moverlo a parte a Diseño Centrado en el </w:t>
      </w:r>
      <w:proofErr w:type="spellStart"/>
      <w:r>
        <w:t>Usaurio</w:t>
      </w:r>
      <w:proofErr w:type="spellEnd"/>
    </w:p>
    <w:p w14:paraId="4D5F77A3" w14:textId="77777777" w:rsidR="001828F5" w:rsidRDefault="001828F5" w:rsidP="00EC3B35">
      <w:pPr>
        <w:pStyle w:val="Textocomentario"/>
      </w:pPr>
    </w:p>
  </w:comment>
  <w:comment w:id="2325" w:author="Microsoft Office User" w:date="2018-07-04T13:44:00Z" w:initials="Office">
    <w:p w14:paraId="7C7CE78C" w14:textId="5F29B3BF" w:rsidR="001828F5" w:rsidRDefault="001828F5">
      <w:pPr>
        <w:pStyle w:val="Textocomentario"/>
      </w:pPr>
      <w:r>
        <w:rPr>
          <w:rStyle w:val="Refdecomentario"/>
        </w:rPr>
        <w:annotationRef/>
      </w:r>
      <w:r>
        <w:t>Bases de datos (no motor de búsqueda)</w:t>
      </w:r>
    </w:p>
  </w:comment>
  <w:comment w:id="2329" w:author="Luis Fernando Llanos Zavalaga" w:date="2018-07-10T13:45:00Z" w:initials="LFLZ">
    <w:p w14:paraId="52EA9D2E" w14:textId="175C5EE4" w:rsidR="001828F5" w:rsidRDefault="001828F5">
      <w:pPr>
        <w:pStyle w:val="Textocomentario"/>
      </w:pPr>
      <w:r>
        <w:rPr>
          <w:rStyle w:val="Refdecomentario"/>
        </w:rPr>
        <w:annotationRef/>
      </w:r>
      <w:r>
        <w:t xml:space="preserve">Este tema es el caso de </w:t>
      </w:r>
      <w:proofErr w:type="spellStart"/>
      <w:r>
        <w:t>Susalud</w:t>
      </w:r>
      <w:proofErr w:type="spellEnd"/>
      <w:r>
        <w:t>?</w:t>
      </w:r>
    </w:p>
  </w:comment>
  <w:comment w:id="2331" w:author="Regina Casanova" w:date="2018-07-20T20:41:00Z" w:initials="RC">
    <w:p w14:paraId="01D327E1" w14:textId="60B3050B" w:rsidR="001828F5" w:rsidRDefault="001828F5">
      <w:pPr>
        <w:pStyle w:val="Textocomentario"/>
      </w:pPr>
      <w:r>
        <w:rPr>
          <w:rStyle w:val="Refdecomentario"/>
        </w:rPr>
        <w:annotationRef/>
      </w:r>
      <w:r>
        <w:t xml:space="preserve">Moverlo a parte a Diseño Centrado en el </w:t>
      </w:r>
      <w:proofErr w:type="spellStart"/>
      <w:r>
        <w:t>Usaurio</w:t>
      </w:r>
      <w:proofErr w:type="spellEnd"/>
    </w:p>
    <w:p w14:paraId="2248DF80" w14:textId="77777777" w:rsidR="001828F5" w:rsidRDefault="001828F5">
      <w:pPr>
        <w:pStyle w:val="Textocomentario"/>
      </w:pPr>
    </w:p>
  </w:comment>
  <w:comment w:id="2346" w:author="Luis Fernando Llanos Zavalaga" w:date="2018-07-10T13:48:00Z" w:initials="LFLZ">
    <w:p w14:paraId="5798C53F" w14:textId="6AD7621A" w:rsidR="001828F5" w:rsidRDefault="001828F5">
      <w:pPr>
        <w:pStyle w:val="Textocomentario"/>
      </w:pPr>
      <w:r>
        <w:rPr>
          <w:rStyle w:val="Refdecomentario"/>
        </w:rPr>
        <w:annotationRef/>
      </w:r>
      <w:r>
        <w:t>Que implica, en el marco de su propuesta, un aplicativo informático centralizado?</w:t>
      </w:r>
    </w:p>
  </w:comment>
  <w:comment w:id="2411" w:author="Luis Fernando Llanos Zavalaga" w:date="2018-07-10T13:49:00Z" w:initials="LFLZ">
    <w:p w14:paraId="37C15979" w14:textId="74EB2A00" w:rsidR="001828F5" w:rsidRDefault="001828F5">
      <w:pPr>
        <w:pStyle w:val="Textocomentario"/>
      </w:pPr>
      <w:r>
        <w:rPr>
          <w:rStyle w:val="Refdecomentario"/>
        </w:rPr>
        <w:annotationRef/>
      </w:r>
      <w:r>
        <w:t>Si va a proponer un aplicativo informático centralizado… ¿eso quiere decir que el tema de un Sistema de Gestión de Reclamos no corresponde?</w:t>
      </w:r>
    </w:p>
    <w:p w14:paraId="7A7D5BED" w14:textId="77777777" w:rsidR="001828F5" w:rsidRDefault="001828F5">
      <w:pPr>
        <w:pStyle w:val="Textocomentario"/>
      </w:pPr>
    </w:p>
    <w:p w14:paraId="158415D2" w14:textId="6495A150" w:rsidR="001828F5" w:rsidRDefault="001828F5">
      <w:pPr>
        <w:pStyle w:val="Textocomentario"/>
      </w:pPr>
      <w:r>
        <w:t xml:space="preserve">Sólo para enfatizar que en el Marco de un Sistema de Gestión, se requiere contar con el apoyo político y técnico de las autoridades responsables. </w:t>
      </w:r>
    </w:p>
  </w:comment>
  <w:comment w:id="2483" w:author="Luis Fernando Llanos Zavalaga" w:date="2018-07-10T15:13:00Z" w:initials="LFLZ">
    <w:p w14:paraId="57CF6C40" w14:textId="77777777" w:rsidR="001828F5" w:rsidRDefault="001828F5" w:rsidP="00A35EF0">
      <w:pPr>
        <w:pStyle w:val="Textocomentario"/>
      </w:pPr>
      <w:r>
        <w:rPr>
          <w:rStyle w:val="Refdecomentario"/>
        </w:rPr>
        <w:annotationRef/>
      </w:r>
      <w:r>
        <w:t>Algún detalle de los gestores?</w:t>
      </w:r>
    </w:p>
  </w:comment>
  <w:comment w:id="2479" w:author="Luis Fernando Llanos Zavalaga" w:date="2018-07-10T16:12:00Z" w:initials="LFLZ">
    <w:p w14:paraId="4B78C06C" w14:textId="77777777" w:rsidR="001828F5" w:rsidRDefault="001828F5" w:rsidP="00A35EF0">
      <w:pPr>
        <w:pStyle w:val="Textocomentario"/>
      </w:pPr>
      <w:r>
        <w:rPr>
          <w:rStyle w:val="Refdecomentario"/>
        </w:rPr>
        <w:annotationRef/>
      </w:r>
      <w:r>
        <w:t>Se debería contar con un perfil de edad, grado de instrucción y cargos de los entrevistados.</w:t>
      </w:r>
    </w:p>
  </w:comment>
  <w:comment w:id="2493" w:author="Luis Fernando Llanos Zavalaga" w:date="2018-07-10T13:55:00Z" w:initials="LFLZ">
    <w:p w14:paraId="79B4BDEE" w14:textId="7F4ECF7B" w:rsidR="001828F5" w:rsidRDefault="001828F5">
      <w:pPr>
        <w:pStyle w:val="Textocomentario"/>
      </w:pPr>
      <w:r>
        <w:rPr>
          <w:rStyle w:val="Refdecomentario"/>
        </w:rPr>
        <w:annotationRef/>
      </w:r>
      <w:r>
        <w:t>Cuantos participantes por cada uno de los tres tipos.</w:t>
      </w:r>
    </w:p>
  </w:comment>
  <w:comment w:id="2495" w:author="Luis Fernando Llanos Zavalaga" w:date="2018-07-10T15:19:00Z" w:initials="LFLZ">
    <w:p w14:paraId="44E275A9" w14:textId="3B53DC7F" w:rsidR="001828F5" w:rsidRDefault="001828F5">
      <w:pPr>
        <w:pStyle w:val="Textocomentario"/>
      </w:pPr>
      <w:r>
        <w:rPr>
          <w:rStyle w:val="Refdecomentario"/>
        </w:rPr>
        <w:annotationRef/>
      </w:r>
      <w:r>
        <w:t>En investigación cualitativa no se suelen llamar variables, sino dimensiones</w:t>
      </w:r>
    </w:p>
  </w:comment>
  <w:comment w:id="2568" w:author="Luis Fernando Llanos Zavalaga" w:date="2018-07-10T13:58:00Z" w:initials="LFLZ">
    <w:p w14:paraId="7ABA6449" w14:textId="4658450D" w:rsidR="001828F5" w:rsidRDefault="001828F5">
      <w:pPr>
        <w:pStyle w:val="Textocomentario"/>
      </w:pPr>
      <w:r>
        <w:rPr>
          <w:rStyle w:val="Refdecomentario"/>
        </w:rPr>
        <w:annotationRef/>
      </w:r>
      <w:r>
        <w:t>Si son tres usuarios por cada tipo, como tiene 21 entrevistas. Disculpe mi falta de comprensión de lo escrito</w:t>
      </w:r>
    </w:p>
  </w:comment>
  <w:comment w:id="2585" w:author="Luis Fernando Llanos Zavalaga" w:date="2018-07-10T15:00:00Z" w:initials="LFLZ">
    <w:p w14:paraId="479D9622" w14:textId="3E708F3A" w:rsidR="001828F5" w:rsidRDefault="001828F5">
      <w:pPr>
        <w:pStyle w:val="Textocomentario"/>
      </w:pPr>
      <w:r>
        <w:rPr>
          <w:rStyle w:val="Refdecomentario"/>
        </w:rPr>
        <w:annotationRef/>
      </w:r>
      <w:r>
        <w:t>Esta modificación de reclamos fue consensuada con las autoridades del país.</w:t>
      </w:r>
    </w:p>
  </w:comment>
  <w:comment w:id="2597" w:author="Luis Fernando Llanos Zavalaga" w:date="2018-07-10T16:07:00Z" w:initials="LFLZ">
    <w:p w14:paraId="19E28F52" w14:textId="77777777" w:rsidR="001828F5" w:rsidRDefault="001828F5" w:rsidP="00B170C5">
      <w:pPr>
        <w:pStyle w:val="Textocomentario"/>
      </w:pPr>
      <w:r>
        <w:rPr>
          <w:rStyle w:val="Refdecomentario"/>
        </w:rPr>
        <w:annotationRef/>
      </w:r>
      <w:r>
        <w:t xml:space="preserve">La metodología no describe el proceso como se hizo la reclasificación </w:t>
      </w:r>
    </w:p>
  </w:comment>
  <w:comment w:id="2769" w:author="Luis Fernando Llanos Zavalaga" w:date="2018-07-10T15:03:00Z" w:initials="LFLZ">
    <w:p w14:paraId="78322853" w14:textId="6E4C77AD" w:rsidR="001828F5" w:rsidRDefault="001828F5">
      <w:pPr>
        <w:pStyle w:val="Textocomentario"/>
      </w:pPr>
      <w:r>
        <w:rPr>
          <w:rStyle w:val="Refdecomentario"/>
        </w:rPr>
        <w:annotationRef/>
      </w:r>
      <w:r>
        <w:t>También se realizaron 21 entrevistas</w:t>
      </w:r>
    </w:p>
  </w:comment>
  <w:comment w:id="2872" w:author="Regina Casanova" w:date="2018-07-20T20:33:00Z" w:initials="RC">
    <w:p w14:paraId="0D2ED818" w14:textId="1AFE12E3" w:rsidR="001828F5" w:rsidRDefault="001828F5">
      <w:pPr>
        <w:pStyle w:val="Textocomentario"/>
      </w:pPr>
      <w:r>
        <w:rPr>
          <w:rStyle w:val="Refdecomentario"/>
        </w:rPr>
        <w:annotationRef/>
      </w:r>
      <w:r>
        <w:t xml:space="preserve">Con el consentimiento de la persona se </w:t>
      </w:r>
      <w:proofErr w:type="spellStart"/>
      <w:r>
        <w:t>utilizo</w:t>
      </w:r>
      <w:proofErr w:type="spellEnd"/>
      <w:r>
        <w:t xml:space="preserve"> este aplicativo informático para grabar </w:t>
      </w:r>
      <w:proofErr w:type="spellStart"/>
      <w:r>
        <w:t>blabla</w:t>
      </w:r>
      <w:proofErr w:type="spellEnd"/>
    </w:p>
  </w:comment>
  <w:comment w:id="2873" w:author="Luis Fernando Llanos Zavalaga" w:date="2018-07-10T15:07:00Z" w:initials="LFLZ">
    <w:p w14:paraId="39817FBD" w14:textId="1FD3DDE7" w:rsidR="001828F5" w:rsidRDefault="001828F5">
      <w:pPr>
        <w:pStyle w:val="Textocomentario"/>
      </w:pPr>
      <w:r>
        <w:rPr>
          <w:rStyle w:val="Refdecomentario"/>
        </w:rPr>
        <w:annotationRef/>
      </w:r>
      <w:r>
        <w:t>Texto oculto?</w:t>
      </w:r>
    </w:p>
  </w:comment>
  <w:comment w:id="3214" w:author="Luis Fernando Llanos Zavalaga" w:date="2018-07-10T15:08:00Z" w:initials="LFLZ">
    <w:p w14:paraId="55146E9C" w14:textId="77777777" w:rsidR="001828F5" w:rsidRDefault="001828F5">
      <w:pPr>
        <w:pStyle w:val="Textocomentario"/>
      </w:pPr>
      <w:r>
        <w:rPr>
          <w:rStyle w:val="Refdecomentario"/>
        </w:rPr>
        <w:annotationRef/>
      </w:r>
      <w:r>
        <w:t>Si se utilizaron sujetos en la investigación.</w:t>
      </w:r>
    </w:p>
    <w:p w14:paraId="1DF4A32A" w14:textId="3D778566" w:rsidR="001828F5" w:rsidRDefault="001828F5">
      <w:pPr>
        <w:pStyle w:val="Textocomentario"/>
      </w:pPr>
      <w:r>
        <w:t>En consecuencia se requiere consentimiento informado y presentación y aprobación en el Comité Institucional de Ética de la UPCH</w:t>
      </w:r>
    </w:p>
  </w:comment>
  <w:comment w:id="3240" w:author="Luis Fernando Llanos Zavalaga" w:date="2018-07-10T15:13:00Z" w:initials="LFLZ">
    <w:p w14:paraId="1E3A0092" w14:textId="6B6B1C94" w:rsidR="001828F5" w:rsidRDefault="001828F5">
      <w:pPr>
        <w:pStyle w:val="Textocomentario"/>
      </w:pPr>
      <w:r>
        <w:rPr>
          <w:rStyle w:val="Refdecomentario"/>
        </w:rPr>
        <w:annotationRef/>
      </w:r>
      <w:r>
        <w:t>Algún detalle de los gestores?</w:t>
      </w:r>
    </w:p>
  </w:comment>
  <w:comment w:id="3239" w:author="Luis Fernando Llanos Zavalaga" w:date="2018-07-10T16:12:00Z" w:initials="LFLZ">
    <w:p w14:paraId="415D58AB" w14:textId="5958D031" w:rsidR="001828F5" w:rsidRDefault="001828F5">
      <w:pPr>
        <w:pStyle w:val="Textocomentario"/>
      </w:pPr>
      <w:r>
        <w:rPr>
          <w:rStyle w:val="Refdecomentario"/>
        </w:rPr>
        <w:annotationRef/>
      </w:r>
      <w:r>
        <w:t>Se debería contar con un perfil de edad, grado de instrucción y cargos de los entrevistados.</w:t>
      </w:r>
    </w:p>
  </w:comment>
  <w:comment w:id="3246" w:author="Luis Fernando Llanos Zavalaga" w:date="2018-07-10T15:18:00Z" w:initials="LFLZ">
    <w:p w14:paraId="45CC3B16" w14:textId="5037FD27" w:rsidR="001828F5" w:rsidRDefault="001828F5">
      <w:pPr>
        <w:pStyle w:val="Textocomentario"/>
      </w:pPr>
      <w:r>
        <w:rPr>
          <w:rStyle w:val="Refdecomentario"/>
        </w:rPr>
        <w:annotationRef/>
      </w:r>
      <w:r>
        <w:t>Debería haber opinión de los 3 grupos de actores para cada una de las dimensiones consideradas. Y se analiza comparando las similitudes y diferencias</w:t>
      </w:r>
    </w:p>
  </w:comment>
  <w:comment w:id="3433" w:author="Luis Fernando Llanos Zavalaga" w:date="2018-07-10T15:35:00Z" w:initials="LFLZ">
    <w:p w14:paraId="0EF79CE2" w14:textId="42E109B8" w:rsidR="001828F5" w:rsidRDefault="001828F5">
      <w:pPr>
        <w:pStyle w:val="Textocomentario"/>
      </w:pPr>
      <w:r>
        <w:rPr>
          <w:rStyle w:val="Refdecomentario"/>
        </w:rPr>
        <w:annotationRef/>
      </w:r>
      <w:r>
        <w:t xml:space="preserve">Esta parte está más ordenada pero sin comparación </w:t>
      </w:r>
    </w:p>
  </w:comment>
  <w:comment w:id="3669" w:author="Regina Casanova" w:date="2018-07-20T20:30:00Z" w:initials="RC">
    <w:p w14:paraId="3FEB5E24" w14:textId="43875675" w:rsidR="001828F5" w:rsidRDefault="001828F5">
      <w:pPr>
        <w:pStyle w:val="Textocomentario"/>
      </w:pPr>
      <w:r>
        <w:rPr>
          <w:rStyle w:val="Refdecomentario"/>
        </w:rPr>
        <w:annotationRef/>
      </w:r>
    </w:p>
  </w:comment>
  <w:comment w:id="3677" w:author="Luis Fernando Llanos Zavalaga" w:date="2018-07-10T15:48:00Z" w:initials="LFLZ">
    <w:p w14:paraId="6A7E1532" w14:textId="2C70CE2D" w:rsidR="001828F5" w:rsidRDefault="001828F5">
      <w:pPr>
        <w:pStyle w:val="Textocomentario"/>
      </w:pPr>
      <w:r>
        <w:rPr>
          <w:rStyle w:val="Refdecomentario"/>
        </w:rPr>
        <w:annotationRef/>
      </w:r>
      <w:r>
        <w:t>Llama la atención que estas tablas (el contenido de las mismas) no están en la descripción de los resultados</w:t>
      </w:r>
    </w:p>
  </w:comment>
  <w:comment w:id="4589" w:author="Regina Casanova" w:date="2018-07-23T20:17:00Z" w:initials="RC">
    <w:p w14:paraId="026DB00F" w14:textId="6A60ADD2" w:rsidR="001828F5" w:rsidRDefault="001828F5">
      <w:pPr>
        <w:pStyle w:val="Textocomentario"/>
      </w:pPr>
      <w:r>
        <w:rPr>
          <w:rStyle w:val="Refdecomentario"/>
        </w:rPr>
        <w:annotationRef/>
      </w:r>
      <w:r>
        <w:t xml:space="preserve">Mover la metodología hecha hacia la sección de </w:t>
      </w:r>
      <w:proofErr w:type="spellStart"/>
      <w:r>
        <w:t>meodologia</w:t>
      </w:r>
      <w:proofErr w:type="spellEnd"/>
    </w:p>
  </w:comment>
  <w:comment w:id="4591" w:author="Luis Fernando Llanos Zavalaga" w:date="2018-07-10T16:07:00Z" w:initials="LFLZ">
    <w:p w14:paraId="65F42962" w14:textId="71E3ED18" w:rsidR="001828F5" w:rsidRDefault="001828F5">
      <w:pPr>
        <w:pStyle w:val="Textocomentario"/>
      </w:pPr>
      <w:r>
        <w:rPr>
          <w:rStyle w:val="Refdecomentario"/>
        </w:rPr>
        <w:annotationRef/>
      </w:r>
      <w:r>
        <w:t xml:space="preserve">La metodología no describe el proceso como se hizo la reclasificación </w:t>
      </w:r>
    </w:p>
  </w:comment>
  <w:comment w:id="5821" w:author="Regina Casanova" w:date="2018-07-23T20:17:00Z" w:initials="RC">
    <w:p w14:paraId="6E238BF7" w14:textId="77777777" w:rsidR="001828F5" w:rsidRDefault="001828F5" w:rsidP="00AB78DE">
      <w:pPr>
        <w:pStyle w:val="Textocomentario"/>
      </w:pPr>
      <w:r>
        <w:rPr>
          <w:rStyle w:val="Refdecomentario"/>
        </w:rPr>
        <w:annotationRef/>
      </w:r>
      <w:r>
        <w:t xml:space="preserve">Mover la metodología hecha hacia la sección de </w:t>
      </w:r>
      <w:proofErr w:type="spellStart"/>
      <w:r>
        <w:t>meodologia</w:t>
      </w:r>
      <w:proofErr w:type="spellEnd"/>
    </w:p>
  </w:comment>
  <w:comment w:id="6128" w:author="Microsoft Office User" w:date="2018-07-04T13:49:00Z" w:initials="Office">
    <w:p w14:paraId="5DA947DB" w14:textId="20106A15" w:rsidR="001828F5" w:rsidRDefault="001828F5">
      <w:pPr>
        <w:pStyle w:val="Textocomentario"/>
      </w:pPr>
      <w:r>
        <w:rPr>
          <w:rStyle w:val="Refdecomentario"/>
        </w:rPr>
        <w:annotationRef/>
      </w:r>
      <w:r>
        <w:t>Aplicativo informático</w:t>
      </w:r>
    </w:p>
    <w:p w14:paraId="17F6E8C2" w14:textId="42368622" w:rsidR="001828F5" w:rsidRDefault="001828F5">
      <w:pPr>
        <w:pStyle w:val="Textocomentario"/>
      </w:pPr>
    </w:p>
  </w:comment>
  <w:comment w:id="6373" w:author="Microsoft Office User" w:date="2018-07-04T13:50:00Z" w:initials="Office">
    <w:p w14:paraId="05DEABFE" w14:textId="77777777" w:rsidR="001828F5" w:rsidRDefault="001828F5">
      <w:pPr>
        <w:pStyle w:val="Textocomentario"/>
      </w:pPr>
      <w:r>
        <w:rPr>
          <w:rStyle w:val="Refdecomentario"/>
        </w:rPr>
        <w:annotationRef/>
      </w:r>
      <w:r>
        <w:t>Sin tilde</w:t>
      </w:r>
    </w:p>
    <w:p w14:paraId="4069062C" w14:textId="4A78DA35" w:rsidR="001828F5" w:rsidRDefault="001828F5">
      <w:pPr>
        <w:pStyle w:val="Textocomentario"/>
      </w:pPr>
    </w:p>
  </w:comment>
  <w:comment w:id="6439" w:author="Luis Fernando Llanos Zavalaga" w:date="2018-07-10T16:52:00Z" w:initials="LFLZ">
    <w:p w14:paraId="6EE0ADD3" w14:textId="77777777" w:rsidR="001828F5" w:rsidRDefault="001828F5">
      <w:pPr>
        <w:pStyle w:val="Textocomentario"/>
      </w:pPr>
      <w:r>
        <w:rPr>
          <w:rStyle w:val="Refdecomentario"/>
        </w:rPr>
        <w:annotationRef/>
      </w:r>
      <w:r>
        <w:t>Se da cuenta que sus conclusiones están distantes de sus objetivos y del propósito de la investigación?</w:t>
      </w:r>
    </w:p>
    <w:p w14:paraId="164AA436" w14:textId="77777777" w:rsidR="001828F5" w:rsidRDefault="001828F5">
      <w:pPr>
        <w:pStyle w:val="Textocomentario"/>
      </w:pPr>
    </w:p>
    <w:p w14:paraId="67CCB9BC" w14:textId="0A76DE42" w:rsidR="001828F5" w:rsidRDefault="001828F5">
      <w:pPr>
        <w:pStyle w:val="Textocomentario"/>
      </w:pPr>
      <w:r>
        <w:t>Las conclusiones y recomendaciones deberían ser numeradas.</w:t>
      </w:r>
    </w:p>
  </w:comment>
  <w:comment w:id="6477" w:author="Luis Fernando Llanos Zavalaga" w:date="2018-07-10T16:47:00Z" w:initials="LFLZ">
    <w:p w14:paraId="63E359CF" w14:textId="331FF3F1" w:rsidR="001828F5" w:rsidRDefault="001828F5">
      <w:pPr>
        <w:pStyle w:val="Textocomentario"/>
      </w:pPr>
      <w:r>
        <w:rPr>
          <w:rStyle w:val="Refdecomentario"/>
        </w:rPr>
        <w:annotationRef/>
      </w:r>
      <w:r>
        <w:t>Cómo comprobó la utilidad?</w:t>
      </w:r>
    </w:p>
  </w:comment>
  <w:comment w:id="6487" w:author="Luis Fernando Llanos Zavalaga" w:date="2018-07-10T16:47:00Z" w:initials="LFLZ">
    <w:p w14:paraId="1A1F1E4A" w14:textId="5598F3C5" w:rsidR="001828F5" w:rsidRDefault="001828F5">
      <w:pPr>
        <w:pStyle w:val="Textocomentario"/>
      </w:pPr>
      <w:r>
        <w:rPr>
          <w:rStyle w:val="Refdecomentario"/>
        </w:rPr>
        <w:annotationRef/>
      </w:r>
      <w:r>
        <w:t>Esto no era parte de su estudio y se convierte en un ítem importante?</w:t>
      </w:r>
    </w:p>
    <w:p w14:paraId="6BDE24B0" w14:textId="6205F89A" w:rsidR="001828F5" w:rsidRDefault="001828F5">
      <w:pPr>
        <w:pStyle w:val="Textocomentario"/>
      </w:pPr>
    </w:p>
  </w:comment>
  <w:comment w:id="6665" w:author="Luis Fernando Llanos Zavalaga" w:date="2018-07-10T17:00:00Z" w:initials="LFLZ">
    <w:p w14:paraId="646205BD" w14:textId="58CF834F" w:rsidR="001828F5" w:rsidRDefault="001828F5">
      <w:pPr>
        <w:pStyle w:val="Textocomentario"/>
      </w:pPr>
      <w:r>
        <w:rPr>
          <w:rStyle w:val="Refdecomentario"/>
        </w:rPr>
        <w:annotationRef/>
      </w:r>
      <w:r>
        <w:t>Debería estar el Consentimiento informado firmado</w:t>
      </w:r>
    </w:p>
  </w:comment>
  <w:comment w:id="6677" w:author="Luis Fernando Llanos Zavalaga" w:date="2018-07-10T17:00:00Z" w:initials="LFLZ">
    <w:p w14:paraId="275E9AB9" w14:textId="77777777" w:rsidR="00E45F10" w:rsidRDefault="00E45F10" w:rsidP="00E45F10">
      <w:pPr>
        <w:pStyle w:val="Textocomentario"/>
      </w:pPr>
      <w:r>
        <w:rPr>
          <w:rStyle w:val="Refdecomentario"/>
        </w:rPr>
        <w:annotationRef/>
      </w:r>
      <w:r>
        <w:t>Debería estar el Consentimiento informado firmado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B57FC9" w15:done="0"/>
  <w15:commentEx w15:paraId="3D0A5AC8" w15:done="0"/>
  <w15:commentEx w15:paraId="7B2B897A" w15:done="0"/>
  <w15:commentEx w15:paraId="64801441" w15:done="0"/>
  <w15:commentEx w15:paraId="56320D69" w15:done="0"/>
  <w15:commentEx w15:paraId="0E46E386" w15:done="0"/>
  <w15:commentEx w15:paraId="136C6E96" w15:done="0"/>
  <w15:commentEx w15:paraId="170E7FC2" w15:done="0"/>
  <w15:commentEx w15:paraId="0F287FE5" w15:done="0"/>
  <w15:commentEx w15:paraId="217FEFD1" w15:done="0"/>
  <w15:commentEx w15:paraId="6F3D69B2" w15:done="0"/>
  <w15:commentEx w15:paraId="5944AE15" w15:done="0"/>
  <w15:commentEx w15:paraId="56323B43" w15:done="0"/>
  <w15:commentEx w15:paraId="2D83E5C2" w15:done="0"/>
  <w15:commentEx w15:paraId="7477FF2C" w15:done="0"/>
  <w15:commentEx w15:paraId="1FA89A4E" w15:done="0"/>
  <w15:commentEx w15:paraId="4D5F77A3" w15:done="0"/>
  <w15:commentEx w15:paraId="7C7CE78C" w15:done="0"/>
  <w15:commentEx w15:paraId="52EA9D2E" w15:done="0"/>
  <w15:commentEx w15:paraId="2248DF80" w15:done="0"/>
  <w15:commentEx w15:paraId="5798C53F" w15:done="0"/>
  <w15:commentEx w15:paraId="158415D2" w15:done="0"/>
  <w15:commentEx w15:paraId="57CF6C40" w15:done="0"/>
  <w15:commentEx w15:paraId="4B78C06C" w15:done="0"/>
  <w15:commentEx w15:paraId="79B4BDEE" w15:done="0"/>
  <w15:commentEx w15:paraId="44E275A9" w15:done="0"/>
  <w15:commentEx w15:paraId="7ABA6449" w15:done="0"/>
  <w15:commentEx w15:paraId="479D9622" w15:done="0"/>
  <w15:commentEx w15:paraId="19E28F52" w15:done="0"/>
  <w15:commentEx w15:paraId="78322853" w15:done="0"/>
  <w15:commentEx w15:paraId="0D2ED818" w15:done="0"/>
  <w15:commentEx w15:paraId="39817FBD" w15:done="0"/>
  <w15:commentEx w15:paraId="1DF4A32A" w15:done="0"/>
  <w15:commentEx w15:paraId="1E3A0092" w15:done="0"/>
  <w15:commentEx w15:paraId="415D58AB" w15:done="0"/>
  <w15:commentEx w15:paraId="45CC3B16" w15:done="0"/>
  <w15:commentEx w15:paraId="0EF79CE2" w15:done="0"/>
  <w15:commentEx w15:paraId="3FEB5E24" w15:done="0"/>
  <w15:commentEx w15:paraId="6A7E1532" w15:done="0"/>
  <w15:commentEx w15:paraId="026DB00F" w15:done="0"/>
  <w15:commentEx w15:paraId="65F42962" w15:done="0"/>
  <w15:commentEx w15:paraId="6E238BF7" w15:done="0"/>
  <w15:commentEx w15:paraId="17F6E8C2" w15:done="0"/>
  <w15:commentEx w15:paraId="4069062C" w15:done="0"/>
  <w15:commentEx w15:paraId="67CCB9BC" w15:done="0"/>
  <w15:commentEx w15:paraId="63E359CF" w15:done="0"/>
  <w15:commentEx w15:paraId="6BDE24B0" w15:done="0"/>
  <w15:commentEx w15:paraId="646205BD" w15:done="0"/>
  <w15:commentEx w15:paraId="275E9A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B57FC9" w16cid:durableId="1EEF23E1"/>
  <w16cid:commentId w16cid:paraId="3D0A5AC8" w16cid:durableId="1EEF2513"/>
  <w16cid:commentId w16cid:paraId="7B2B897A" w16cid:durableId="1EEF2675"/>
  <w16cid:commentId w16cid:paraId="64801441" w16cid:durableId="1EEF278D"/>
  <w16cid:commentId w16cid:paraId="56320D69" w16cid:durableId="1EEF27BD"/>
  <w16cid:commentId w16cid:paraId="0E46E386" w16cid:durableId="1EFEFDBF"/>
  <w16cid:commentId w16cid:paraId="136C6E96" w16cid:durableId="1EFEFE03"/>
  <w16cid:commentId w16cid:paraId="170E7FC2" w16cid:durableId="1EEF2974"/>
  <w16cid:commentId w16cid:paraId="0F287FE5" w16cid:durableId="1EFEFD9A"/>
  <w16cid:commentId w16cid:paraId="217FEFD1" w16cid:durableId="1EEF29E8"/>
  <w16cid:commentId w16cid:paraId="6F3D69B2" w16cid:durableId="1EEF2BC1"/>
  <w16cid:commentId w16cid:paraId="5944AE15" w16cid:durableId="1EEF3247"/>
  <w16cid:commentId w16cid:paraId="56323B43" w16cid:durableId="1EEF3279"/>
  <w16cid:commentId w16cid:paraId="2D83E5C2" w16cid:durableId="1EEF32DB"/>
  <w16cid:commentId w16cid:paraId="7477FF2C" w16cid:durableId="1EEF3389"/>
  <w16cid:commentId w16cid:paraId="1FA89A4E" w16cid:durableId="1EFF673F"/>
  <w16cid:commentId w16cid:paraId="4D5F77A3" w16cid:durableId="1EFF673E"/>
  <w16cid:commentId w16cid:paraId="7C7CE78C" w16cid:durableId="1EEB3AE9"/>
  <w16cid:commentId w16cid:paraId="52EA9D2E" w16cid:durableId="1EEF3704"/>
  <w16cid:commentId w16cid:paraId="2248DF80" w16cid:durableId="1EFCC78D"/>
  <w16cid:commentId w16cid:paraId="5798C53F" w16cid:durableId="1EEF37A1"/>
  <w16cid:commentId w16cid:paraId="158415D2" w16cid:durableId="1EEF37E5"/>
  <w16cid:commentId w16cid:paraId="57CF6C40" w16cid:durableId="1EFF6E3D"/>
  <w16cid:commentId w16cid:paraId="4B78C06C" w16cid:durableId="1EFF6E3C"/>
  <w16cid:commentId w16cid:paraId="44E275A9" w16cid:durableId="1EEF4CFB"/>
  <w16cid:commentId w16cid:paraId="7ABA6449" w16cid:durableId="1EEF3A09"/>
  <w16cid:commentId w16cid:paraId="479D9622" w16cid:durableId="1EEF488F"/>
  <w16cid:commentId w16cid:paraId="19E28F52" w16cid:durableId="1F083754"/>
  <w16cid:commentId w16cid:paraId="0D2ED818" w16cid:durableId="1EFCC5A1"/>
  <w16cid:commentId w16cid:paraId="39817FBD" w16cid:durableId="1EEF4A18"/>
  <w16cid:commentId w16cid:paraId="1DF4A32A" w16cid:durableId="1EEF4A6D"/>
  <w16cid:commentId w16cid:paraId="1E3A0092" w16cid:durableId="1EEF4B84"/>
  <w16cid:commentId w16cid:paraId="415D58AB" w16cid:durableId="1EEF597D"/>
  <w16cid:commentId w16cid:paraId="45CC3B16" w16cid:durableId="1EEF4CBD"/>
  <w16cid:commentId w16cid:paraId="0EF79CE2" w16cid:durableId="1EEF50C7"/>
  <w16cid:commentId w16cid:paraId="3FEB5E24" w16cid:durableId="1EFCC502"/>
  <w16cid:commentId w16cid:paraId="6A7E1532" w16cid:durableId="1EEF53CF"/>
  <w16cid:commentId w16cid:paraId="026DB00F" w16cid:durableId="1F00B663"/>
  <w16cid:commentId w16cid:paraId="65F42962" w16cid:durableId="1EEF5830"/>
  <w16cid:commentId w16cid:paraId="6E238BF7" w16cid:durableId="1F083BCB"/>
  <w16cid:commentId w16cid:paraId="17F6E8C2" w16cid:durableId="1EEB3AEA"/>
  <w16cid:commentId w16cid:paraId="4069062C" w16cid:durableId="1EEB3AEB"/>
  <w16cid:commentId w16cid:paraId="67CCB9BC" w16cid:durableId="1EEF62BB"/>
  <w16cid:commentId w16cid:paraId="6BDE24B0" w16cid:durableId="1EEF61A3"/>
  <w16cid:commentId w16cid:paraId="646205BD" w16cid:durableId="1EEF6496"/>
  <w16cid:commentId w16cid:paraId="275E9AB9" w16cid:durableId="1F08AA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FD238F" w14:textId="77777777" w:rsidR="004E6D88" w:rsidRDefault="004E6D88" w:rsidP="00F27EDB">
      <w:r>
        <w:separator/>
      </w:r>
    </w:p>
  </w:endnote>
  <w:endnote w:type="continuationSeparator" w:id="0">
    <w:p w14:paraId="13D24A52" w14:textId="77777777" w:rsidR="004E6D88" w:rsidRDefault="004E6D88" w:rsidP="00F2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97915" w14:textId="77777777" w:rsidR="001828F5" w:rsidRDefault="001828F5" w:rsidP="000377C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E718A8" w14:textId="77777777" w:rsidR="001828F5" w:rsidRDefault="001828F5" w:rsidP="000964E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95715799"/>
      <w:docPartObj>
        <w:docPartGallery w:val="Page Numbers (Bottom of Page)"/>
        <w:docPartUnique/>
      </w:docPartObj>
    </w:sdtPr>
    <w:sdtContent>
      <w:p w14:paraId="6DB9050B" w14:textId="7213536C" w:rsidR="001828F5" w:rsidRDefault="001828F5"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122</w:t>
        </w:r>
        <w:r>
          <w:rPr>
            <w:rStyle w:val="Nmerodepgina"/>
          </w:rPr>
          <w:fldChar w:fldCharType="end"/>
        </w:r>
      </w:p>
    </w:sdtContent>
  </w:sdt>
  <w:p w14:paraId="6F20C788" w14:textId="77777777" w:rsidR="001828F5" w:rsidRDefault="001828F5" w:rsidP="000964E4">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43510408"/>
      <w:docPartObj>
        <w:docPartGallery w:val="Page Numbers (Bottom of Page)"/>
        <w:docPartUnique/>
      </w:docPartObj>
    </w:sdtPr>
    <w:sdtContent>
      <w:p w14:paraId="6AFDDA8B" w14:textId="63AF5224" w:rsidR="001828F5" w:rsidRDefault="001828F5"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69</w:t>
        </w:r>
        <w:r>
          <w:rPr>
            <w:rStyle w:val="Nmerodepgina"/>
          </w:rPr>
          <w:fldChar w:fldCharType="end"/>
        </w:r>
      </w:p>
    </w:sdtContent>
  </w:sdt>
  <w:p w14:paraId="69AECFD0" w14:textId="77777777" w:rsidR="001828F5" w:rsidRDefault="001828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6AC872" w14:textId="77777777" w:rsidR="004E6D88" w:rsidRDefault="004E6D88" w:rsidP="00F27EDB">
      <w:r>
        <w:separator/>
      </w:r>
    </w:p>
  </w:footnote>
  <w:footnote w:type="continuationSeparator" w:id="0">
    <w:p w14:paraId="1809CBA7" w14:textId="77777777" w:rsidR="004E6D88" w:rsidRDefault="004E6D88" w:rsidP="00F27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FCF"/>
    <w:multiLevelType w:val="hybridMultilevel"/>
    <w:tmpl w:val="7674E2F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 w15:restartNumberingAfterBreak="0">
    <w:nsid w:val="053E4D3E"/>
    <w:multiLevelType w:val="hybridMultilevel"/>
    <w:tmpl w:val="0B56462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7F7DAA"/>
    <w:multiLevelType w:val="hybridMultilevel"/>
    <w:tmpl w:val="53C898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8D61DA"/>
    <w:multiLevelType w:val="hybridMultilevel"/>
    <w:tmpl w:val="7B90CCA4"/>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74" w:hanging="360"/>
      </w:pPr>
    </w:lvl>
    <w:lvl w:ilvl="2" w:tplc="280A001B" w:tentative="1">
      <w:start w:val="1"/>
      <w:numFmt w:val="lowerRoman"/>
      <w:lvlText w:val="%3."/>
      <w:lvlJc w:val="right"/>
      <w:pPr>
        <w:ind w:left="3594" w:hanging="180"/>
      </w:pPr>
    </w:lvl>
    <w:lvl w:ilvl="3" w:tplc="280A000F" w:tentative="1">
      <w:start w:val="1"/>
      <w:numFmt w:val="decimal"/>
      <w:lvlText w:val="%4."/>
      <w:lvlJc w:val="left"/>
      <w:pPr>
        <w:ind w:left="4314" w:hanging="360"/>
      </w:pPr>
    </w:lvl>
    <w:lvl w:ilvl="4" w:tplc="280A0019" w:tentative="1">
      <w:start w:val="1"/>
      <w:numFmt w:val="lowerLetter"/>
      <w:lvlText w:val="%5."/>
      <w:lvlJc w:val="left"/>
      <w:pPr>
        <w:ind w:left="5034" w:hanging="360"/>
      </w:pPr>
    </w:lvl>
    <w:lvl w:ilvl="5" w:tplc="280A001B" w:tentative="1">
      <w:start w:val="1"/>
      <w:numFmt w:val="lowerRoman"/>
      <w:lvlText w:val="%6."/>
      <w:lvlJc w:val="right"/>
      <w:pPr>
        <w:ind w:left="5754" w:hanging="180"/>
      </w:pPr>
    </w:lvl>
    <w:lvl w:ilvl="6" w:tplc="280A000F" w:tentative="1">
      <w:start w:val="1"/>
      <w:numFmt w:val="decimal"/>
      <w:lvlText w:val="%7."/>
      <w:lvlJc w:val="left"/>
      <w:pPr>
        <w:ind w:left="6474" w:hanging="360"/>
      </w:pPr>
    </w:lvl>
    <w:lvl w:ilvl="7" w:tplc="280A0019" w:tentative="1">
      <w:start w:val="1"/>
      <w:numFmt w:val="lowerLetter"/>
      <w:lvlText w:val="%8."/>
      <w:lvlJc w:val="left"/>
      <w:pPr>
        <w:ind w:left="7194" w:hanging="360"/>
      </w:pPr>
    </w:lvl>
    <w:lvl w:ilvl="8" w:tplc="280A001B" w:tentative="1">
      <w:start w:val="1"/>
      <w:numFmt w:val="lowerRoman"/>
      <w:lvlText w:val="%9."/>
      <w:lvlJc w:val="right"/>
      <w:pPr>
        <w:ind w:left="7914" w:hanging="180"/>
      </w:pPr>
    </w:lvl>
  </w:abstractNum>
  <w:abstractNum w:abstractNumId="4" w15:restartNumberingAfterBreak="0">
    <w:nsid w:val="11970869"/>
    <w:multiLevelType w:val="hybridMultilevel"/>
    <w:tmpl w:val="97B0C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2017093"/>
    <w:multiLevelType w:val="hybridMultilevel"/>
    <w:tmpl w:val="111CDB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AFE439E"/>
    <w:multiLevelType w:val="hybridMultilevel"/>
    <w:tmpl w:val="3B7A11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BA40DED"/>
    <w:multiLevelType w:val="hybridMultilevel"/>
    <w:tmpl w:val="E75AFF5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1D0D34"/>
    <w:multiLevelType w:val="hybridMultilevel"/>
    <w:tmpl w:val="716E1AA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AD47FC"/>
    <w:multiLevelType w:val="hybridMultilevel"/>
    <w:tmpl w:val="AB8812C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8F206F5"/>
    <w:multiLevelType w:val="hybridMultilevel"/>
    <w:tmpl w:val="237828CE"/>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AF37A30"/>
    <w:multiLevelType w:val="hybridMultilevel"/>
    <w:tmpl w:val="8B98C9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B0F1579"/>
    <w:multiLevelType w:val="hybridMultilevel"/>
    <w:tmpl w:val="3AF4300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BDA01CA"/>
    <w:multiLevelType w:val="hybridMultilevel"/>
    <w:tmpl w:val="A61C063C"/>
    <w:lvl w:ilvl="0" w:tplc="D0E68656">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1473C24"/>
    <w:multiLevelType w:val="hybridMultilevel"/>
    <w:tmpl w:val="F54896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3CF4AAB"/>
    <w:multiLevelType w:val="hybridMultilevel"/>
    <w:tmpl w:val="AE4AC86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D5549ADC">
      <w:start w:val="1"/>
      <w:numFmt w:val="bullet"/>
      <w:lvlText w:val=""/>
      <w:lvlJc w:val="left"/>
      <w:pPr>
        <w:ind w:left="720" w:hanging="360"/>
      </w:pPr>
      <w:rPr>
        <w:rFonts w:ascii="Symbol" w:hAnsi="Symbol"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56B09D6"/>
    <w:multiLevelType w:val="hybridMultilevel"/>
    <w:tmpl w:val="E9145B64"/>
    <w:lvl w:ilvl="0" w:tplc="98B02178">
      <w:start w:val="1"/>
      <w:numFmt w:val="lowerRoman"/>
      <w:pStyle w:val="Ttulo5"/>
      <w:lvlText w:val="%1."/>
      <w:lvlJc w:val="right"/>
      <w:pPr>
        <w:ind w:left="2487"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7" w15:restartNumberingAfterBreak="0">
    <w:nsid w:val="3CA65EEA"/>
    <w:multiLevelType w:val="hybridMultilevel"/>
    <w:tmpl w:val="131ECA40"/>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D7C047B"/>
    <w:multiLevelType w:val="hybridMultilevel"/>
    <w:tmpl w:val="8746239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E840D5A"/>
    <w:multiLevelType w:val="hybridMultilevel"/>
    <w:tmpl w:val="AF48ECB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7265162"/>
    <w:multiLevelType w:val="hybridMultilevel"/>
    <w:tmpl w:val="77D6E5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7D91CDF"/>
    <w:multiLevelType w:val="hybridMultilevel"/>
    <w:tmpl w:val="9EC6A67E"/>
    <w:lvl w:ilvl="0" w:tplc="D0E68656">
      <w:start w:val="1"/>
      <w:numFmt w:val="bullet"/>
      <w:lvlText w:val=""/>
      <w:lvlJc w:val="left"/>
      <w:pPr>
        <w:ind w:left="720" w:hanging="360"/>
      </w:pPr>
      <w:rPr>
        <w:rFonts w:ascii="Symbol" w:hAnsi="Symbol" w:hint="default"/>
        <w:color w:val="auto"/>
      </w:rPr>
    </w:lvl>
    <w:lvl w:ilvl="1" w:tplc="280A0019">
      <w:start w:val="1"/>
      <w:numFmt w:val="lowerLetter"/>
      <w:lvlText w:val="%2."/>
      <w:lvlJc w:val="left"/>
      <w:pPr>
        <w:ind w:left="1077" w:hanging="360"/>
      </w:pPr>
      <w:rPr>
        <w:rFonts w:hint="default"/>
      </w:rPr>
    </w:lvl>
    <w:lvl w:ilvl="2" w:tplc="280A0005" w:tentative="1">
      <w:start w:val="1"/>
      <w:numFmt w:val="bullet"/>
      <w:lvlText w:val=""/>
      <w:lvlJc w:val="left"/>
      <w:pPr>
        <w:ind w:left="1083" w:hanging="360"/>
      </w:pPr>
      <w:rPr>
        <w:rFonts w:ascii="Wingdings" w:hAnsi="Wingdings" w:hint="default"/>
      </w:rPr>
    </w:lvl>
    <w:lvl w:ilvl="3" w:tplc="280A0001" w:tentative="1">
      <w:start w:val="1"/>
      <w:numFmt w:val="bullet"/>
      <w:lvlText w:val=""/>
      <w:lvlJc w:val="left"/>
      <w:pPr>
        <w:ind w:left="1803" w:hanging="360"/>
      </w:pPr>
      <w:rPr>
        <w:rFonts w:ascii="Symbol" w:hAnsi="Symbol" w:hint="default"/>
      </w:rPr>
    </w:lvl>
    <w:lvl w:ilvl="4" w:tplc="280A0003" w:tentative="1">
      <w:start w:val="1"/>
      <w:numFmt w:val="bullet"/>
      <w:lvlText w:val="o"/>
      <w:lvlJc w:val="left"/>
      <w:pPr>
        <w:ind w:left="2523" w:hanging="360"/>
      </w:pPr>
      <w:rPr>
        <w:rFonts w:ascii="Courier New" w:hAnsi="Courier New" w:cs="Courier New" w:hint="default"/>
      </w:rPr>
    </w:lvl>
    <w:lvl w:ilvl="5" w:tplc="280A0005" w:tentative="1">
      <w:start w:val="1"/>
      <w:numFmt w:val="bullet"/>
      <w:lvlText w:val=""/>
      <w:lvlJc w:val="left"/>
      <w:pPr>
        <w:ind w:left="3243" w:hanging="360"/>
      </w:pPr>
      <w:rPr>
        <w:rFonts w:ascii="Wingdings" w:hAnsi="Wingdings" w:hint="default"/>
      </w:rPr>
    </w:lvl>
    <w:lvl w:ilvl="6" w:tplc="280A0001" w:tentative="1">
      <w:start w:val="1"/>
      <w:numFmt w:val="bullet"/>
      <w:lvlText w:val=""/>
      <w:lvlJc w:val="left"/>
      <w:pPr>
        <w:ind w:left="3963" w:hanging="360"/>
      </w:pPr>
      <w:rPr>
        <w:rFonts w:ascii="Symbol" w:hAnsi="Symbol" w:hint="default"/>
      </w:rPr>
    </w:lvl>
    <w:lvl w:ilvl="7" w:tplc="280A0003" w:tentative="1">
      <w:start w:val="1"/>
      <w:numFmt w:val="bullet"/>
      <w:lvlText w:val="o"/>
      <w:lvlJc w:val="left"/>
      <w:pPr>
        <w:ind w:left="4683" w:hanging="360"/>
      </w:pPr>
      <w:rPr>
        <w:rFonts w:ascii="Courier New" w:hAnsi="Courier New" w:cs="Courier New" w:hint="default"/>
      </w:rPr>
    </w:lvl>
    <w:lvl w:ilvl="8" w:tplc="280A0005" w:tentative="1">
      <w:start w:val="1"/>
      <w:numFmt w:val="bullet"/>
      <w:lvlText w:val=""/>
      <w:lvlJc w:val="left"/>
      <w:pPr>
        <w:ind w:left="5403" w:hanging="360"/>
      </w:pPr>
      <w:rPr>
        <w:rFonts w:ascii="Wingdings" w:hAnsi="Wingdings" w:hint="default"/>
      </w:rPr>
    </w:lvl>
  </w:abstractNum>
  <w:abstractNum w:abstractNumId="22" w15:restartNumberingAfterBreak="0">
    <w:nsid w:val="47DE58C5"/>
    <w:multiLevelType w:val="hybridMultilevel"/>
    <w:tmpl w:val="958C9296"/>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AB120F8"/>
    <w:multiLevelType w:val="hybridMultilevel"/>
    <w:tmpl w:val="E5385C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EFE243A"/>
    <w:multiLevelType w:val="hybridMultilevel"/>
    <w:tmpl w:val="F9829DBA"/>
    <w:lvl w:ilvl="0" w:tplc="B8B6D72E">
      <w:start w:val="1"/>
      <w:numFmt w:val="lowerLetter"/>
      <w:pStyle w:val="Ttulo4"/>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5" w15:restartNumberingAfterBreak="0">
    <w:nsid w:val="4F75718F"/>
    <w:multiLevelType w:val="hybridMultilevel"/>
    <w:tmpl w:val="1236053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F8560CC"/>
    <w:multiLevelType w:val="hybridMultilevel"/>
    <w:tmpl w:val="C5CA74D6"/>
    <w:lvl w:ilvl="0" w:tplc="280A0013">
      <w:start w:val="1"/>
      <w:numFmt w:val="upperRoman"/>
      <w:pStyle w:val="Ttulo2"/>
      <w:lvlText w:val="%1."/>
      <w:lvlJc w:val="right"/>
      <w:pPr>
        <w:ind w:left="720" w:hanging="360"/>
      </w:pPr>
    </w:lvl>
    <w:lvl w:ilvl="1" w:tplc="39A00D12">
      <w:start w:val="1"/>
      <w:numFmt w:val="decimal"/>
      <w:pStyle w:val="Ttulo3"/>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517B1F1E"/>
    <w:multiLevelType w:val="hybridMultilevel"/>
    <w:tmpl w:val="137CBC58"/>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28" w15:restartNumberingAfterBreak="0">
    <w:nsid w:val="5F0B6CDB"/>
    <w:multiLevelType w:val="hybridMultilevel"/>
    <w:tmpl w:val="9E360C8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69124E1"/>
    <w:multiLevelType w:val="hybridMultilevel"/>
    <w:tmpl w:val="F9FCEF2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6C43CF8"/>
    <w:multiLevelType w:val="hybridMultilevel"/>
    <w:tmpl w:val="13DE881C"/>
    <w:lvl w:ilvl="0" w:tplc="280A000F">
      <w:start w:val="1"/>
      <w:numFmt w:val="decimal"/>
      <w:lvlText w:val="%1."/>
      <w:lvlJc w:val="left"/>
      <w:pPr>
        <w:ind w:left="717" w:hanging="360"/>
      </w:pPr>
      <w:rPr>
        <w:rFonts w:hint="default"/>
      </w:rPr>
    </w:lvl>
    <w:lvl w:ilvl="1" w:tplc="280A0003">
      <w:start w:val="1"/>
      <w:numFmt w:val="bullet"/>
      <w:lvlText w:val="o"/>
      <w:lvlJc w:val="left"/>
      <w:pPr>
        <w:ind w:left="717" w:hanging="360"/>
      </w:pPr>
      <w:rPr>
        <w:rFonts w:ascii="Courier New" w:hAnsi="Courier New" w:cs="Courier New" w:hint="default"/>
      </w:rPr>
    </w:lvl>
    <w:lvl w:ilvl="2" w:tplc="280A0005" w:tentative="1">
      <w:start w:val="1"/>
      <w:numFmt w:val="bullet"/>
      <w:lvlText w:val=""/>
      <w:lvlJc w:val="left"/>
      <w:pPr>
        <w:ind w:left="1437" w:hanging="360"/>
      </w:pPr>
      <w:rPr>
        <w:rFonts w:ascii="Wingdings" w:hAnsi="Wingdings" w:hint="default"/>
      </w:rPr>
    </w:lvl>
    <w:lvl w:ilvl="3" w:tplc="280A0001" w:tentative="1">
      <w:start w:val="1"/>
      <w:numFmt w:val="bullet"/>
      <w:lvlText w:val=""/>
      <w:lvlJc w:val="left"/>
      <w:pPr>
        <w:ind w:left="2157" w:hanging="360"/>
      </w:pPr>
      <w:rPr>
        <w:rFonts w:ascii="Symbol" w:hAnsi="Symbol" w:hint="default"/>
      </w:rPr>
    </w:lvl>
    <w:lvl w:ilvl="4" w:tplc="280A0003" w:tentative="1">
      <w:start w:val="1"/>
      <w:numFmt w:val="bullet"/>
      <w:lvlText w:val="o"/>
      <w:lvlJc w:val="left"/>
      <w:pPr>
        <w:ind w:left="2877" w:hanging="360"/>
      </w:pPr>
      <w:rPr>
        <w:rFonts w:ascii="Courier New" w:hAnsi="Courier New" w:cs="Courier New" w:hint="default"/>
      </w:rPr>
    </w:lvl>
    <w:lvl w:ilvl="5" w:tplc="280A0005" w:tentative="1">
      <w:start w:val="1"/>
      <w:numFmt w:val="bullet"/>
      <w:lvlText w:val=""/>
      <w:lvlJc w:val="left"/>
      <w:pPr>
        <w:ind w:left="3597" w:hanging="360"/>
      </w:pPr>
      <w:rPr>
        <w:rFonts w:ascii="Wingdings" w:hAnsi="Wingdings" w:hint="default"/>
      </w:rPr>
    </w:lvl>
    <w:lvl w:ilvl="6" w:tplc="280A0001" w:tentative="1">
      <w:start w:val="1"/>
      <w:numFmt w:val="bullet"/>
      <w:lvlText w:val=""/>
      <w:lvlJc w:val="left"/>
      <w:pPr>
        <w:ind w:left="4317" w:hanging="360"/>
      </w:pPr>
      <w:rPr>
        <w:rFonts w:ascii="Symbol" w:hAnsi="Symbol" w:hint="default"/>
      </w:rPr>
    </w:lvl>
    <w:lvl w:ilvl="7" w:tplc="280A0003" w:tentative="1">
      <w:start w:val="1"/>
      <w:numFmt w:val="bullet"/>
      <w:lvlText w:val="o"/>
      <w:lvlJc w:val="left"/>
      <w:pPr>
        <w:ind w:left="5037" w:hanging="360"/>
      </w:pPr>
      <w:rPr>
        <w:rFonts w:ascii="Courier New" w:hAnsi="Courier New" w:cs="Courier New" w:hint="default"/>
      </w:rPr>
    </w:lvl>
    <w:lvl w:ilvl="8" w:tplc="280A0005" w:tentative="1">
      <w:start w:val="1"/>
      <w:numFmt w:val="bullet"/>
      <w:lvlText w:val=""/>
      <w:lvlJc w:val="left"/>
      <w:pPr>
        <w:ind w:left="5757" w:hanging="360"/>
      </w:pPr>
      <w:rPr>
        <w:rFonts w:ascii="Wingdings" w:hAnsi="Wingdings" w:hint="default"/>
      </w:rPr>
    </w:lvl>
  </w:abstractNum>
  <w:abstractNum w:abstractNumId="31" w15:restartNumberingAfterBreak="0">
    <w:nsid w:val="6A9F1381"/>
    <w:multiLevelType w:val="hybridMultilevel"/>
    <w:tmpl w:val="FE360F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D3D157F"/>
    <w:multiLevelType w:val="hybridMultilevel"/>
    <w:tmpl w:val="9C20F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E2007FF"/>
    <w:multiLevelType w:val="hybridMultilevel"/>
    <w:tmpl w:val="C7C8BC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352A36"/>
    <w:multiLevelType w:val="hybridMultilevel"/>
    <w:tmpl w:val="06A0A3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4104AFD"/>
    <w:multiLevelType w:val="hybridMultilevel"/>
    <w:tmpl w:val="14F67A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87E4845"/>
    <w:multiLevelType w:val="hybridMultilevel"/>
    <w:tmpl w:val="7AD4B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34"/>
  </w:num>
  <w:num w:numId="4">
    <w:abstractNumId w:val="35"/>
  </w:num>
  <w:num w:numId="5">
    <w:abstractNumId w:val="26"/>
  </w:num>
  <w:num w:numId="6">
    <w:abstractNumId w:val="0"/>
  </w:num>
  <w:num w:numId="7">
    <w:abstractNumId w:val="26"/>
    <w:lvlOverride w:ilvl="0">
      <w:startOverride w:val="1"/>
    </w:lvlOverride>
  </w:num>
  <w:num w:numId="8">
    <w:abstractNumId w:val="26"/>
    <w:lvlOverride w:ilvl="0">
      <w:startOverride w:val="1"/>
    </w:lvlOverride>
  </w:num>
  <w:num w:numId="9">
    <w:abstractNumId w:val="26"/>
    <w:lvlOverride w:ilvl="0">
      <w:startOverride w:val="1"/>
    </w:lvlOverride>
  </w:num>
  <w:num w:numId="10">
    <w:abstractNumId w:val="26"/>
    <w:lvlOverride w:ilvl="0">
      <w:startOverride w:val="1"/>
    </w:lvlOverride>
  </w:num>
  <w:num w:numId="11">
    <w:abstractNumId w:val="26"/>
    <w:lvlOverride w:ilvl="0">
      <w:startOverride w:val="1"/>
    </w:lvlOverride>
  </w:num>
  <w:num w:numId="12">
    <w:abstractNumId w:val="30"/>
  </w:num>
  <w:num w:numId="13">
    <w:abstractNumId w:val="24"/>
  </w:num>
  <w:num w:numId="14">
    <w:abstractNumId w:val="16"/>
  </w:num>
  <w:num w:numId="15">
    <w:abstractNumId w:val="24"/>
    <w:lvlOverride w:ilvl="0">
      <w:startOverride w:val="1"/>
    </w:lvlOverride>
  </w:num>
  <w:num w:numId="16">
    <w:abstractNumId w:val="16"/>
    <w:lvlOverride w:ilvl="0">
      <w:startOverride w:val="1"/>
    </w:lvlOverride>
  </w:num>
  <w:num w:numId="17">
    <w:abstractNumId w:val="15"/>
  </w:num>
  <w:num w:numId="18">
    <w:abstractNumId w:val="27"/>
  </w:num>
  <w:num w:numId="19">
    <w:abstractNumId w:val="3"/>
  </w:num>
  <w:num w:numId="20">
    <w:abstractNumId w:val="16"/>
    <w:lvlOverride w:ilvl="0">
      <w:startOverride w:val="1"/>
    </w:lvlOverride>
  </w:num>
  <w:num w:numId="21">
    <w:abstractNumId w:val="16"/>
    <w:lvlOverride w:ilvl="0">
      <w:startOverride w:val="1"/>
    </w:lvlOverride>
  </w:num>
  <w:num w:numId="22">
    <w:abstractNumId w:val="5"/>
  </w:num>
  <w:num w:numId="23">
    <w:abstractNumId w:val="2"/>
  </w:num>
  <w:num w:numId="24">
    <w:abstractNumId w:val="28"/>
  </w:num>
  <w:num w:numId="25">
    <w:abstractNumId w:val="13"/>
  </w:num>
  <w:num w:numId="26">
    <w:abstractNumId w:val="17"/>
  </w:num>
  <w:num w:numId="27">
    <w:abstractNumId w:val="21"/>
  </w:num>
  <w:num w:numId="28">
    <w:abstractNumId w:val="7"/>
  </w:num>
  <w:num w:numId="29">
    <w:abstractNumId w:val="24"/>
    <w:lvlOverride w:ilvl="0">
      <w:startOverride w:val="1"/>
    </w:lvlOverride>
  </w:num>
  <w:num w:numId="30">
    <w:abstractNumId w:val="22"/>
  </w:num>
  <w:num w:numId="31">
    <w:abstractNumId w:val="9"/>
  </w:num>
  <w:num w:numId="32">
    <w:abstractNumId w:val="8"/>
  </w:num>
  <w:num w:numId="33">
    <w:abstractNumId w:val="19"/>
  </w:num>
  <w:num w:numId="34">
    <w:abstractNumId w:val="10"/>
  </w:num>
  <w:num w:numId="35">
    <w:abstractNumId w:val="29"/>
  </w:num>
  <w:num w:numId="36">
    <w:abstractNumId w:val="26"/>
    <w:lvlOverride w:ilvl="0">
      <w:startOverride w:val="1"/>
    </w:lvlOverride>
  </w:num>
  <w:num w:numId="37">
    <w:abstractNumId w:val="6"/>
  </w:num>
  <w:num w:numId="38">
    <w:abstractNumId w:val="4"/>
  </w:num>
  <w:num w:numId="39">
    <w:abstractNumId w:val="36"/>
  </w:num>
  <w:num w:numId="40">
    <w:abstractNumId w:val="14"/>
  </w:num>
  <w:num w:numId="41">
    <w:abstractNumId w:val="33"/>
  </w:num>
  <w:num w:numId="42">
    <w:abstractNumId w:val="23"/>
  </w:num>
  <w:num w:numId="43">
    <w:abstractNumId w:val="11"/>
  </w:num>
  <w:num w:numId="44">
    <w:abstractNumId w:val="32"/>
  </w:num>
  <w:num w:numId="45">
    <w:abstractNumId w:val="24"/>
    <w:lvlOverride w:ilvl="0">
      <w:startOverride w:val="1"/>
    </w:lvlOverride>
  </w:num>
  <w:num w:numId="46">
    <w:abstractNumId w:val="12"/>
  </w:num>
  <w:num w:numId="47">
    <w:abstractNumId w:val="26"/>
    <w:lvlOverride w:ilvl="0">
      <w:startOverride w:val="1"/>
    </w:lvlOverride>
  </w:num>
  <w:num w:numId="48">
    <w:abstractNumId w:val="18"/>
  </w:num>
  <w:num w:numId="49">
    <w:abstractNumId w:val="26"/>
    <w:lvlOverride w:ilvl="0">
      <w:startOverride w:val="1"/>
    </w:lvlOverride>
  </w:num>
  <w:num w:numId="50">
    <w:abstractNumId w:val="26"/>
    <w:lvlOverride w:ilvl="0">
      <w:startOverride w:val="1"/>
    </w:lvlOverride>
  </w:num>
  <w:num w:numId="51">
    <w:abstractNumId w:val="31"/>
  </w:num>
  <w:num w:numId="52">
    <w:abstractNumId w:val="26"/>
    <w:lvlOverride w:ilvl="0">
      <w:startOverride w:val="1"/>
    </w:lvlOverride>
  </w:num>
  <w:num w:numId="53">
    <w:abstractNumId w:val="26"/>
    <w:lvlOverride w:ilvl="0">
      <w:startOverride w:val="1"/>
    </w:lvlOverride>
  </w:num>
  <w:num w:numId="54">
    <w:abstractNumId w:val="26"/>
    <w:lvlOverride w:ilvl="0">
      <w:startOverride w:val="1"/>
    </w:lvlOverride>
  </w:num>
  <w:num w:numId="55">
    <w:abstractNumId w:val="26"/>
    <w:lvlOverride w:ilvl="0">
      <w:startOverride w:val="1"/>
    </w:lvlOverride>
  </w:num>
  <w:num w:numId="56">
    <w:abstractNumId w:val="20"/>
  </w:num>
  <w:num w:numId="57">
    <w:abstractNumId w:val="24"/>
    <w:lvlOverride w:ilvl="0">
      <w:startOverride w:val="1"/>
    </w:lvlOverride>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Fernando Llanos Zavalaga">
    <w15:presenceInfo w15:providerId="AD" w15:userId="S-1-5-21-1969101149-2520598274-2667265164-18180"/>
  </w15:person>
  <w15:person w15:author="Regina Casanova">
    <w15:presenceInfo w15:providerId="Windows Live" w15:userId="9fce488b99174d22"/>
  </w15:person>
  <w15:person w15:author="Microsoft Office User">
    <w15:presenceInfo w15:providerId="None" w15:userId="Microsoft Office Us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D0"/>
    <w:rsid w:val="00000899"/>
    <w:rsid w:val="00000DBF"/>
    <w:rsid w:val="00001807"/>
    <w:rsid w:val="000018DC"/>
    <w:rsid w:val="00002850"/>
    <w:rsid w:val="00002C04"/>
    <w:rsid w:val="00004664"/>
    <w:rsid w:val="00006207"/>
    <w:rsid w:val="0000694D"/>
    <w:rsid w:val="00007DC8"/>
    <w:rsid w:val="000113B0"/>
    <w:rsid w:val="000119FC"/>
    <w:rsid w:val="00012AD5"/>
    <w:rsid w:val="00014D3E"/>
    <w:rsid w:val="00017896"/>
    <w:rsid w:val="00020E8F"/>
    <w:rsid w:val="00021605"/>
    <w:rsid w:val="00021C2E"/>
    <w:rsid w:val="0002384F"/>
    <w:rsid w:val="00023C76"/>
    <w:rsid w:val="00025825"/>
    <w:rsid w:val="00025CC1"/>
    <w:rsid w:val="00030212"/>
    <w:rsid w:val="00030273"/>
    <w:rsid w:val="000322B7"/>
    <w:rsid w:val="00033C4E"/>
    <w:rsid w:val="000364B0"/>
    <w:rsid w:val="00036699"/>
    <w:rsid w:val="000377CE"/>
    <w:rsid w:val="00041130"/>
    <w:rsid w:val="000411F6"/>
    <w:rsid w:val="00041C8E"/>
    <w:rsid w:val="0004257C"/>
    <w:rsid w:val="0004300B"/>
    <w:rsid w:val="00043E74"/>
    <w:rsid w:val="00045E0D"/>
    <w:rsid w:val="0004694C"/>
    <w:rsid w:val="000470EF"/>
    <w:rsid w:val="0005010F"/>
    <w:rsid w:val="000519CD"/>
    <w:rsid w:val="000538FD"/>
    <w:rsid w:val="00054753"/>
    <w:rsid w:val="0005532E"/>
    <w:rsid w:val="00056AD2"/>
    <w:rsid w:val="000604D5"/>
    <w:rsid w:val="00060575"/>
    <w:rsid w:val="000611C9"/>
    <w:rsid w:val="00061602"/>
    <w:rsid w:val="000620D3"/>
    <w:rsid w:val="00062156"/>
    <w:rsid w:val="000635A6"/>
    <w:rsid w:val="0006669D"/>
    <w:rsid w:val="00070ABB"/>
    <w:rsid w:val="000727C4"/>
    <w:rsid w:val="000802DD"/>
    <w:rsid w:val="000811C2"/>
    <w:rsid w:val="00082B53"/>
    <w:rsid w:val="00083349"/>
    <w:rsid w:val="000839E6"/>
    <w:rsid w:val="00085E4C"/>
    <w:rsid w:val="000915BE"/>
    <w:rsid w:val="00092B6C"/>
    <w:rsid w:val="0009502F"/>
    <w:rsid w:val="000964E4"/>
    <w:rsid w:val="000969F2"/>
    <w:rsid w:val="000979A8"/>
    <w:rsid w:val="000A0C44"/>
    <w:rsid w:val="000A0F91"/>
    <w:rsid w:val="000A2EE5"/>
    <w:rsid w:val="000A31C1"/>
    <w:rsid w:val="000A482B"/>
    <w:rsid w:val="000A513D"/>
    <w:rsid w:val="000A63D0"/>
    <w:rsid w:val="000B09E3"/>
    <w:rsid w:val="000B2605"/>
    <w:rsid w:val="000B2CED"/>
    <w:rsid w:val="000B37FE"/>
    <w:rsid w:val="000B5E7F"/>
    <w:rsid w:val="000B6BB1"/>
    <w:rsid w:val="000C06DC"/>
    <w:rsid w:val="000C0B08"/>
    <w:rsid w:val="000C3480"/>
    <w:rsid w:val="000C417A"/>
    <w:rsid w:val="000C5578"/>
    <w:rsid w:val="000C743D"/>
    <w:rsid w:val="000C7FB6"/>
    <w:rsid w:val="000D16CA"/>
    <w:rsid w:val="000D3B53"/>
    <w:rsid w:val="000D4362"/>
    <w:rsid w:val="000D4457"/>
    <w:rsid w:val="000D4ACE"/>
    <w:rsid w:val="000D4C8E"/>
    <w:rsid w:val="000D5FF5"/>
    <w:rsid w:val="000D6AC8"/>
    <w:rsid w:val="000D6FCB"/>
    <w:rsid w:val="000D7A7B"/>
    <w:rsid w:val="000E179A"/>
    <w:rsid w:val="000E1E11"/>
    <w:rsid w:val="000E3233"/>
    <w:rsid w:val="000E42B4"/>
    <w:rsid w:val="000E6EA6"/>
    <w:rsid w:val="000E785E"/>
    <w:rsid w:val="000E7E6C"/>
    <w:rsid w:val="000E7F05"/>
    <w:rsid w:val="000F1D53"/>
    <w:rsid w:val="000F6214"/>
    <w:rsid w:val="000F66CB"/>
    <w:rsid w:val="000F72A9"/>
    <w:rsid w:val="001052D5"/>
    <w:rsid w:val="00105CAF"/>
    <w:rsid w:val="00107D4D"/>
    <w:rsid w:val="00107D89"/>
    <w:rsid w:val="00110EAA"/>
    <w:rsid w:val="00113117"/>
    <w:rsid w:val="001144DA"/>
    <w:rsid w:val="0011467B"/>
    <w:rsid w:val="00114C1C"/>
    <w:rsid w:val="00114D64"/>
    <w:rsid w:val="00115674"/>
    <w:rsid w:val="00115702"/>
    <w:rsid w:val="00116DEB"/>
    <w:rsid w:val="0012134F"/>
    <w:rsid w:val="00121596"/>
    <w:rsid w:val="00124068"/>
    <w:rsid w:val="001244C7"/>
    <w:rsid w:val="00124F5E"/>
    <w:rsid w:val="00125EF4"/>
    <w:rsid w:val="001272F0"/>
    <w:rsid w:val="0012739C"/>
    <w:rsid w:val="001306F6"/>
    <w:rsid w:val="00130A52"/>
    <w:rsid w:val="0013103F"/>
    <w:rsid w:val="00131110"/>
    <w:rsid w:val="001318C5"/>
    <w:rsid w:val="001325DD"/>
    <w:rsid w:val="00134352"/>
    <w:rsid w:val="00137FF7"/>
    <w:rsid w:val="00141275"/>
    <w:rsid w:val="001413AF"/>
    <w:rsid w:val="001435D9"/>
    <w:rsid w:val="00146F40"/>
    <w:rsid w:val="00147072"/>
    <w:rsid w:val="001508B6"/>
    <w:rsid w:val="0015231C"/>
    <w:rsid w:val="00152904"/>
    <w:rsid w:val="00154DB8"/>
    <w:rsid w:val="0015501B"/>
    <w:rsid w:val="0015548E"/>
    <w:rsid w:val="0015683A"/>
    <w:rsid w:val="0015728A"/>
    <w:rsid w:val="00157BF9"/>
    <w:rsid w:val="00157FB0"/>
    <w:rsid w:val="00160297"/>
    <w:rsid w:val="00160383"/>
    <w:rsid w:val="00161CE6"/>
    <w:rsid w:val="00161D0F"/>
    <w:rsid w:val="00162CCA"/>
    <w:rsid w:val="0016566E"/>
    <w:rsid w:val="0016761B"/>
    <w:rsid w:val="00167787"/>
    <w:rsid w:val="001700B1"/>
    <w:rsid w:val="00172054"/>
    <w:rsid w:val="00172339"/>
    <w:rsid w:val="00172756"/>
    <w:rsid w:val="00172C25"/>
    <w:rsid w:val="00172F6D"/>
    <w:rsid w:val="00173C5D"/>
    <w:rsid w:val="001771B4"/>
    <w:rsid w:val="001775D4"/>
    <w:rsid w:val="0017760B"/>
    <w:rsid w:val="001828F5"/>
    <w:rsid w:val="001829D5"/>
    <w:rsid w:val="00187A0F"/>
    <w:rsid w:val="001915AB"/>
    <w:rsid w:val="001930FF"/>
    <w:rsid w:val="00193DA2"/>
    <w:rsid w:val="001951C0"/>
    <w:rsid w:val="00196A3E"/>
    <w:rsid w:val="001973FF"/>
    <w:rsid w:val="001B02E5"/>
    <w:rsid w:val="001B0425"/>
    <w:rsid w:val="001B08CA"/>
    <w:rsid w:val="001B0B1C"/>
    <w:rsid w:val="001B1619"/>
    <w:rsid w:val="001B3D7F"/>
    <w:rsid w:val="001B5E34"/>
    <w:rsid w:val="001B7C61"/>
    <w:rsid w:val="001C1FCB"/>
    <w:rsid w:val="001C33EF"/>
    <w:rsid w:val="001C749D"/>
    <w:rsid w:val="001D0A70"/>
    <w:rsid w:val="001D1508"/>
    <w:rsid w:val="001D2091"/>
    <w:rsid w:val="001D23EF"/>
    <w:rsid w:val="001D39BC"/>
    <w:rsid w:val="001D4370"/>
    <w:rsid w:val="001D45D1"/>
    <w:rsid w:val="001D51B6"/>
    <w:rsid w:val="001E0F71"/>
    <w:rsid w:val="001E2FF3"/>
    <w:rsid w:val="001E3A11"/>
    <w:rsid w:val="001E4E2F"/>
    <w:rsid w:val="001E4FB2"/>
    <w:rsid w:val="001E5060"/>
    <w:rsid w:val="001E7F94"/>
    <w:rsid w:val="001F11E4"/>
    <w:rsid w:val="001F35E9"/>
    <w:rsid w:val="001F439D"/>
    <w:rsid w:val="001F444B"/>
    <w:rsid w:val="001F6250"/>
    <w:rsid w:val="0020046F"/>
    <w:rsid w:val="00201302"/>
    <w:rsid w:val="002022AD"/>
    <w:rsid w:val="00203952"/>
    <w:rsid w:val="00205058"/>
    <w:rsid w:val="0020660A"/>
    <w:rsid w:val="0021070B"/>
    <w:rsid w:val="002111CC"/>
    <w:rsid w:val="00211937"/>
    <w:rsid w:val="00211C53"/>
    <w:rsid w:val="00212ACA"/>
    <w:rsid w:val="002171FF"/>
    <w:rsid w:val="002176C2"/>
    <w:rsid w:val="002257DE"/>
    <w:rsid w:val="0023033B"/>
    <w:rsid w:val="002310C3"/>
    <w:rsid w:val="0023346B"/>
    <w:rsid w:val="002338BE"/>
    <w:rsid w:val="00234025"/>
    <w:rsid w:val="002358C4"/>
    <w:rsid w:val="00235D28"/>
    <w:rsid w:val="0023722D"/>
    <w:rsid w:val="00240847"/>
    <w:rsid w:val="002416FB"/>
    <w:rsid w:val="00241C1B"/>
    <w:rsid w:val="0024447F"/>
    <w:rsid w:val="00244D96"/>
    <w:rsid w:val="00245746"/>
    <w:rsid w:val="00245C73"/>
    <w:rsid w:val="002479F9"/>
    <w:rsid w:val="0025023D"/>
    <w:rsid w:val="00250481"/>
    <w:rsid w:val="002519AB"/>
    <w:rsid w:val="002539BC"/>
    <w:rsid w:val="002553D9"/>
    <w:rsid w:val="002575AD"/>
    <w:rsid w:val="00261226"/>
    <w:rsid w:val="00261DA6"/>
    <w:rsid w:val="00262D6E"/>
    <w:rsid w:val="0026310F"/>
    <w:rsid w:val="0026431D"/>
    <w:rsid w:val="00272389"/>
    <w:rsid w:val="00273A24"/>
    <w:rsid w:val="00273A97"/>
    <w:rsid w:val="00274BA7"/>
    <w:rsid w:val="0027544F"/>
    <w:rsid w:val="00283D4D"/>
    <w:rsid w:val="00285915"/>
    <w:rsid w:val="00292564"/>
    <w:rsid w:val="00292EF3"/>
    <w:rsid w:val="00296153"/>
    <w:rsid w:val="002973BF"/>
    <w:rsid w:val="002A04BE"/>
    <w:rsid w:val="002A04E6"/>
    <w:rsid w:val="002A0B74"/>
    <w:rsid w:val="002A1ED5"/>
    <w:rsid w:val="002A2AA7"/>
    <w:rsid w:val="002A5D24"/>
    <w:rsid w:val="002A64C2"/>
    <w:rsid w:val="002A7D6F"/>
    <w:rsid w:val="002B2FD0"/>
    <w:rsid w:val="002B3332"/>
    <w:rsid w:val="002B56C0"/>
    <w:rsid w:val="002B5A61"/>
    <w:rsid w:val="002B60A2"/>
    <w:rsid w:val="002B649C"/>
    <w:rsid w:val="002B652A"/>
    <w:rsid w:val="002B6C76"/>
    <w:rsid w:val="002B6EBB"/>
    <w:rsid w:val="002B7347"/>
    <w:rsid w:val="002B7590"/>
    <w:rsid w:val="002C0737"/>
    <w:rsid w:val="002C08D0"/>
    <w:rsid w:val="002C0A56"/>
    <w:rsid w:val="002C0C75"/>
    <w:rsid w:val="002C2843"/>
    <w:rsid w:val="002C4CA9"/>
    <w:rsid w:val="002D03F7"/>
    <w:rsid w:val="002D1E2A"/>
    <w:rsid w:val="002D1F82"/>
    <w:rsid w:val="002D4AA2"/>
    <w:rsid w:val="002D5208"/>
    <w:rsid w:val="002D6887"/>
    <w:rsid w:val="002D6E63"/>
    <w:rsid w:val="002D7075"/>
    <w:rsid w:val="002E0FC9"/>
    <w:rsid w:val="002E1E27"/>
    <w:rsid w:val="002E45B1"/>
    <w:rsid w:val="002E598E"/>
    <w:rsid w:val="002E5B65"/>
    <w:rsid w:val="002E71DF"/>
    <w:rsid w:val="002E7295"/>
    <w:rsid w:val="002E7F75"/>
    <w:rsid w:val="002F2208"/>
    <w:rsid w:val="002F25C8"/>
    <w:rsid w:val="002F42CB"/>
    <w:rsid w:val="002F616D"/>
    <w:rsid w:val="002F6A56"/>
    <w:rsid w:val="002F7195"/>
    <w:rsid w:val="003000D2"/>
    <w:rsid w:val="00302145"/>
    <w:rsid w:val="00302C24"/>
    <w:rsid w:val="00302C59"/>
    <w:rsid w:val="003034A7"/>
    <w:rsid w:val="00303FFC"/>
    <w:rsid w:val="00304B16"/>
    <w:rsid w:val="00307AAF"/>
    <w:rsid w:val="00311665"/>
    <w:rsid w:val="003119A5"/>
    <w:rsid w:val="00315A28"/>
    <w:rsid w:val="003161AD"/>
    <w:rsid w:val="00317546"/>
    <w:rsid w:val="003200E4"/>
    <w:rsid w:val="00320234"/>
    <w:rsid w:val="00322DDA"/>
    <w:rsid w:val="00324EB6"/>
    <w:rsid w:val="00325484"/>
    <w:rsid w:val="00327AE6"/>
    <w:rsid w:val="00331B1D"/>
    <w:rsid w:val="00332895"/>
    <w:rsid w:val="0033516A"/>
    <w:rsid w:val="0033734E"/>
    <w:rsid w:val="00337798"/>
    <w:rsid w:val="003377C9"/>
    <w:rsid w:val="00341389"/>
    <w:rsid w:val="0034201C"/>
    <w:rsid w:val="003438F5"/>
    <w:rsid w:val="003525FF"/>
    <w:rsid w:val="00353BE3"/>
    <w:rsid w:val="00355276"/>
    <w:rsid w:val="003566D2"/>
    <w:rsid w:val="003608FB"/>
    <w:rsid w:val="00360D80"/>
    <w:rsid w:val="00362A81"/>
    <w:rsid w:val="00362ED9"/>
    <w:rsid w:val="00363126"/>
    <w:rsid w:val="00363220"/>
    <w:rsid w:val="00364418"/>
    <w:rsid w:val="00367511"/>
    <w:rsid w:val="003676F1"/>
    <w:rsid w:val="00367B22"/>
    <w:rsid w:val="003700B5"/>
    <w:rsid w:val="00370F46"/>
    <w:rsid w:val="00373201"/>
    <w:rsid w:val="00373D7D"/>
    <w:rsid w:val="00376FA3"/>
    <w:rsid w:val="0038486C"/>
    <w:rsid w:val="0038525C"/>
    <w:rsid w:val="0039004D"/>
    <w:rsid w:val="00390CF8"/>
    <w:rsid w:val="003910CB"/>
    <w:rsid w:val="00392EEA"/>
    <w:rsid w:val="00393086"/>
    <w:rsid w:val="00394525"/>
    <w:rsid w:val="003A1187"/>
    <w:rsid w:val="003A7A72"/>
    <w:rsid w:val="003B1064"/>
    <w:rsid w:val="003B4521"/>
    <w:rsid w:val="003B4DBC"/>
    <w:rsid w:val="003C45AD"/>
    <w:rsid w:val="003C4BE1"/>
    <w:rsid w:val="003C6D57"/>
    <w:rsid w:val="003C6FC8"/>
    <w:rsid w:val="003D138E"/>
    <w:rsid w:val="003D1C84"/>
    <w:rsid w:val="003D4A45"/>
    <w:rsid w:val="003D69FB"/>
    <w:rsid w:val="003D7385"/>
    <w:rsid w:val="003E0AA6"/>
    <w:rsid w:val="003E111A"/>
    <w:rsid w:val="003E298F"/>
    <w:rsid w:val="003E4989"/>
    <w:rsid w:val="003E4E3C"/>
    <w:rsid w:val="003E5061"/>
    <w:rsid w:val="003E6DC8"/>
    <w:rsid w:val="003F193F"/>
    <w:rsid w:val="003F29A5"/>
    <w:rsid w:val="003F2CA5"/>
    <w:rsid w:val="003F2F21"/>
    <w:rsid w:val="003F40A4"/>
    <w:rsid w:val="003F58D4"/>
    <w:rsid w:val="003F5DBB"/>
    <w:rsid w:val="003F6BAC"/>
    <w:rsid w:val="003F6F43"/>
    <w:rsid w:val="004006D2"/>
    <w:rsid w:val="00402BAD"/>
    <w:rsid w:val="004053C8"/>
    <w:rsid w:val="00405ADB"/>
    <w:rsid w:val="00405C87"/>
    <w:rsid w:val="00405FE8"/>
    <w:rsid w:val="0040714E"/>
    <w:rsid w:val="004105E1"/>
    <w:rsid w:val="00413A80"/>
    <w:rsid w:val="0041407F"/>
    <w:rsid w:val="00415E4D"/>
    <w:rsid w:val="004210F8"/>
    <w:rsid w:val="004220C8"/>
    <w:rsid w:val="004278D1"/>
    <w:rsid w:val="00431882"/>
    <w:rsid w:val="00431B2F"/>
    <w:rsid w:val="0043233D"/>
    <w:rsid w:val="0043500B"/>
    <w:rsid w:val="0043502A"/>
    <w:rsid w:val="00436521"/>
    <w:rsid w:val="0044071D"/>
    <w:rsid w:val="00440C79"/>
    <w:rsid w:val="00441AF6"/>
    <w:rsid w:val="00441F38"/>
    <w:rsid w:val="004456A4"/>
    <w:rsid w:val="00445754"/>
    <w:rsid w:val="0045196B"/>
    <w:rsid w:val="00452D12"/>
    <w:rsid w:val="00452FEE"/>
    <w:rsid w:val="0045751B"/>
    <w:rsid w:val="004602F8"/>
    <w:rsid w:val="00461F21"/>
    <w:rsid w:val="004620EB"/>
    <w:rsid w:val="004624C7"/>
    <w:rsid w:val="0046340D"/>
    <w:rsid w:val="00464E8B"/>
    <w:rsid w:val="00465CE9"/>
    <w:rsid w:val="00465DBE"/>
    <w:rsid w:val="004665A1"/>
    <w:rsid w:val="0046688E"/>
    <w:rsid w:val="00466892"/>
    <w:rsid w:val="00466A3D"/>
    <w:rsid w:val="00467486"/>
    <w:rsid w:val="00470DBC"/>
    <w:rsid w:val="004711D5"/>
    <w:rsid w:val="0047218D"/>
    <w:rsid w:val="0047280C"/>
    <w:rsid w:val="00472F37"/>
    <w:rsid w:val="0047306E"/>
    <w:rsid w:val="004769F3"/>
    <w:rsid w:val="0047785E"/>
    <w:rsid w:val="00481E90"/>
    <w:rsid w:val="00482247"/>
    <w:rsid w:val="0048276A"/>
    <w:rsid w:val="00483492"/>
    <w:rsid w:val="00486475"/>
    <w:rsid w:val="00487969"/>
    <w:rsid w:val="00491DFD"/>
    <w:rsid w:val="0049325E"/>
    <w:rsid w:val="00493B08"/>
    <w:rsid w:val="00495635"/>
    <w:rsid w:val="00496CEE"/>
    <w:rsid w:val="00497DF6"/>
    <w:rsid w:val="004A0AA9"/>
    <w:rsid w:val="004A3503"/>
    <w:rsid w:val="004A534F"/>
    <w:rsid w:val="004A78C7"/>
    <w:rsid w:val="004B26D3"/>
    <w:rsid w:val="004B2804"/>
    <w:rsid w:val="004B4C0F"/>
    <w:rsid w:val="004C04E9"/>
    <w:rsid w:val="004C0C9C"/>
    <w:rsid w:val="004C0E7C"/>
    <w:rsid w:val="004C173F"/>
    <w:rsid w:val="004C18A9"/>
    <w:rsid w:val="004C2B05"/>
    <w:rsid w:val="004C2BAE"/>
    <w:rsid w:val="004C383F"/>
    <w:rsid w:val="004C5A03"/>
    <w:rsid w:val="004C67AC"/>
    <w:rsid w:val="004C68A1"/>
    <w:rsid w:val="004D0B2C"/>
    <w:rsid w:val="004D2445"/>
    <w:rsid w:val="004D4C89"/>
    <w:rsid w:val="004E084E"/>
    <w:rsid w:val="004E20E7"/>
    <w:rsid w:val="004E3B15"/>
    <w:rsid w:val="004E5897"/>
    <w:rsid w:val="004E6160"/>
    <w:rsid w:val="004E6D88"/>
    <w:rsid w:val="004F2FF9"/>
    <w:rsid w:val="004F498A"/>
    <w:rsid w:val="004F4C96"/>
    <w:rsid w:val="004F4F11"/>
    <w:rsid w:val="004F5FC2"/>
    <w:rsid w:val="005020F5"/>
    <w:rsid w:val="00503F22"/>
    <w:rsid w:val="00506586"/>
    <w:rsid w:val="005102F5"/>
    <w:rsid w:val="00510903"/>
    <w:rsid w:val="0051122E"/>
    <w:rsid w:val="0051146D"/>
    <w:rsid w:val="0051206E"/>
    <w:rsid w:val="00512E65"/>
    <w:rsid w:val="00513B68"/>
    <w:rsid w:val="00515D2C"/>
    <w:rsid w:val="00515F83"/>
    <w:rsid w:val="00520759"/>
    <w:rsid w:val="00520AF5"/>
    <w:rsid w:val="005216C4"/>
    <w:rsid w:val="00521763"/>
    <w:rsid w:val="00524A0A"/>
    <w:rsid w:val="00525774"/>
    <w:rsid w:val="00525D6F"/>
    <w:rsid w:val="005260E1"/>
    <w:rsid w:val="00526C7F"/>
    <w:rsid w:val="00530DC7"/>
    <w:rsid w:val="0053122A"/>
    <w:rsid w:val="00532CFE"/>
    <w:rsid w:val="00535F00"/>
    <w:rsid w:val="0053701A"/>
    <w:rsid w:val="00537F40"/>
    <w:rsid w:val="005400C1"/>
    <w:rsid w:val="00542D58"/>
    <w:rsid w:val="0054574C"/>
    <w:rsid w:val="00546A37"/>
    <w:rsid w:val="00547CFF"/>
    <w:rsid w:val="00547F58"/>
    <w:rsid w:val="00550DB5"/>
    <w:rsid w:val="00550DF1"/>
    <w:rsid w:val="00556114"/>
    <w:rsid w:val="00556845"/>
    <w:rsid w:val="005618B5"/>
    <w:rsid w:val="00561C11"/>
    <w:rsid w:val="00562533"/>
    <w:rsid w:val="005628E1"/>
    <w:rsid w:val="00563A8A"/>
    <w:rsid w:val="0056558B"/>
    <w:rsid w:val="00566142"/>
    <w:rsid w:val="00566941"/>
    <w:rsid w:val="00570880"/>
    <w:rsid w:val="00572A7C"/>
    <w:rsid w:val="005746B8"/>
    <w:rsid w:val="00575198"/>
    <w:rsid w:val="00580C6C"/>
    <w:rsid w:val="0058348B"/>
    <w:rsid w:val="005838E6"/>
    <w:rsid w:val="005854B4"/>
    <w:rsid w:val="00586A59"/>
    <w:rsid w:val="00587049"/>
    <w:rsid w:val="00587B31"/>
    <w:rsid w:val="005912AE"/>
    <w:rsid w:val="00591BA7"/>
    <w:rsid w:val="005928BC"/>
    <w:rsid w:val="0059544B"/>
    <w:rsid w:val="005956FA"/>
    <w:rsid w:val="005A093A"/>
    <w:rsid w:val="005A170E"/>
    <w:rsid w:val="005A2176"/>
    <w:rsid w:val="005A27E6"/>
    <w:rsid w:val="005A2C4B"/>
    <w:rsid w:val="005A6A46"/>
    <w:rsid w:val="005B2AAD"/>
    <w:rsid w:val="005B5307"/>
    <w:rsid w:val="005B5AD7"/>
    <w:rsid w:val="005B7537"/>
    <w:rsid w:val="005C0380"/>
    <w:rsid w:val="005C064B"/>
    <w:rsid w:val="005C0A84"/>
    <w:rsid w:val="005C0CEB"/>
    <w:rsid w:val="005C14ED"/>
    <w:rsid w:val="005C22CE"/>
    <w:rsid w:val="005C3ACB"/>
    <w:rsid w:val="005C420B"/>
    <w:rsid w:val="005C4969"/>
    <w:rsid w:val="005C529A"/>
    <w:rsid w:val="005C6825"/>
    <w:rsid w:val="005C71C1"/>
    <w:rsid w:val="005D00D9"/>
    <w:rsid w:val="005D25F1"/>
    <w:rsid w:val="005D31DC"/>
    <w:rsid w:val="005D3D84"/>
    <w:rsid w:val="005D3F7C"/>
    <w:rsid w:val="005D5094"/>
    <w:rsid w:val="005D562E"/>
    <w:rsid w:val="005D5EAE"/>
    <w:rsid w:val="005D6728"/>
    <w:rsid w:val="005D6C6A"/>
    <w:rsid w:val="005E12DB"/>
    <w:rsid w:val="005E2582"/>
    <w:rsid w:val="005E3652"/>
    <w:rsid w:val="005E5321"/>
    <w:rsid w:val="005E6ED5"/>
    <w:rsid w:val="005F11B8"/>
    <w:rsid w:val="005F185B"/>
    <w:rsid w:val="00600B55"/>
    <w:rsid w:val="00601365"/>
    <w:rsid w:val="00601CB6"/>
    <w:rsid w:val="00602A2A"/>
    <w:rsid w:val="00604071"/>
    <w:rsid w:val="00604B0B"/>
    <w:rsid w:val="00607672"/>
    <w:rsid w:val="00607F29"/>
    <w:rsid w:val="006103E0"/>
    <w:rsid w:val="006122C1"/>
    <w:rsid w:val="0061343F"/>
    <w:rsid w:val="0061457F"/>
    <w:rsid w:val="00614B17"/>
    <w:rsid w:val="00615A96"/>
    <w:rsid w:val="0061601E"/>
    <w:rsid w:val="00616D11"/>
    <w:rsid w:val="006177BD"/>
    <w:rsid w:val="00621CCE"/>
    <w:rsid w:val="00622855"/>
    <w:rsid w:val="00623ED4"/>
    <w:rsid w:val="00624D2D"/>
    <w:rsid w:val="00624DA8"/>
    <w:rsid w:val="00625BCC"/>
    <w:rsid w:val="00625E59"/>
    <w:rsid w:val="00630088"/>
    <w:rsid w:val="006305D4"/>
    <w:rsid w:val="0063061D"/>
    <w:rsid w:val="00630815"/>
    <w:rsid w:val="00631F81"/>
    <w:rsid w:val="0063349C"/>
    <w:rsid w:val="00636506"/>
    <w:rsid w:val="00637C69"/>
    <w:rsid w:val="00642FC7"/>
    <w:rsid w:val="00643BA0"/>
    <w:rsid w:val="00643D85"/>
    <w:rsid w:val="00644EDD"/>
    <w:rsid w:val="00645947"/>
    <w:rsid w:val="00646BD3"/>
    <w:rsid w:val="00647FAB"/>
    <w:rsid w:val="006508E1"/>
    <w:rsid w:val="00651402"/>
    <w:rsid w:val="00651939"/>
    <w:rsid w:val="00652058"/>
    <w:rsid w:val="00652560"/>
    <w:rsid w:val="00652D68"/>
    <w:rsid w:val="0065488F"/>
    <w:rsid w:val="00655C3E"/>
    <w:rsid w:val="006602BB"/>
    <w:rsid w:val="006609C9"/>
    <w:rsid w:val="006612B4"/>
    <w:rsid w:val="00661C9F"/>
    <w:rsid w:val="0066664C"/>
    <w:rsid w:val="00666D2C"/>
    <w:rsid w:val="0066763B"/>
    <w:rsid w:val="00667851"/>
    <w:rsid w:val="00673ED7"/>
    <w:rsid w:val="006746CC"/>
    <w:rsid w:val="0067704D"/>
    <w:rsid w:val="00677C95"/>
    <w:rsid w:val="0068015C"/>
    <w:rsid w:val="006827F2"/>
    <w:rsid w:val="00682B13"/>
    <w:rsid w:val="006839BB"/>
    <w:rsid w:val="00685D5D"/>
    <w:rsid w:val="006903C3"/>
    <w:rsid w:val="0069089C"/>
    <w:rsid w:val="006913B4"/>
    <w:rsid w:val="00692048"/>
    <w:rsid w:val="0069209F"/>
    <w:rsid w:val="0069599A"/>
    <w:rsid w:val="00696553"/>
    <w:rsid w:val="006A0074"/>
    <w:rsid w:val="006A0161"/>
    <w:rsid w:val="006A0CAA"/>
    <w:rsid w:val="006A2223"/>
    <w:rsid w:val="006A515A"/>
    <w:rsid w:val="006A631E"/>
    <w:rsid w:val="006A793B"/>
    <w:rsid w:val="006B071F"/>
    <w:rsid w:val="006B081E"/>
    <w:rsid w:val="006B205B"/>
    <w:rsid w:val="006B20F8"/>
    <w:rsid w:val="006B2EE5"/>
    <w:rsid w:val="006B37DD"/>
    <w:rsid w:val="006B55D4"/>
    <w:rsid w:val="006B68D6"/>
    <w:rsid w:val="006B6B9E"/>
    <w:rsid w:val="006C0F8E"/>
    <w:rsid w:val="006C2342"/>
    <w:rsid w:val="006C3002"/>
    <w:rsid w:val="006C361F"/>
    <w:rsid w:val="006C42ED"/>
    <w:rsid w:val="006C4ABF"/>
    <w:rsid w:val="006C5FD9"/>
    <w:rsid w:val="006C6CB1"/>
    <w:rsid w:val="006C6F4E"/>
    <w:rsid w:val="006C725F"/>
    <w:rsid w:val="006D06B4"/>
    <w:rsid w:val="006D0710"/>
    <w:rsid w:val="006D0818"/>
    <w:rsid w:val="006D31A1"/>
    <w:rsid w:val="006D3C28"/>
    <w:rsid w:val="006D406E"/>
    <w:rsid w:val="006E14C9"/>
    <w:rsid w:val="006E1D60"/>
    <w:rsid w:val="006E2619"/>
    <w:rsid w:val="006E2813"/>
    <w:rsid w:val="006E5828"/>
    <w:rsid w:val="006E78A0"/>
    <w:rsid w:val="006F009C"/>
    <w:rsid w:val="006F1201"/>
    <w:rsid w:val="006F31B0"/>
    <w:rsid w:val="006F4488"/>
    <w:rsid w:val="006F45B5"/>
    <w:rsid w:val="006F576C"/>
    <w:rsid w:val="006F6BFA"/>
    <w:rsid w:val="006F7425"/>
    <w:rsid w:val="00703434"/>
    <w:rsid w:val="007046F5"/>
    <w:rsid w:val="00704DCF"/>
    <w:rsid w:val="0070776A"/>
    <w:rsid w:val="0071104C"/>
    <w:rsid w:val="00714AF0"/>
    <w:rsid w:val="007175A3"/>
    <w:rsid w:val="00717F0C"/>
    <w:rsid w:val="00721191"/>
    <w:rsid w:val="007222F0"/>
    <w:rsid w:val="007239D8"/>
    <w:rsid w:val="00725DE2"/>
    <w:rsid w:val="00731C4C"/>
    <w:rsid w:val="007338A1"/>
    <w:rsid w:val="00734B3F"/>
    <w:rsid w:val="00735FA5"/>
    <w:rsid w:val="00736B17"/>
    <w:rsid w:val="0073714E"/>
    <w:rsid w:val="007410F5"/>
    <w:rsid w:val="00744DC5"/>
    <w:rsid w:val="0074773B"/>
    <w:rsid w:val="007502D3"/>
    <w:rsid w:val="00750F34"/>
    <w:rsid w:val="0075380D"/>
    <w:rsid w:val="00753D9C"/>
    <w:rsid w:val="00755F71"/>
    <w:rsid w:val="00757090"/>
    <w:rsid w:val="0076083A"/>
    <w:rsid w:val="00760B45"/>
    <w:rsid w:val="00761E7A"/>
    <w:rsid w:val="007620B0"/>
    <w:rsid w:val="00764742"/>
    <w:rsid w:val="0076547C"/>
    <w:rsid w:val="00765F76"/>
    <w:rsid w:val="0076630B"/>
    <w:rsid w:val="00766B86"/>
    <w:rsid w:val="00770D25"/>
    <w:rsid w:val="007726AA"/>
    <w:rsid w:val="00772A44"/>
    <w:rsid w:val="00772E19"/>
    <w:rsid w:val="00773258"/>
    <w:rsid w:val="007808F4"/>
    <w:rsid w:val="007820AC"/>
    <w:rsid w:val="007839B6"/>
    <w:rsid w:val="0078497C"/>
    <w:rsid w:val="007925FD"/>
    <w:rsid w:val="00792C24"/>
    <w:rsid w:val="00792CC5"/>
    <w:rsid w:val="0079477F"/>
    <w:rsid w:val="007948C3"/>
    <w:rsid w:val="0079520C"/>
    <w:rsid w:val="0079570A"/>
    <w:rsid w:val="00795C0D"/>
    <w:rsid w:val="00795CB1"/>
    <w:rsid w:val="0079638F"/>
    <w:rsid w:val="00797A13"/>
    <w:rsid w:val="00797ADC"/>
    <w:rsid w:val="007A0FFF"/>
    <w:rsid w:val="007A1434"/>
    <w:rsid w:val="007A37D8"/>
    <w:rsid w:val="007A411A"/>
    <w:rsid w:val="007A4249"/>
    <w:rsid w:val="007A4E05"/>
    <w:rsid w:val="007A53DE"/>
    <w:rsid w:val="007A54FF"/>
    <w:rsid w:val="007A59C8"/>
    <w:rsid w:val="007A5DE7"/>
    <w:rsid w:val="007A641A"/>
    <w:rsid w:val="007A6953"/>
    <w:rsid w:val="007A6AF7"/>
    <w:rsid w:val="007B022D"/>
    <w:rsid w:val="007B03C1"/>
    <w:rsid w:val="007B04CB"/>
    <w:rsid w:val="007B14EB"/>
    <w:rsid w:val="007B2245"/>
    <w:rsid w:val="007B5AA2"/>
    <w:rsid w:val="007B6188"/>
    <w:rsid w:val="007B7445"/>
    <w:rsid w:val="007B78A7"/>
    <w:rsid w:val="007C0DFF"/>
    <w:rsid w:val="007C1441"/>
    <w:rsid w:val="007C2197"/>
    <w:rsid w:val="007C273E"/>
    <w:rsid w:val="007D06DB"/>
    <w:rsid w:val="007D19CA"/>
    <w:rsid w:val="007D1CC3"/>
    <w:rsid w:val="007D4D03"/>
    <w:rsid w:val="007D5790"/>
    <w:rsid w:val="007D7316"/>
    <w:rsid w:val="007E1695"/>
    <w:rsid w:val="007E198B"/>
    <w:rsid w:val="007E2751"/>
    <w:rsid w:val="007E3601"/>
    <w:rsid w:val="007E3EDE"/>
    <w:rsid w:val="007E4000"/>
    <w:rsid w:val="007E51F7"/>
    <w:rsid w:val="007E5351"/>
    <w:rsid w:val="007E613C"/>
    <w:rsid w:val="007E6B08"/>
    <w:rsid w:val="007E7F29"/>
    <w:rsid w:val="007F09E5"/>
    <w:rsid w:val="007F3793"/>
    <w:rsid w:val="007F3C30"/>
    <w:rsid w:val="007F47FF"/>
    <w:rsid w:val="007F661B"/>
    <w:rsid w:val="00800377"/>
    <w:rsid w:val="00800598"/>
    <w:rsid w:val="008005AC"/>
    <w:rsid w:val="00801002"/>
    <w:rsid w:val="008044EE"/>
    <w:rsid w:val="00804D49"/>
    <w:rsid w:val="00804FEC"/>
    <w:rsid w:val="0080563F"/>
    <w:rsid w:val="00806EEF"/>
    <w:rsid w:val="00810620"/>
    <w:rsid w:val="0081213D"/>
    <w:rsid w:val="00814BFC"/>
    <w:rsid w:val="00814F75"/>
    <w:rsid w:val="0081600C"/>
    <w:rsid w:val="00816A41"/>
    <w:rsid w:val="00816B3E"/>
    <w:rsid w:val="00820042"/>
    <w:rsid w:val="00822854"/>
    <w:rsid w:val="00823DF7"/>
    <w:rsid w:val="008245D8"/>
    <w:rsid w:val="00830CBB"/>
    <w:rsid w:val="00832754"/>
    <w:rsid w:val="00832A78"/>
    <w:rsid w:val="008338AD"/>
    <w:rsid w:val="008350F2"/>
    <w:rsid w:val="008364E7"/>
    <w:rsid w:val="008415E7"/>
    <w:rsid w:val="00841963"/>
    <w:rsid w:val="00842BF2"/>
    <w:rsid w:val="00842F17"/>
    <w:rsid w:val="00843D2F"/>
    <w:rsid w:val="008441F8"/>
    <w:rsid w:val="008443A9"/>
    <w:rsid w:val="0084473B"/>
    <w:rsid w:val="00844C1D"/>
    <w:rsid w:val="00847EAB"/>
    <w:rsid w:val="008507B7"/>
    <w:rsid w:val="00851D17"/>
    <w:rsid w:val="00853216"/>
    <w:rsid w:val="00855BA7"/>
    <w:rsid w:val="00856598"/>
    <w:rsid w:val="0086226A"/>
    <w:rsid w:val="008623C3"/>
    <w:rsid w:val="008626EB"/>
    <w:rsid w:val="00862EA1"/>
    <w:rsid w:val="00864771"/>
    <w:rsid w:val="0086507C"/>
    <w:rsid w:val="00866AE9"/>
    <w:rsid w:val="00872807"/>
    <w:rsid w:val="008730FC"/>
    <w:rsid w:val="0087577D"/>
    <w:rsid w:val="00875BB4"/>
    <w:rsid w:val="0088090B"/>
    <w:rsid w:val="00880BFD"/>
    <w:rsid w:val="00882058"/>
    <w:rsid w:val="00882A1B"/>
    <w:rsid w:val="00882AB5"/>
    <w:rsid w:val="0088421F"/>
    <w:rsid w:val="00885538"/>
    <w:rsid w:val="00887A03"/>
    <w:rsid w:val="00895373"/>
    <w:rsid w:val="008962E0"/>
    <w:rsid w:val="008A1FE8"/>
    <w:rsid w:val="008A3A08"/>
    <w:rsid w:val="008A445E"/>
    <w:rsid w:val="008B01E4"/>
    <w:rsid w:val="008B0D80"/>
    <w:rsid w:val="008B12E6"/>
    <w:rsid w:val="008B19EA"/>
    <w:rsid w:val="008B3B57"/>
    <w:rsid w:val="008B5507"/>
    <w:rsid w:val="008B64F6"/>
    <w:rsid w:val="008C11F0"/>
    <w:rsid w:val="008C1724"/>
    <w:rsid w:val="008C2660"/>
    <w:rsid w:val="008C33CA"/>
    <w:rsid w:val="008C4674"/>
    <w:rsid w:val="008C7159"/>
    <w:rsid w:val="008D11A7"/>
    <w:rsid w:val="008D23C7"/>
    <w:rsid w:val="008D2441"/>
    <w:rsid w:val="008D3643"/>
    <w:rsid w:val="008D3E42"/>
    <w:rsid w:val="008D4A58"/>
    <w:rsid w:val="008D4B63"/>
    <w:rsid w:val="008D6F48"/>
    <w:rsid w:val="008D7A5F"/>
    <w:rsid w:val="008E0B0A"/>
    <w:rsid w:val="008E0D06"/>
    <w:rsid w:val="008E0DE1"/>
    <w:rsid w:val="008E130E"/>
    <w:rsid w:val="008E2EB8"/>
    <w:rsid w:val="008E38F2"/>
    <w:rsid w:val="008E39D3"/>
    <w:rsid w:val="008E5E4A"/>
    <w:rsid w:val="008E6550"/>
    <w:rsid w:val="008E72AA"/>
    <w:rsid w:val="008E7400"/>
    <w:rsid w:val="008E7D99"/>
    <w:rsid w:val="008F1221"/>
    <w:rsid w:val="008F1399"/>
    <w:rsid w:val="008F214A"/>
    <w:rsid w:val="008F2FAA"/>
    <w:rsid w:val="0090115E"/>
    <w:rsid w:val="00901D34"/>
    <w:rsid w:val="00901DC8"/>
    <w:rsid w:val="00903326"/>
    <w:rsid w:val="00903B2A"/>
    <w:rsid w:val="00904389"/>
    <w:rsid w:val="00910961"/>
    <w:rsid w:val="009132E3"/>
    <w:rsid w:val="009132FB"/>
    <w:rsid w:val="00913A3F"/>
    <w:rsid w:val="00913D4D"/>
    <w:rsid w:val="00914C63"/>
    <w:rsid w:val="00917B46"/>
    <w:rsid w:val="00920626"/>
    <w:rsid w:val="009248F8"/>
    <w:rsid w:val="00925FD8"/>
    <w:rsid w:val="00926B28"/>
    <w:rsid w:val="00937F02"/>
    <w:rsid w:val="00940852"/>
    <w:rsid w:val="0094155D"/>
    <w:rsid w:val="00944154"/>
    <w:rsid w:val="00944259"/>
    <w:rsid w:val="00944CD0"/>
    <w:rsid w:val="00946A0E"/>
    <w:rsid w:val="00946FA0"/>
    <w:rsid w:val="009475F4"/>
    <w:rsid w:val="009539FF"/>
    <w:rsid w:val="00954D43"/>
    <w:rsid w:val="00956341"/>
    <w:rsid w:val="009609C2"/>
    <w:rsid w:val="0096116F"/>
    <w:rsid w:val="00965288"/>
    <w:rsid w:val="00966AEC"/>
    <w:rsid w:val="00967652"/>
    <w:rsid w:val="0097035B"/>
    <w:rsid w:val="00970EB4"/>
    <w:rsid w:val="009730B1"/>
    <w:rsid w:val="00974701"/>
    <w:rsid w:val="00974A68"/>
    <w:rsid w:val="00975783"/>
    <w:rsid w:val="00975AFC"/>
    <w:rsid w:val="00976BB8"/>
    <w:rsid w:val="00980066"/>
    <w:rsid w:val="00980B82"/>
    <w:rsid w:val="00981790"/>
    <w:rsid w:val="00983B86"/>
    <w:rsid w:val="00984134"/>
    <w:rsid w:val="00985A3F"/>
    <w:rsid w:val="00987169"/>
    <w:rsid w:val="009877E6"/>
    <w:rsid w:val="009919B2"/>
    <w:rsid w:val="00991A79"/>
    <w:rsid w:val="00994F84"/>
    <w:rsid w:val="0099501F"/>
    <w:rsid w:val="00997C8A"/>
    <w:rsid w:val="009A3D8D"/>
    <w:rsid w:val="009A4902"/>
    <w:rsid w:val="009A4B92"/>
    <w:rsid w:val="009A56DD"/>
    <w:rsid w:val="009A5AA1"/>
    <w:rsid w:val="009A7F1A"/>
    <w:rsid w:val="009A7F5F"/>
    <w:rsid w:val="009B1719"/>
    <w:rsid w:val="009B6162"/>
    <w:rsid w:val="009B63B8"/>
    <w:rsid w:val="009B7D50"/>
    <w:rsid w:val="009C17A7"/>
    <w:rsid w:val="009C1FF6"/>
    <w:rsid w:val="009C38A3"/>
    <w:rsid w:val="009C3939"/>
    <w:rsid w:val="009C482B"/>
    <w:rsid w:val="009D09E8"/>
    <w:rsid w:val="009D190F"/>
    <w:rsid w:val="009D4A1C"/>
    <w:rsid w:val="009D6532"/>
    <w:rsid w:val="009D7A04"/>
    <w:rsid w:val="009E2064"/>
    <w:rsid w:val="009E44F3"/>
    <w:rsid w:val="009E4AF9"/>
    <w:rsid w:val="009E4C62"/>
    <w:rsid w:val="009E6BE6"/>
    <w:rsid w:val="009E7571"/>
    <w:rsid w:val="009F3767"/>
    <w:rsid w:val="009F42DD"/>
    <w:rsid w:val="009F490E"/>
    <w:rsid w:val="009F4AF1"/>
    <w:rsid w:val="009F5AB0"/>
    <w:rsid w:val="00A004C7"/>
    <w:rsid w:val="00A01124"/>
    <w:rsid w:val="00A01145"/>
    <w:rsid w:val="00A01636"/>
    <w:rsid w:val="00A0375B"/>
    <w:rsid w:val="00A04522"/>
    <w:rsid w:val="00A048D4"/>
    <w:rsid w:val="00A0505F"/>
    <w:rsid w:val="00A06B07"/>
    <w:rsid w:val="00A072FC"/>
    <w:rsid w:val="00A07FAF"/>
    <w:rsid w:val="00A12DD0"/>
    <w:rsid w:val="00A141CB"/>
    <w:rsid w:val="00A173E3"/>
    <w:rsid w:val="00A21446"/>
    <w:rsid w:val="00A22C0F"/>
    <w:rsid w:val="00A240B1"/>
    <w:rsid w:val="00A24382"/>
    <w:rsid w:val="00A246A7"/>
    <w:rsid w:val="00A25F54"/>
    <w:rsid w:val="00A26858"/>
    <w:rsid w:val="00A2696A"/>
    <w:rsid w:val="00A27624"/>
    <w:rsid w:val="00A30F79"/>
    <w:rsid w:val="00A31132"/>
    <w:rsid w:val="00A33669"/>
    <w:rsid w:val="00A346F5"/>
    <w:rsid w:val="00A35C0B"/>
    <w:rsid w:val="00A35EF0"/>
    <w:rsid w:val="00A367E5"/>
    <w:rsid w:val="00A40A34"/>
    <w:rsid w:val="00A41A51"/>
    <w:rsid w:val="00A41E5A"/>
    <w:rsid w:val="00A42C4C"/>
    <w:rsid w:val="00A4596C"/>
    <w:rsid w:val="00A464FB"/>
    <w:rsid w:val="00A5001E"/>
    <w:rsid w:val="00A50DD7"/>
    <w:rsid w:val="00A520A6"/>
    <w:rsid w:val="00A57D18"/>
    <w:rsid w:val="00A60A6F"/>
    <w:rsid w:val="00A63767"/>
    <w:rsid w:val="00A64436"/>
    <w:rsid w:val="00A6647E"/>
    <w:rsid w:val="00A7180D"/>
    <w:rsid w:val="00A77F4C"/>
    <w:rsid w:val="00A82360"/>
    <w:rsid w:val="00A83129"/>
    <w:rsid w:val="00A8380E"/>
    <w:rsid w:val="00A83B1E"/>
    <w:rsid w:val="00A84424"/>
    <w:rsid w:val="00A85BE3"/>
    <w:rsid w:val="00A901F3"/>
    <w:rsid w:val="00A909F0"/>
    <w:rsid w:val="00A90C62"/>
    <w:rsid w:val="00A9299B"/>
    <w:rsid w:val="00A9405F"/>
    <w:rsid w:val="00A94419"/>
    <w:rsid w:val="00A94945"/>
    <w:rsid w:val="00A96949"/>
    <w:rsid w:val="00A976DA"/>
    <w:rsid w:val="00A9791B"/>
    <w:rsid w:val="00A97B62"/>
    <w:rsid w:val="00A97E67"/>
    <w:rsid w:val="00AA0592"/>
    <w:rsid w:val="00AA2BB0"/>
    <w:rsid w:val="00AA3B6F"/>
    <w:rsid w:val="00AB007B"/>
    <w:rsid w:val="00AB01FB"/>
    <w:rsid w:val="00AB1E77"/>
    <w:rsid w:val="00AB21A0"/>
    <w:rsid w:val="00AB3FFF"/>
    <w:rsid w:val="00AB4941"/>
    <w:rsid w:val="00AB571D"/>
    <w:rsid w:val="00AB583E"/>
    <w:rsid w:val="00AB78DE"/>
    <w:rsid w:val="00AC0179"/>
    <w:rsid w:val="00AC1607"/>
    <w:rsid w:val="00AC34D7"/>
    <w:rsid w:val="00AC3851"/>
    <w:rsid w:val="00AC43BB"/>
    <w:rsid w:val="00AC529C"/>
    <w:rsid w:val="00AC5970"/>
    <w:rsid w:val="00AC63D1"/>
    <w:rsid w:val="00AC7C3A"/>
    <w:rsid w:val="00AD075D"/>
    <w:rsid w:val="00AD1C2C"/>
    <w:rsid w:val="00AD23D8"/>
    <w:rsid w:val="00AD5419"/>
    <w:rsid w:val="00AD5B2F"/>
    <w:rsid w:val="00AD6104"/>
    <w:rsid w:val="00AD62EA"/>
    <w:rsid w:val="00AD77F1"/>
    <w:rsid w:val="00AE1495"/>
    <w:rsid w:val="00AE1CCB"/>
    <w:rsid w:val="00AE3E7E"/>
    <w:rsid w:val="00AE47C0"/>
    <w:rsid w:val="00AF0EF7"/>
    <w:rsid w:val="00AF0FD5"/>
    <w:rsid w:val="00AF4806"/>
    <w:rsid w:val="00AF4A2E"/>
    <w:rsid w:val="00AF5EAF"/>
    <w:rsid w:val="00AF62FF"/>
    <w:rsid w:val="00AF6843"/>
    <w:rsid w:val="00AF6B9B"/>
    <w:rsid w:val="00AF7F25"/>
    <w:rsid w:val="00B000D4"/>
    <w:rsid w:val="00B018AF"/>
    <w:rsid w:val="00B05140"/>
    <w:rsid w:val="00B05607"/>
    <w:rsid w:val="00B063DE"/>
    <w:rsid w:val="00B06B4A"/>
    <w:rsid w:val="00B074E3"/>
    <w:rsid w:val="00B075F0"/>
    <w:rsid w:val="00B10C57"/>
    <w:rsid w:val="00B11AB1"/>
    <w:rsid w:val="00B1217A"/>
    <w:rsid w:val="00B12FB7"/>
    <w:rsid w:val="00B137E1"/>
    <w:rsid w:val="00B14113"/>
    <w:rsid w:val="00B170C5"/>
    <w:rsid w:val="00B17342"/>
    <w:rsid w:val="00B17392"/>
    <w:rsid w:val="00B17A7A"/>
    <w:rsid w:val="00B20267"/>
    <w:rsid w:val="00B2133A"/>
    <w:rsid w:val="00B21D63"/>
    <w:rsid w:val="00B224AF"/>
    <w:rsid w:val="00B25101"/>
    <w:rsid w:val="00B25754"/>
    <w:rsid w:val="00B26073"/>
    <w:rsid w:val="00B26A58"/>
    <w:rsid w:val="00B26FA3"/>
    <w:rsid w:val="00B305E8"/>
    <w:rsid w:val="00B31236"/>
    <w:rsid w:val="00B31A52"/>
    <w:rsid w:val="00B330F3"/>
    <w:rsid w:val="00B34010"/>
    <w:rsid w:val="00B347EB"/>
    <w:rsid w:val="00B34BB7"/>
    <w:rsid w:val="00B35196"/>
    <w:rsid w:val="00B36961"/>
    <w:rsid w:val="00B419AD"/>
    <w:rsid w:val="00B41EF3"/>
    <w:rsid w:val="00B4337F"/>
    <w:rsid w:val="00B44211"/>
    <w:rsid w:val="00B4445D"/>
    <w:rsid w:val="00B46176"/>
    <w:rsid w:val="00B50714"/>
    <w:rsid w:val="00B51575"/>
    <w:rsid w:val="00B561E1"/>
    <w:rsid w:val="00B56B61"/>
    <w:rsid w:val="00B56C51"/>
    <w:rsid w:val="00B6067C"/>
    <w:rsid w:val="00B63A56"/>
    <w:rsid w:val="00B674F0"/>
    <w:rsid w:val="00B67F2D"/>
    <w:rsid w:val="00B70F80"/>
    <w:rsid w:val="00B72B03"/>
    <w:rsid w:val="00B72F4A"/>
    <w:rsid w:val="00B73C1F"/>
    <w:rsid w:val="00B74113"/>
    <w:rsid w:val="00B75533"/>
    <w:rsid w:val="00B81518"/>
    <w:rsid w:val="00B82972"/>
    <w:rsid w:val="00B8307F"/>
    <w:rsid w:val="00B83700"/>
    <w:rsid w:val="00B83A44"/>
    <w:rsid w:val="00B8443C"/>
    <w:rsid w:val="00B85D33"/>
    <w:rsid w:val="00B86C65"/>
    <w:rsid w:val="00B9043C"/>
    <w:rsid w:val="00B90660"/>
    <w:rsid w:val="00B92B5C"/>
    <w:rsid w:val="00B93631"/>
    <w:rsid w:val="00B93985"/>
    <w:rsid w:val="00B95F40"/>
    <w:rsid w:val="00BA0102"/>
    <w:rsid w:val="00BA09FC"/>
    <w:rsid w:val="00BA1222"/>
    <w:rsid w:val="00BA156B"/>
    <w:rsid w:val="00BA239F"/>
    <w:rsid w:val="00BA2777"/>
    <w:rsid w:val="00BA2FA0"/>
    <w:rsid w:val="00BA33F1"/>
    <w:rsid w:val="00BA36A7"/>
    <w:rsid w:val="00BA45B9"/>
    <w:rsid w:val="00BA4770"/>
    <w:rsid w:val="00BA4CC0"/>
    <w:rsid w:val="00BA52F5"/>
    <w:rsid w:val="00BA63BC"/>
    <w:rsid w:val="00BA68FD"/>
    <w:rsid w:val="00BA6B53"/>
    <w:rsid w:val="00BA7B26"/>
    <w:rsid w:val="00BB0CB9"/>
    <w:rsid w:val="00BB13C4"/>
    <w:rsid w:val="00BB16F2"/>
    <w:rsid w:val="00BB34E0"/>
    <w:rsid w:val="00BB34FB"/>
    <w:rsid w:val="00BB46A5"/>
    <w:rsid w:val="00BB57F3"/>
    <w:rsid w:val="00BB7AA5"/>
    <w:rsid w:val="00BC16E5"/>
    <w:rsid w:val="00BC2867"/>
    <w:rsid w:val="00BC7E14"/>
    <w:rsid w:val="00BD00DA"/>
    <w:rsid w:val="00BD17E8"/>
    <w:rsid w:val="00BD3B0B"/>
    <w:rsid w:val="00BD4AF5"/>
    <w:rsid w:val="00BD5A50"/>
    <w:rsid w:val="00BD5BF4"/>
    <w:rsid w:val="00BD6C77"/>
    <w:rsid w:val="00BD6E5F"/>
    <w:rsid w:val="00BD7B0B"/>
    <w:rsid w:val="00BE03A0"/>
    <w:rsid w:val="00BE0437"/>
    <w:rsid w:val="00BE0597"/>
    <w:rsid w:val="00BE0EAB"/>
    <w:rsid w:val="00BE11D3"/>
    <w:rsid w:val="00BE1C04"/>
    <w:rsid w:val="00BE2A5A"/>
    <w:rsid w:val="00BE3E2C"/>
    <w:rsid w:val="00BE50E9"/>
    <w:rsid w:val="00BE7297"/>
    <w:rsid w:val="00BE774A"/>
    <w:rsid w:val="00BF18DF"/>
    <w:rsid w:val="00BF206F"/>
    <w:rsid w:val="00BF27D4"/>
    <w:rsid w:val="00BF2DAA"/>
    <w:rsid w:val="00BF63BC"/>
    <w:rsid w:val="00C00013"/>
    <w:rsid w:val="00C00671"/>
    <w:rsid w:val="00C016D8"/>
    <w:rsid w:val="00C0285F"/>
    <w:rsid w:val="00C03278"/>
    <w:rsid w:val="00C05750"/>
    <w:rsid w:val="00C05B49"/>
    <w:rsid w:val="00C07CD1"/>
    <w:rsid w:val="00C10779"/>
    <w:rsid w:val="00C1198A"/>
    <w:rsid w:val="00C12511"/>
    <w:rsid w:val="00C126C6"/>
    <w:rsid w:val="00C128AA"/>
    <w:rsid w:val="00C1339E"/>
    <w:rsid w:val="00C13F6D"/>
    <w:rsid w:val="00C14F80"/>
    <w:rsid w:val="00C1603F"/>
    <w:rsid w:val="00C17E3C"/>
    <w:rsid w:val="00C2069B"/>
    <w:rsid w:val="00C219E1"/>
    <w:rsid w:val="00C22A5E"/>
    <w:rsid w:val="00C22AE1"/>
    <w:rsid w:val="00C23743"/>
    <w:rsid w:val="00C23DEC"/>
    <w:rsid w:val="00C24AB0"/>
    <w:rsid w:val="00C25DAF"/>
    <w:rsid w:val="00C271AB"/>
    <w:rsid w:val="00C27567"/>
    <w:rsid w:val="00C27F0A"/>
    <w:rsid w:val="00C30075"/>
    <w:rsid w:val="00C32EAC"/>
    <w:rsid w:val="00C33A71"/>
    <w:rsid w:val="00C34E0A"/>
    <w:rsid w:val="00C35DCA"/>
    <w:rsid w:val="00C3723A"/>
    <w:rsid w:val="00C372AB"/>
    <w:rsid w:val="00C40134"/>
    <w:rsid w:val="00C41296"/>
    <w:rsid w:val="00C46290"/>
    <w:rsid w:val="00C46B65"/>
    <w:rsid w:val="00C474EE"/>
    <w:rsid w:val="00C4763B"/>
    <w:rsid w:val="00C4772E"/>
    <w:rsid w:val="00C47CD6"/>
    <w:rsid w:val="00C50DBC"/>
    <w:rsid w:val="00C514C4"/>
    <w:rsid w:val="00C52C63"/>
    <w:rsid w:val="00C532C1"/>
    <w:rsid w:val="00C5346C"/>
    <w:rsid w:val="00C53DBB"/>
    <w:rsid w:val="00C54509"/>
    <w:rsid w:val="00C54E18"/>
    <w:rsid w:val="00C556E9"/>
    <w:rsid w:val="00C56E29"/>
    <w:rsid w:val="00C60E77"/>
    <w:rsid w:val="00C61699"/>
    <w:rsid w:val="00C618AF"/>
    <w:rsid w:val="00C62DE9"/>
    <w:rsid w:val="00C651E7"/>
    <w:rsid w:val="00C66894"/>
    <w:rsid w:val="00C66953"/>
    <w:rsid w:val="00C669C2"/>
    <w:rsid w:val="00C67596"/>
    <w:rsid w:val="00C7000D"/>
    <w:rsid w:val="00C72083"/>
    <w:rsid w:val="00C7222E"/>
    <w:rsid w:val="00C7505B"/>
    <w:rsid w:val="00C8177C"/>
    <w:rsid w:val="00C852CD"/>
    <w:rsid w:val="00C8757B"/>
    <w:rsid w:val="00C93932"/>
    <w:rsid w:val="00C95D94"/>
    <w:rsid w:val="00CA0518"/>
    <w:rsid w:val="00CA1ECB"/>
    <w:rsid w:val="00CA4D39"/>
    <w:rsid w:val="00CA58B3"/>
    <w:rsid w:val="00CA5A7D"/>
    <w:rsid w:val="00CA7040"/>
    <w:rsid w:val="00CA7AEF"/>
    <w:rsid w:val="00CA7FE1"/>
    <w:rsid w:val="00CB12DE"/>
    <w:rsid w:val="00CB1DBF"/>
    <w:rsid w:val="00CB5E5D"/>
    <w:rsid w:val="00CB60F0"/>
    <w:rsid w:val="00CB6202"/>
    <w:rsid w:val="00CB765D"/>
    <w:rsid w:val="00CC0FCF"/>
    <w:rsid w:val="00CC1ACC"/>
    <w:rsid w:val="00CC25EE"/>
    <w:rsid w:val="00CC32E0"/>
    <w:rsid w:val="00CC4980"/>
    <w:rsid w:val="00CC65BF"/>
    <w:rsid w:val="00CC7060"/>
    <w:rsid w:val="00CD231B"/>
    <w:rsid w:val="00CD33CC"/>
    <w:rsid w:val="00CD5D94"/>
    <w:rsid w:val="00CE044D"/>
    <w:rsid w:val="00CE1173"/>
    <w:rsid w:val="00CE1D5D"/>
    <w:rsid w:val="00CE2377"/>
    <w:rsid w:val="00CE3474"/>
    <w:rsid w:val="00CE3D66"/>
    <w:rsid w:val="00CE3D82"/>
    <w:rsid w:val="00CE40F8"/>
    <w:rsid w:val="00CE6C8A"/>
    <w:rsid w:val="00CF1266"/>
    <w:rsid w:val="00CF12CF"/>
    <w:rsid w:val="00CF177C"/>
    <w:rsid w:val="00CF1D12"/>
    <w:rsid w:val="00CF573B"/>
    <w:rsid w:val="00CF646B"/>
    <w:rsid w:val="00D00DDC"/>
    <w:rsid w:val="00D01319"/>
    <w:rsid w:val="00D0321B"/>
    <w:rsid w:val="00D036BD"/>
    <w:rsid w:val="00D06B91"/>
    <w:rsid w:val="00D1034A"/>
    <w:rsid w:val="00D11426"/>
    <w:rsid w:val="00D1193E"/>
    <w:rsid w:val="00D11B8E"/>
    <w:rsid w:val="00D123A8"/>
    <w:rsid w:val="00D12CF6"/>
    <w:rsid w:val="00D12EF6"/>
    <w:rsid w:val="00D1407E"/>
    <w:rsid w:val="00D14C80"/>
    <w:rsid w:val="00D15E0F"/>
    <w:rsid w:val="00D166EA"/>
    <w:rsid w:val="00D17D47"/>
    <w:rsid w:val="00D20D45"/>
    <w:rsid w:val="00D22DEE"/>
    <w:rsid w:val="00D25728"/>
    <w:rsid w:val="00D30D4A"/>
    <w:rsid w:val="00D32C56"/>
    <w:rsid w:val="00D34911"/>
    <w:rsid w:val="00D3499E"/>
    <w:rsid w:val="00D3505A"/>
    <w:rsid w:val="00D455B2"/>
    <w:rsid w:val="00D47112"/>
    <w:rsid w:val="00D50390"/>
    <w:rsid w:val="00D5095B"/>
    <w:rsid w:val="00D50D9B"/>
    <w:rsid w:val="00D51029"/>
    <w:rsid w:val="00D535D6"/>
    <w:rsid w:val="00D538A0"/>
    <w:rsid w:val="00D54AC4"/>
    <w:rsid w:val="00D57B8B"/>
    <w:rsid w:val="00D601A7"/>
    <w:rsid w:val="00D619E6"/>
    <w:rsid w:val="00D62010"/>
    <w:rsid w:val="00D62806"/>
    <w:rsid w:val="00D64C3F"/>
    <w:rsid w:val="00D652B7"/>
    <w:rsid w:val="00D65E18"/>
    <w:rsid w:val="00D66083"/>
    <w:rsid w:val="00D67BB1"/>
    <w:rsid w:val="00D70815"/>
    <w:rsid w:val="00D73911"/>
    <w:rsid w:val="00D73C0E"/>
    <w:rsid w:val="00D756B8"/>
    <w:rsid w:val="00D76E86"/>
    <w:rsid w:val="00D770DD"/>
    <w:rsid w:val="00D822E0"/>
    <w:rsid w:val="00D82E17"/>
    <w:rsid w:val="00D8310C"/>
    <w:rsid w:val="00D841C5"/>
    <w:rsid w:val="00D87BCC"/>
    <w:rsid w:val="00D90FCF"/>
    <w:rsid w:val="00D9167B"/>
    <w:rsid w:val="00D92F33"/>
    <w:rsid w:val="00D932EC"/>
    <w:rsid w:val="00D95D66"/>
    <w:rsid w:val="00D95FB0"/>
    <w:rsid w:val="00D963F6"/>
    <w:rsid w:val="00DA152E"/>
    <w:rsid w:val="00DA169F"/>
    <w:rsid w:val="00DA672A"/>
    <w:rsid w:val="00DA7694"/>
    <w:rsid w:val="00DB066D"/>
    <w:rsid w:val="00DB0C2C"/>
    <w:rsid w:val="00DB145E"/>
    <w:rsid w:val="00DB3109"/>
    <w:rsid w:val="00DB4CF3"/>
    <w:rsid w:val="00DB63DB"/>
    <w:rsid w:val="00DC0C98"/>
    <w:rsid w:val="00DC2292"/>
    <w:rsid w:val="00DC25C6"/>
    <w:rsid w:val="00DC3436"/>
    <w:rsid w:val="00DC394C"/>
    <w:rsid w:val="00DC430F"/>
    <w:rsid w:val="00DC4CCC"/>
    <w:rsid w:val="00DC75E2"/>
    <w:rsid w:val="00DD2533"/>
    <w:rsid w:val="00DD3059"/>
    <w:rsid w:val="00DE0595"/>
    <w:rsid w:val="00DE07F4"/>
    <w:rsid w:val="00DE3DBA"/>
    <w:rsid w:val="00DE4046"/>
    <w:rsid w:val="00DE4145"/>
    <w:rsid w:val="00DE453E"/>
    <w:rsid w:val="00DE4BF7"/>
    <w:rsid w:val="00DE4F52"/>
    <w:rsid w:val="00DE6ADF"/>
    <w:rsid w:val="00DF1003"/>
    <w:rsid w:val="00DF2387"/>
    <w:rsid w:val="00DF4476"/>
    <w:rsid w:val="00DF5627"/>
    <w:rsid w:val="00DF6B75"/>
    <w:rsid w:val="00E00029"/>
    <w:rsid w:val="00E02E4B"/>
    <w:rsid w:val="00E04B5A"/>
    <w:rsid w:val="00E1258A"/>
    <w:rsid w:val="00E13908"/>
    <w:rsid w:val="00E13BEE"/>
    <w:rsid w:val="00E13F0E"/>
    <w:rsid w:val="00E15049"/>
    <w:rsid w:val="00E17684"/>
    <w:rsid w:val="00E2141D"/>
    <w:rsid w:val="00E225F3"/>
    <w:rsid w:val="00E2373D"/>
    <w:rsid w:val="00E23CF4"/>
    <w:rsid w:val="00E241D8"/>
    <w:rsid w:val="00E259A7"/>
    <w:rsid w:val="00E260FD"/>
    <w:rsid w:val="00E26121"/>
    <w:rsid w:val="00E2694A"/>
    <w:rsid w:val="00E319D4"/>
    <w:rsid w:val="00E340D1"/>
    <w:rsid w:val="00E345B1"/>
    <w:rsid w:val="00E37469"/>
    <w:rsid w:val="00E40C2E"/>
    <w:rsid w:val="00E41F5E"/>
    <w:rsid w:val="00E42526"/>
    <w:rsid w:val="00E427B4"/>
    <w:rsid w:val="00E4416C"/>
    <w:rsid w:val="00E45E9F"/>
    <w:rsid w:val="00E45F10"/>
    <w:rsid w:val="00E47C11"/>
    <w:rsid w:val="00E53D06"/>
    <w:rsid w:val="00E55F42"/>
    <w:rsid w:val="00E562E3"/>
    <w:rsid w:val="00E57674"/>
    <w:rsid w:val="00E60790"/>
    <w:rsid w:val="00E6095B"/>
    <w:rsid w:val="00E64EED"/>
    <w:rsid w:val="00E65793"/>
    <w:rsid w:val="00E66A19"/>
    <w:rsid w:val="00E679F2"/>
    <w:rsid w:val="00E73CA6"/>
    <w:rsid w:val="00E73DC2"/>
    <w:rsid w:val="00E7463B"/>
    <w:rsid w:val="00E7752A"/>
    <w:rsid w:val="00E77D59"/>
    <w:rsid w:val="00E77F1B"/>
    <w:rsid w:val="00E80222"/>
    <w:rsid w:val="00E81CB2"/>
    <w:rsid w:val="00E8208A"/>
    <w:rsid w:val="00E82D49"/>
    <w:rsid w:val="00E840E5"/>
    <w:rsid w:val="00E85A62"/>
    <w:rsid w:val="00E85F76"/>
    <w:rsid w:val="00E87C58"/>
    <w:rsid w:val="00E92670"/>
    <w:rsid w:val="00E94926"/>
    <w:rsid w:val="00E96A97"/>
    <w:rsid w:val="00E9747F"/>
    <w:rsid w:val="00E9793B"/>
    <w:rsid w:val="00EA0533"/>
    <w:rsid w:val="00EA0883"/>
    <w:rsid w:val="00EA18EF"/>
    <w:rsid w:val="00EA256A"/>
    <w:rsid w:val="00EA4860"/>
    <w:rsid w:val="00EA6485"/>
    <w:rsid w:val="00EA6649"/>
    <w:rsid w:val="00EB6C92"/>
    <w:rsid w:val="00EC1083"/>
    <w:rsid w:val="00EC2BAF"/>
    <w:rsid w:val="00EC3916"/>
    <w:rsid w:val="00EC3B35"/>
    <w:rsid w:val="00EC55E2"/>
    <w:rsid w:val="00EC62E3"/>
    <w:rsid w:val="00EC7152"/>
    <w:rsid w:val="00EC774C"/>
    <w:rsid w:val="00ED020F"/>
    <w:rsid w:val="00ED0B15"/>
    <w:rsid w:val="00ED0E28"/>
    <w:rsid w:val="00ED136D"/>
    <w:rsid w:val="00ED13D0"/>
    <w:rsid w:val="00ED213A"/>
    <w:rsid w:val="00ED247E"/>
    <w:rsid w:val="00ED27A6"/>
    <w:rsid w:val="00ED38D2"/>
    <w:rsid w:val="00ED3CD7"/>
    <w:rsid w:val="00ED4396"/>
    <w:rsid w:val="00ED4716"/>
    <w:rsid w:val="00ED479E"/>
    <w:rsid w:val="00ED513F"/>
    <w:rsid w:val="00ED563C"/>
    <w:rsid w:val="00ED5B51"/>
    <w:rsid w:val="00ED7BDF"/>
    <w:rsid w:val="00EE1474"/>
    <w:rsid w:val="00EE2363"/>
    <w:rsid w:val="00EE30D0"/>
    <w:rsid w:val="00EE36D6"/>
    <w:rsid w:val="00EE3791"/>
    <w:rsid w:val="00EE433B"/>
    <w:rsid w:val="00EE5DBF"/>
    <w:rsid w:val="00EE62F8"/>
    <w:rsid w:val="00EE665E"/>
    <w:rsid w:val="00EF06FE"/>
    <w:rsid w:val="00EF1657"/>
    <w:rsid w:val="00EF22F8"/>
    <w:rsid w:val="00EF41F7"/>
    <w:rsid w:val="00EF6176"/>
    <w:rsid w:val="00EF74EC"/>
    <w:rsid w:val="00EF7CDB"/>
    <w:rsid w:val="00F0136E"/>
    <w:rsid w:val="00F01416"/>
    <w:rsid w:val="00F105A6"/>
    <w:rsid w:val="00F10FB2"/>
    <w:rsid w:val="00F11AB5"/>
    <w:rsid w:val="00F15F0B"/>
    <w:rsid w:val="00F17421"/>
    <w:rsid w:val="00F20207"/>
    <w:rsid w:val="00F2095A"/>
    <w:rsid w:val="00F21CF8"/>
    <w:rsid w:val="00F223D6"/>
    <w:rsid w:val="00F22CCC"/>
    <w:rsid w:val="00F23A7C"/>
    <w:rsid w:val="00F24B87"/>
    <w:rsid w:val="00F2543B"/>
    <w:rsid w:val="00F26BEE"/>
    <w:rsid w:val="00F26C15"/>
    <w:rsid w:val="00F26C78"/>
    <w:rsid w:val="00F27B41"/>
    <w:rsid w:val="00F27CB5"/>
    <w:rsid w:val="00F27D13"/>
    <w:rsid w:val="00F27D84"/>
    <w:rsid w:val="00F27EDB"/>
    <w:rsid w:val="00F3007C"/>
    <w:rsid w:val="00F305B6"/>
    <w:rsid w:val="00F30B91"/>
    <w:rsid w:val="00F31057"/>
    <w:rsid w:val="00F345B4"/>
    <w:rsid w:val="00F35D62"/>
    <w:rsid w:val="00F368A7"/>
    <w:rsid w:val="00F37427"/>
    <w:rsid w:val="00F404EB"/>
    <w:rsid w:val="00F4174F"/>
    <w:rsid w:val="00F44756"/>
    <w:rsid w:val="00F44F99"/>
    <w:rsid w:val="00F45921"/>
    <w:rsid w:val="00F46AAA"/>
    <w:rsid w:val="00F47B6B"/>
    <w:rsid w:val="00F53309"/>
    <w:rsid w:val="00F53DD1"/>
    <w:rsid w:val="00F54311"/>
    <w:rsid w:val="00F552E5"/>
    <w:rsid w:val="00F57351"/>
    <w:rsid w:val="00F609A6"/>
    <w:rsid w:val="00F60F27"/>
    <w:rsid w:val="00F6143B"/>
    <w:rsid w:val="00F61523"/>
    <w:rsid w:val="00F6159D"/>
    <w:rsid w:val="00F61885"/>
    <w:rsid w:val="00F61F1A"/>
    <w:rsid w:val="00F631C4"/>
    <w:rsid w:val="00F66F85"/>
    <w:rsid w:val="00F73463"/>
    <w:rsid w:val="00F74070"/>
    <w:rsid w:val="00F75055"/>
    <w:rsid w:val="00F80FC7"/>
    <w:rsid w:val="00F81262"/>
    <w:rsid w:val="00F8187A"/>
    <w:rsid w:val="00F822C1"/>
    <w:rsid w:val="00F82A77"/>
    <w:rsid w:val="00F844CE"/>
    <w:rsid w:val="00F847EF"/>
    <w:rsid w:val="00F84BBE"/>
    <w:rsid w:val="00F853DD"/>
    <w:rsid w:val="00F855AA"/>
    <w:rsid w:val="00F86F08"/>
    <w:rsid w:val="00F87A95"/>
    <w:rsid w:val="00F916E3"/>
    <w:rsid w:val="00F91A7C"/>
    <w:rsid w:val="00F92F53"/>
    <w:rsid w:val="00F931EE"/>
    <w:rsid w:val="00F935C7"/>
    <w:rsid w:val="00F93763"/>
    <w:rsid w:val="00F938C7"/>
    <w:rsid w:val="00F95012"/>
    <w:rsid w:val="00F95233"/>
    <w:rsid w:val="00F95B03"/>
    <w:rsid w:val="00F964D8"/>
    <w:rsid w:val="00F97069"/>
    <w:rsid w:val="00F97CB6"/>
    <w:rsid w:val="00FA0DCE"/>
    <w:rsid w:val="00FA0EBB"/>
    <w:rsid w:val="00FA226E"/>
    <w:rsid w:val="00FA23DB"/>
    <w:rsid w:val="00FA2BB8"/>
    <w:rsid w:val="00FA33B2"/>
    <w:rsid w:val="00FA4EA4"/>
    <w:rsid w:val="00FA52C7"/>
    <w:rsid w:val="00FA5BB8"/>
    <w:rsid w:val="00FA636B"/>
    <w:rsid w:val="00FA66F7"/>
    <w:rsid w:val="00FA7031"/>
    <w:rsid w:val="00FB1082"/>
    <w:rsid w:val="00FB16E8"/>
    <w:rsid w:val="00FB1EFB"/>
    <w:rsid w:val="00FB3C45"/>
    <w:rsid w:val="00FB540C"/>
    <w:rsid w:val="00FB5E77"/>
    <w:rsid w:val="00FB6147"/>
    <w:rsid w:val="00FB6BB3"/>
    <w:rsid w:val="00FB7003"/>
    <w:rsid w:val="00FB760C"/>
    <w:rsid w:val="00FB7A40"/>
    <w:rsid w:val="00FB7E35"/>
    <w:rsid w:val="00FC02F0"/>
    <w:rsid w:val="00FC40B1"/>
    <w:rsid w:val="00FC4E53"/>
    <w:rsid w:val="00FC6B75"/>
    <w:rsid w:val="00FC7EFF"/>
    <w:rsid w:val="00FD0037"/>
    <w:rsid w:val="00FD0055"/>
    <w:rsid w:val="00FD0F65"/>
    <w:rsid w:val="00FD2A04"/>
    <w:rsid w:val="00FD4005"/>
    <w:rsid w:val="00FD5433"/>
    <w:rsid w:val="00FD5613"/>
    <w:rsid w:val="00FD57C8"/>
    <w:rsid w:val="00FD7083"/>
    <w:rsid w:val="00FD7D44"/>
    <w:rsid w:val="00FE334A"/>
    <w:rsid w:val="00FE3BC4"/>
    <w:rsid w:val="00FE5347"/>
    <w:rsid w:val="00FE6948"/>
    <w:rsid w:val="00FE740B"/>
    <w:rsid w:val="00FE7867"/>
    <w:rsid w:val="00FF1E1B"/>
    <w:rsid w:val="00FF28C7"/>
    <w:rsid w:val="00FF4692"/>
    <w:rsid w:val="00FF65A3"/>
    <w:rsid w:val="00FF6B62"/>
    <w:rsid w:val="00FF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5529F"/>
  <w15:docId w15:val="{E4E93D53-583A-DC4A-AE2E-C72DBD56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25DE2"/>
  </w:style>
  <w:style w:type="paragraph" w:styleId="Ttulo1">
    <w:name w:val="heading 1"/>
    <w:basedOn w:val="Normal"/>
    <w:next w:val="Normal"/>
    <w:link w:val="Ttulo1Car"/>
    <w:uiPriority w:val="9"/>
    <w:qFormat/>
    <w:rsid w:val="00625BCC"/>
    <w:pPr>
      <w:keepNext/>
      <w:keepLines/>
      <w:pageBreakBefore/>
      <w:spacing w:before="240" w:after="240" w:line="480" w:lineRule="auto"/>
      <w:outlineLvl w:val="0"/>
    </w:pPr>
    <w:rPr>
      <w:rFonts w:eastAsiaTheme="majorEastAsia" w:cstheme="majorBidi"/>
      <w:b/>
      <w:color w:val="000000" w:themeColor="text1"/>
      <w:szCs w:val="32"/>
      <w:lang w:val="es-ES"/>
    </w:rPr>
  </w:style>
  <w:style w:type="paragraph" w:styleId="Ttulo2">
    <w:name w:val="heading 2"/>
    <w:basedOn w:val="Normal"/>
    <w:next w:val="Normal"/>
    <w:link w:val="Ttulo2Car"/>
    <w:uiPriority w:val="9"/>
    <w:unhideWhenUsed/>
    <w:qFormat/>
    <w:rsid w:val="00646BD3"/>
    <w:pPr>
      <w:keepNext/>
      <w:keepLines/>
      <w:numPr>
        <w:numId w:val="5"/>
      </w:numPr>
      <w:spacing w:before="240" w:after="240" w:line="480" w:lineRule="auto"/>
      <w:outlineLvl w:val="1"/>
    </w:pPr>
    <w:rPr>
      <w:rFonts w:eastAsiaTheme="majorEastAsia" w:cs="Times New Roman"/>
      <w:b/>
      <w:color w:val="000000" w:themeColor="text1"/>
      <w:lang w:val="es-ES"/>
    </w:rPr>
  </w:style>
  <w:style w:type="paragraph" w:styleId="Ttulo3">
    <w:name w:val="heading 3"/>
    <w:basedOn w:val="Normal"/>
    <w:next w:val="Normal"/>
    <w:link w:val="Ttulo3Car"/>
    <w:uiPriority w:val="9"/>
    <w:unhideWhenUsed/>
    <w:qFormat/>
    <w:rsid w:val="00646BD3"/>
    <w:pPr>
      <w:keepNext/>
      <w:keepLines/>
      <w:numPr>
        <w:ilvl w:val="1"/>
        <w:numId w:val="5"/>
      </w:numPr>
      <w:spacing w:before="240" w:after="240" w:line="480" w:lineRule="auto"/>
      <w:outlineLvl w:val="2"/>
    </w:pPr>
    <w:rPr>
      <w:rFonts w:eastAsiaTheme="majorEastAsia" w:cs="Times New Roman"/>
      <w:color w:val="000000" w:themeColor="text1"/>
      <w:lang w:val="es-ES"/>
    </w:rPr>
  </w:style>
  <w:style w:type="paragraph" w:styleId="Ttulo4">
    <w:name w:val="heading 4"/>
    <w:basedOn w:val="Normal"/>
    <w:next w:val="Normal"/>
    <w:link w:val="Ttulo4Car"/>
    <w:uiPriority w:val="9"/>
    <w:unhideWhenUsed/>
    <w:qFormat/>
    <w:rsid w:val="00646BD3"/>
    <w:pPr>
      <w:keepNext/>
      <w:keepLines/>
      <w:numPr>
        <w:numId w:val="13"/>
      </w:numPr>
      <w:spacing w:before="240" w:after="240" w:line="480" w:lineRule="auto"/>
      <w:outlineLvl w:val="3"/>
    </w:pPr>
    <w:rPr>
      <w:rFonts w:eastAsiaTheme="majorEastAsia" w:cstheme="majorBidi"/>
      <w:i/>
      <w:iCs/>
      <w:color w:val="000000" w:themeColor="text1"/>
    </w:rPr>
  </w:style>
  <w:style w:type="paragraph" w:styleId="Ttulo5">
    <w:name w:val="heading 5"/>
    <w:basedOn w:val="Ttulo4"/>
    <w:next w:val="Normal"/>
    <w:link w:val="Ttulo5Car"/>
    <w:uiPriority w:val="9"/>
    <w:unhideWhenUsed/>
    <w:qFormat/>
    <w:rsid w:val="00BD5A50"/>
    <w:pPr>
      <w:numPr>
        <w:numId w:val="14"/>
      </w:num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533"/>
    <w:pPr>
      <w:ind w:left="720"/>
      <w:contextualSpacing/>
    </w:pPr>
  </w:style>
  <w:style w:type="table" w:customStyle="1" w:styleId="Tabladecuadrcula4-nfasis11">
    <w:name w:val="Tabla de cuadrícula 4 - Énfasis 11"/>
    <w:basedOn w:val="Tablanormal"/>
    <w:uiPriority w:val="49"/>
    <w:rsid w:val="00161D0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n">
    <w:name w:val="Revision"/>
    <w:hidden/>
    <w:uiPriority w:val="99"/>
    <w:semiHidden/>
    <w:rsid w:val="007B7445"/>
  </w:style>
  <w:style w:type="paragraph" w:styleId="Mapadeldocumento">
    <w:name w:val="Document Map"/>
    <w:basedOn w:val="Normal"/>
    <w:link w:val="MapadeldocumentoCar"/>
    <w:uiPriority w:val="99"/>
    <w:semiHidden/>
    <w:unhideWhenUsed/>
    <w:rsid w:val="007B7445"/>
    <w:rPr>
      <w:rFonts w:cs="Times New Roman"/>
    </w:rPr>
  </w:style>
  <w:style w:type="character" w:customStyle="1" w:styleId="MapadeldocumentoCar">
    <w:name w:val="Mapa del documento Car"/>
    <w:basedOn w:val="Fuentedeprrafopredeter"/>
    <w:link w:val="Mapadeldocumento"/>
    <w:uiPriority w:val="99"/>
    <w:semiHidden/>
    <w:rsid w:val="007B7445"/>
    <w:rPr>
      <w:rFonts w:ascii="Times New Roman" w:hAnsi="Times New Roman" w:cs="Times New Roman"/>
    </w:rPr>
  </w:style>
  <w:style w:type="character" w:customStyle="1" w:styleId="Ttulo1Car">
    <w:name w:val="Título 1 Car"/>
    <w:basedOn w:val="Fuentedeprrafopredeter"/>
    <w:link w:val="Ttulo1"/>
    <w:uiPriority w:val="9"/>
    <w:rsid w:val="00625BCC"/>
    <w:rPr>
      <w:rFonts w:eastAsiaTheme="majorEastAsia" w:cstheme="majorBidi"/>
      <w:b/>
      <w:color w:val="000000" w:themeColor="text1"/>
      <w:szCs w:val="32"/>
      <w:lang w:val="es-ES"/>
    </w:rPr>
  </w:style>
  <w:style w:type="character" w:customStyle="1" w:styleId="Ttulo2Car">
    <w:name w:val="Título 2 Car"/>
    <w:basedOn w:val="Fuentedeprrafopredeter"/>
    <w:link w:val="Ttulo2"/>
    <w:uiPriority w:val="9"/>
    <w:rsid w:val="00646BD3"/>
    <w:rPr>
      <w:rFonts w:eastAsiaTheme="majorEastAsia" w:cs="Times New Roman"/>
      <w:b/>
      <w:color w:val="000000" w:themeColor="text1"/>
      <w:lang w:val="es-ES"/>
    </w:rPr>
  </w:style>
  <w:style w:type="character" w:customStyle="1" w:styleId="Ttulo3Car">
    <w:name w:val="Título 3 Car"/>
    <w:basedOn w:val="Fuentedeprrafopredeter"/>
    <w:link w:val="Ttulo3"/>
    <w:uiPriority w:val="9"/>
    <w:rsid w:val="00646BD3"/>
    <w:rPr>
      <w:rFonts w:eastAsiaTheme="majorEastAsia" w:cs="Times New Roman"/>
      <w:color w:val="000000" w:themeColor="text1"/>
      <w:lang w:val="es-ES"/>
    </w:rPr>
  </w:style>
  <w:style w:type="character" w:customStyle="1" w:styleId="Ttulo4Car">
    <w:name w:val="Título 4 Car"/>
    <w:basedOn w:val="Fuentedeprrafopredeter"/>
    <w:link w:val="Ttulo4"/>
    <w:uiPriority w:val="9"/>
    <w:rsid w:val="00646BD3"/>
    <w:rPr>
      <w:rFonts w:eastAsiaTheme="majorEastAsia" w:cstheme="majorBidi"/>
      <w:i/>
      <w:iCs/>
      <w:color w:val="000000" w:themeColor="text1"/>
    </w:rPr>
  </w:style>
  <w:style w:type="table" w:styleId="Tablaconcuadrcula">
    <w:name w:val="Table Grid"/>
    <w:basedOn w:val="Tablanormal"/>
    <w:uiPriority w:val="39"/>
    <w:rsid w:val="00476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21">
    <w:name w:val="Tabla de cuadrícula 4 - Énfasis 21"/>
    <w:basedOn w:val="Tablanormal"/>
    <w:uiPriority w:val="49"/>
    <w:rsid w:val="004769F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iedepgina">
    <w:name w:val="footer"/>
    <w:basedOn w:val="Normal"/>
    <w:link w:val="PiedepginaCar"/>
    <w:uiPriority w:val="99"/>
    <w:unhideWhenUsed/>
    <w:rsid w:val="00F27EDB"/>
    <w:pPr>
      <w:tabs>
        <w:tab w:val="center" w:pos="4419"/>
        <w:tab w:val="right" w:pos="8838"/>
      </w:tabs>
    </w:pPr>
  </w:style>
  <w:style w:type="character" w:customStyle="1" w:styleId="PiedepginaCar">
    <w:name w:val="Pie de página Car"/>
    <w:basedOn w:val="Fuentedeprrafopredeter"/>
    <w:link w:val="Piedepgina"/>
    <w:uiPriority w:val="99"/>
    <w:rsid w:val="00F27EDB"/>
  </w:style>
  <w:style w:type="character" w:styleId="Nmerodepgina">
    <w:name w:val="page number"/>
    <w:basedOn w:val="Fuentedeprrafopredeter"/>
    <w:uiPriority w:val="99"/>
    <w:semiHidden/>
    <w:unhideWhenUsed/>
    <w:rsid w:val="00F27EDB"/>
  </w:style>
  <w:style w:type="paragraph" w:styleId="Encabezado">
    <w:name w:val="header"/>
    <w:basedOn w:val="Normal"/>
    <w:link w:val="EncabezadoCar"/>
    <w:uiPriority w:val="99"/>
    <w:unhideWhenUsed/>
    <w:rsid w:val="00D82E17"/>
    <w:pPr>
      <w:tabs>
        <w:tab w:val="center" w:pos="4419"/>
        <w:tab w:val="right" w:pos="8838"/>
      </w:tabs>
    </w:pPr>
  </w:style>
  <w:style w:type="character" w:customStyle="1" w:styleId="EncabezadoCar">
    <w:name w:val="Encabezado Car"/>
    <w:basedOn w:val="Fuentedeprrafopredeter"/>
    <w:link w:val="Encabezado"/>
    <w:uiPriority w:val="99"/>
    <w:rsid w:val="00D82E17"/>
  </w:style>
  <w:style w:type="paragraph" w:styleId="Textodeglobo">
    <w:name w:val="Balloon Text"/>
    <w:basedOn w:val="Normal"/>
    <w:link w:val="TextodegloboCar"/>
    <w:uiPriority w:val="99"/>
    <w:semiHidden/>
    <w:unhideWhenUsed/>
    <w:rsid w:val="007E51F7"/>
    <w:rPr>
      <w:rFonts w:ascii="Tahoma" w:hAnsi="Tahoma" w:cs="Tahoma"/>
      <w:sz w:val="16"/>
      <w:szCs w:val="16"/>
    </w:rPr>
  </w:style>
  <w:style w:type="character" w:customStyle="1" w:styleId="TextodegloboCar">
    <w:name w:val="Texto de globo Car"/>
    <w:basedOn w:val="Fuentedeprrafopredeter"/>
    <w:link w:val="Textodeglobo"/>
    <w:uiPriority w:val="99"/>
    <w:semiHidden/>
    <w:rsid w:val="007E51F7"/>
    <w:rPr>
      <w:rFonts w:ascii="Tahoma" w:hAnsi="Tahoma" w:cs="Tahoma"/>
      <w:sz w:val="16"/>
      <w:szCs w:val="16"/>
    </w:rPr>
  </w:style>
  <w:style w:type="paragraph" w:styleId="TtuloTDC">
    <w:name w:val="TOC Heading"/>
    <w:basedOn w:val="Ttulo1"/>
    <w:next w:val="Normal"/>
    <w:uiPriority w:val="39"/>
    <w:unhideWhenUsed/>
    <w:qFormat/>
    <w:rsid w:val="007E51F7"/>
    <w:pPr>
      <w:pageBreakBefore w:val="0"/>
      <w:spacing w:before="480" w:line="276" w:lineRule="auto"/>
      <w:outlineLvl w:val="9"/>
    </w:pPr>
    <w:rPr>
      <w:rFonts w:asciiTheme="majorHAnsi" w:hAnsiTheme="majorHAnsi"/>
      <w:bCs/>
      <w:color w:val="2E74B5" w:themeColor="accent1" w:themeShade="BF"/>
      <w:sz w:val="28"/>
      <w:szCs w:val="28"/>
    </w:rPr>
  </w:style>
  <w:style w:type="paragraph" w:styleId="TDC1">
    <w:name w:val="toc 1"/>
    <w:basedOn w:val="Normal"/>
    <w:next w:val="Normal"/>
    <w:autoRedefine/>
    <w:uiPriority w:val="39"/>
    <w:unhideWhenUsed/>
    <w:rsid w:val="00C3723A"/>
    <w:pPr>
      <w:tabs>
        <w:tab w:val="right" w:leader="dot" w:pos="7921"/>
      </w:tabs>
      <w:spacing w:before="240" w:after="240" w:line="480" w:lineRule="auto"/>
      <w:pPrChange w:id="0" w:author="Luis Fernando Llanos Zavalaga" w:date="2018-07-29T19:33:00Z">
        <w:pPr>
          <w:tabs>
            <w:tab w:val="right" w:leader="dot" w:pos="7921"/>
          </w:tabs>
          <w:spacing w:before="240" w:after="240" w:line="480" w:lineRule="auto"/>
        </w:pPr>
      </w:pPrChange>
    </w:pPr>
    <w:rPr>
      <w:rFonts w:asciiTheme="minorHAnsi" w:hAnsiTheme="minorHAnsi" w:cstheme="minorHAnsi"/>
      <w:b/>
      <w:bCs/>
      <w:caps/>
      <w:sz w:val="20"/>
      <w:szCs w:val="20"/>
      <w:rPrChange w:id="0" w:author="Luis Fernando Llanos Zavalaga" w:date="2018-07-29T19:33:00Z">
        <w:rPr>
          <w:rFonts w:asciiTheme="minorHAnsi" w:eastAsiaTheme="minorHAnsi" w:hAnsiTheme="minorHAnsi" w:cstheme="minorHAnsi"/>
          <w:b/>
          <w:bCs/>
          <w:caps/>
          <w:lang w:val="es-ES_tradnl" w:eastAsia="en-US" w:bidi="ar-SA"/>
        </w:rPr>
      </w:rPrChange>
    </w:rPr>
  </w:style>
  <w:style w:type="paragraph" w:styleId="TDC2">
    <w:name w:val="toc 2"/>
    <w:basedOn w:val="Normal"/>
    <w:next w:val="Normal"/>
    <w:autoRedefine/>
    <w:uiPriority w:val="39"/>
    <w:unhideWhenUsed/>
    <w:rsid w:val="00CC32E0"/>
    <w:pPr>
      <w:tabs>
        <w:tab w:val="left" w:pos="720"/>
        <w:tab w:val="right" w:leader="dot" w:pos="8488"/>
      </w:tabs>
      <w:spacing w:line="480" w:lineRule="auto"/>
      <w:ind w:left="238"/>
      <w:pPrChange w:id="1" w:author="Luis Fernando Llanos Zavalaga" w:date="2018-07-29T19:25:00Z">
        <w:pPr>
          <w:tabs>
            <w:tab w:val="left" w:pos="720"/>
            <w:tab w:val="right" w:leader="dot" w:pos="8488"/>
          </w:tabs>
          <w:spacing w:line="480" w:lineRule="auto"/>
          <w:ind w:left="238"/>
        </w:pPr>
      </w:pPrChange>
    </w:pPr>
    <w:rPr>
      <w:rFonts w:asciiTheme="minorHAnsi" w:hAnsiTheme="minorHAnsi" w:cstheme="minorHAnsi"/>
      <w:smallCaps/>
      <w:sz w:val="20"/>
      <w:szCs w:val="20"/>
      <w:rPrChange w:id="1" w:author="Luis Fernando Llanos Zavalaga" w:date="2018-07-29T19:25:00Z">
        <w:rPr>
          <w:rFonts w:asciiTheme="minorHAnsi" w:eastAsiaTheme="minorHAnsi" w:hAnsiTheme="minorHAnsi" w:cstheme="minorHAnsi"/>
          <w:smallCaps/>
          <w:lang w:val="es-ES_tradnl" w:eastAsia="en-US" w:bidi="ar-SA"/>
        </w:rPr>
      </w:rPrChange>
    </w:rPr>
  </w:style>
  <w:style w:type="paragraph" w:styleId="TDC3">
    <w:name w:val="toc 3"/>
    <w:basedOn w:val="Normal"/>
    <w:next w:val="Normal"/>
    <w:autoRedefine/>
    <w:uiPriority w:val="39"/>
    <w:unhideWhenUsed/>
    <w:rsid w:val="00CC32E0"/>
    <w:pPr>
      <w:tabs>
        <w:tab w:val="left" w:pos="960"/>
        <w:tab w:val="right" w:leader="dot" w:pos="8488"/>
      </w:tabs>
      <w:spacing w:line="360" w:lineRule="auto"/>
      <w:contextualSpacing/>
      <w:pPrChange w:id="2" w:author="Luis Fernando Llanos Zavalaga" w:date="2018-07-29T19:29:00Z">
        <w:pPr>
          <w:tabs>
            <w:tab w:val="left" w:pos="960"/>
            <w:tab w:val="right" w:leader="dot" w:pos="8488"/>
          </w:tabs>
          <w:spacing w:line="360" w:lineRule="auto"/>
          <w:ind w:left="482"/>
          <w:contextualSpacing/>
        </w:pPr>
      </w:pPrChange>
    </w:pPr>
    <w:rPr>
      <w:rFonts w:asciiTheme="minorHAnsi" w:hAnsiTheme="minorHAnsi" w:cstheme="minorHAnsi"/>
      <w:i/>
      <w:iCs/>
      <w:sz w:val="20"/>
      <w:szCs w:val="20"/>
      <w:rPrChange w:id="2" w:author="Luis Fernando Llanos Zavalaga" w:date="2018-07-29T19:29:00Z">
        <w:rPr>
          <w:rFonts w:asciiTheme="minorHAnsi" w:eastAsiaTheme="minorHAnsi" w:hAnsiTheme="minorHAnsi" w:cstheme="minorHAnsi"/>
          <w:i/>
          <w:iCs/>
          <w:lang w:val="es-ES_tradnl" w:eastAsia="en-US" w:bidi="ar-SA"/>
        </w:rPr>
      </w:rPrChange>
    </w:rPr>
  </w:style>
  <w:style w:type="character" w:styleId="Hipervnculo">
    <w:name w:val="Hyperlink"/>
    <w:basedOn w:val="Fuentedeprrafopredeter"/>
    <w:uiPriority w:val="99"/>
    <w:unhideWhenUsed/>
    <w:rsid w:val="007E51F7"/>
    <w:rPr>
      <w:color w:val="0563C1" w:themeColor="hyperlink"/>
      <w:u w:val="single"/>
    </w:rPr>
  </w:style>
  <w:style w:type="character" w:styleId="Textodelmarcadordeposicin">
    <w:name w:val="Placeholder Text"/>
    <w:basedOn w:val="Fuentedeprrafopredeter"/>
    <w:uiPriority w:val="99"/>
    <w:semiHidden/>
    <w:rsid w:val="00FB1EFB"/>
    <w:rPr>
      <w:color w:val="808080"/>
    </w:rPr>
  </w:style>
  <w:style w:type="paragraph" w:customStyle="1" w:styleId="p1">
    <w:name w:val="p1"/>
    <w:basedOn w:val="Normal"/>
    <w:rsid w:val="00FE6948"/>
    <w:rPr>
      <w:rFonts w:ascii="Helvetica" w:hAnsi="Helvetica" w:cs="Times New Roman"/>
      <w:sz w:val="14"/>
      <w:szCs w:val="14"/>
      <w:lang w:eastAsia="es-ES_tradnl"/>
    </w:rPr>
  </w:style>
  <w:style w:type="paragraph" w:customStyle="1" w:styleId="p2">
    <w:name w:val="p2"/>
    <w:basedOn w:val="Normal"/>
    <w:rsid w:val="00FE6948"/>
    <w:rPr>
      <w:rFonts w:ascii="Helvetica" w:hAnsi="Helvetica" w:cs="Times New Roman"/>
      <w:sz w:val="12"/>
      <w:szCs w:val="12"/>
      <w:lang w:eastAsia="es-ES_tradnl"/>
    </w:rPr>
  </w:style>
  <w:style w:type="paragraph" w:customStyle="1" w:styleId="p3">
    <w:name w:val="p3"/>
    <w:basedOn w:val="Normal"/>
    <w:rsid w:val="00FE6948"/>
    <w:rPr>
      <w:rFonts w:ascii="Consolas" w:hAnsi="Consolas" w:cs="Times New Roman"/>
      <w:sz w:val="15"/>
      <w:szCs w:val="15"/>
      <w:lang w:eastAsia="es-ES_tradnl"/>
    </w:rPr>
  </w:style>
  <w:style w:type="character" w:customStyle="1" w:styleId="apple-tab-span">
    <w:name w:val="apple-tab-span"/>
    <w:basedOn w:val="Fuentedeprrafopredeter"/>
    <w:rsid w:val="00FE6948"/>
  </w:style>
  <w:style w:type="character" w:customStyle="1" w:styleId="apple-converted-space">
    <w:name w:val="apple-converted-space"/>
    <w:basedOn w:val="Fuentedeprrafopredeter"/>
    <w:rsid w:val="00FE6948"/>
  </w:style>
  <w:style w:type="paragraph" w:styleId="Cita">
    <w:name w:val="Quote"/>
    <w:basedOn w:val="Normal"/>
    <w:next w:val="Normal"/>
    <w:link w:val="CitaCar"/>
    <w:uiPriority w:val="29"/>
    <w:qFormat/>
    <w:rsid w:val="00646BD3"/>
    <w:pPr>
      <w:spacing w:before="240" w:after="240" w:line="480" w:lineRule="auto"/>
      <w:ind w:left="862" w:right="862"/>
      <w:jc w:val="center"/>
    </w:pPr>
    <w:rPr>
      <w:i/>
      <w:iCs/>
      <w:color w:val="404040" w:themeColor="text1" w:themeTint="BF"/>
    </w:rPr>
  </w:style>
  <w:style w:type="character" w:customStyle="1" w:styleId="CitaCar">
    <w:name w:val="Cita Car"/>
    <w:basedOn w:val="Fuentedeprrafopredeter"/>
    <w:link w:val="Cita"/>
    <w:uiPriority w:val="29"/>
    <w:rsid w:val="00646BD3"/>
    <w:rPr>
      <w:rFonts w:eastAsiaTheme="minorEastAsia"/>
      <w:i/>
      <w:iCs/>
      <w:color w:val="404040" w:themeColor="text1" w:themeTint="BF"/>
    </w:rPr>
  </w:style>
  <w:style w:type="character" w:styleId="nfasissutil">
    <w:name w:val="Subtle Emphasis"/>
    <w:basedOn w:val="Fuentedeprrafopredeter"/>
    <w:uiPriority w:val="19"/>
    <w:qFormat/>
    <w:rsid w:val="00C1198A"/>
    <w:rPr>
      <w:i/>
      <w:iCs/>
      <w:color w:val="404040" w:themeColor="text1" w:themeTint="BF"/>
    </w:rPr>
  </w:style>
  <w:style w:type="character" w:styleId="nfasis">
    <w:name w:val="Emphasis"/>
    <w:basedOn w:val="Fuentedeprrafopredeter"/>
    <w:uiPriority w:val="20"/>
    <w:qFormat/>
    <w:rsid w:val="00C1198A"/>
    <w:rPr>
      <w:i/>
      <w:iCs/>
    </w:rPr>
  </w:style>
  <w:style w:type="character" w:styleId="Referenciasutil">
    <w:name w:val="Subtle Reference"/>
    <w:basedOn w:val="Fuentedeprrafopredeter"/>
    <w:uiPriority w:val="31"/>
    <w:qFormat/>
    <w:rsid w:val="00C1198A"/>
    <w:rPr>
      <w:smallCaps/>
      <w:color w:val="5A5A5A" w:themeColor="text1" w:themeTint="A5"/>
    </w:rPr>
  </w:style>
  <w:style w:type="character" w:styleId="Referenciaintensa">
    <w:name w:val="Intense Reference"/>
    <w:basedOn w:val="Fuentedeprrafopredeter"/>
    <w:uiPriority w:val="32"/>
    <w:qFormat/>
    <w:rsid w:val="00C1198A"/>
    <w:rPr>
      <w:b/>
      <w:bCs/>
      <w:smallCaps/>
      <w:color w:val="5B9BD5" w:themeColor="accent1"/>
      <w:spacing w:val="5"/>
    </w:rPr>
  </w:style>
  <w:style w:type="paragraph" w:styleId="Citadestacada">
    <w:name w:val="Intense Quote"/>
    <w:basedOn w:val="Normal"/>
    <w:next w:val="Normal"/>
    <w:link w:val="CitadestacadaCar"/>
    <w:uiPriority w:val="30"/>
    <w:qFormat/>
    <w:rsid w:val="00C1198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C1198A"/>
    <w:rPr>
      <w:i/>
      <w:iCs/>
      <w:color w:val="5B9BD5" w:themeColor="accent1"/>
    </w:rPr>
  </w:style>
  <w:style w:type="character" w:styleId="Refdecomentario">
    <w:name w:val="annotation reference"/>
    <w:basedOn w:val="Fuentedeprrafopredeter"/>
    <w:uiPriority w:val="99"/>
    <w:semiHidden/>
    <w:unhideWhenUsed/>
    <w:rsid w:val="00864771"/>
    <w:rPr>
      <w:sz w:val="16"/>
      <w:szCs w:val="16"/>
    </w:rPr>
  </w:style>
  <w:style w:type="paragraph" w:styleId="Textocomentario">
    <w:name w:val="annotation text"/>
    <w:basedOn w:val="Normal"/>
    <w:link w:val="TextocomentarioCar"/>
    <w:uiPriority w:val="99"/>
    <w:semiHidden/>
    <w:unhideWhenUsed/>
    <w:rsid w:val="00864771"/>
    <w:rPr>
      <w:sz w:val="20"/>
      <w:szCs w:val="20"/>
    </w:rPr>
  </w:style>
  <w:style w:type="character" w:customStyle="1" w:styleId="TextocomentarioCar">
    <w:name w:val="Texto comentario Car"/>
    <w:basedOn w:val="Fuentedeprrafopredeter"/>
    <w:link w:val="Textocomentario"/>
    <w:uiPriority w:val="99"/>
    <w:semiHidden/>
    <w:rsid w:val="00864771"/>
    <w:rPr>
      <w:sz w:val="20"/>
      <w:szCs w:val="20"/>
    </w:rPr>
  </w:style>
  <w:style w:type="paragraph" w:styleId="Asuntodelcomentario">
    <w:name w:val="annotation subject"/>
    <w:basedOn w:val="Textocomentario"/>
    <w:next w:val="Textocomentario"/>
    <w:link w:val="AsuntodelcomentarioCar"/>
    <w:uiPriority w:val="99"/>
    <w:semiHidden/>
    <w:unhideWhenUsed/>
    <w:rsid w:val="00864771"/>
    <w:rPr>
      <w:b/>
      <w:bCs/>
    </w:rPr>
  </w:style>
  <w:style w:type="character" w:customStyle="1" w:styleId="AsuntodelcomentarioCar">
    <w:name w:val="Asunto del comentario Car"/>
    <w:basedOn w:val="TextocomentarioCar"/>
    <w:link w:val="Asuntodelcomentario"/>
    <w:uiPriority w:val="99"/>
    <w:semiHidden/>
    <w:rsid w:val="00864771"/>
    <w:rPr>
      <w:b/>
      <w:bCs/>
      <w:sz w:val="20"/>
      <w:szCs w:val="20"/>
    </w:rPr>
  </w:style>
  <w:style w:type="paragraph" w:styleId="TDC4">
    <w:name w:val="toc 4"/>
    <w:basedOn w:val="Normal"/>
    <w:next w:val="Normal"/>
    <w:autoRedefine/>
    <w:uiPriority w:val="39"/>
    <w:unhideWhenUsed/>
    <w:rsid w:val="00CB60F0"/>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CB60F0"/>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CB60F0"/>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CB60F0"/>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CB60F0"/>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CB60F0"/>
    <w:pPr>
      <w:ind w:left="1920"/>
    </w:pPr>
    <w:rPr>
      <w:rFonts w:asciiTheme="minorHAnsi" w:hAnsiTheme="minorHAnsi" w:cstheme="minorHAnsi"/>
      <w:sz w:val="18"/>
      <w:szCs w:val="18"/>
    </w:rPr>
  </w:style>
  <w:style w:type="paragraph" w:customStyle="1" w:styleId="Texto">
    <w:name w:val="Texto"/>
    <w:basedOn w:val="Normal"/>
    <w:link w:val="TextoCar"/>
    <w:qFormat/>
    <w:rsid w:val="00646BD3"/>
    <w:pPr>
      <w:spacing w:before="240" w:after="240" w:line="480" w:lineRule="auto"/>
      <w:jc w:val="both"/>
    </w:pPr>
    <w:rPr>
      <w:rFonts w:cs="Times New Roman"/>
      <w:lang w:val="es-ES"/>
    </w:rPr>
  </w:style>
  <w:style w:type="character" w:customStyle="1" w:styleId="TextoCar">
    <w:name w:val="Texto Car"/>
    <w:basedOn w:val="Fuentedeprrafopredeter"/>
    <w:link w:val="Texto"/>
    <w:rsid w:val="00646BD3"/>
    <w:rPr>
      <w:rFonts w:eastAsiaTheme="minorEastAsia" w:cs="Times New Roman"/>
      <w:lang w:val="es-ES"/>
    </w:rPr>
  </w:style>
  <w:style w:type="character" w:customStyle="1" w:styleId="Ttulo5Car">
    <w:name w:val="Título 5 Car"/>
    <w:basedOn w:val="Fuentedeprrafopredeter"/>
    <w:link w:val="Ttulo5"/>
    <w:uiPriority w:val="9"/>
    <w:rsid w:val="00BD5A50"/>
    <w:rPr>
      <w:rFonts w:eastAsiaTheme="majorEastAsia" w:cstheme="majorBidi"/>
      <w:i/>
      <w:iCs/>
    </w:rPr>
  </w:style>
  <w:style w:type="paragraph" w:styleId="Sinespaciado">
    <w:name w:val="No Spacing"/>
    <w:uiPriority w:val="1"/>
    <w:qFormat/>
    <w:rsid w:val="008D23C7"/>
  </w:style>
  <w:style w:type="table" w:styleId="Tabladecuadrcula4-nfasis2">
    <w:name w:val="Grid Table 4 Accent 2"/>
    <w:basedOn w:val="Tablanormal"/>
    <w:uiPriority w:val="49"/>
    <w:rsid w:val="008443A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unhideWhenUsed/>
    <w:rsid w:val="00F95B03"/>
    <w:rPr>
      <w:color w:val="808080"/>
      <w:shd w:val="clear" w:color="auto" w:fill="E6E6E6"/>
    </w:rPr>
  </w:style>
  <w:style w:type="character" w:styleId="Hipervnculovisitado">
    <w:name w:val="FollowedHyperlink"/>
    <w:basedOn w:val="Fuentedeprrafopredeter"/>
    <w:uiPriority w:val="99"/>
    <w:semiHidden/>
    <w:unhideWhenUsed/>
    <w:rsid w:val="00F95B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259">
      <w:bodyDiv w:val="1"/>
      <w:marLeft w:val="0"/>
      <w:marRight w:val="0"/>
      <w:marTop w:val="0"/>
      <w:marBottom w:val="0"/>
      <w:divBdr>
        <w:top w:val="none" w:sz="0" w:space="0" w:color="auto"/>
        <w:left w:val="none" w:sz="0" w:space="0" w:color="auto"/>
        <w:bottom w:val="none" w:sz="0" w:space="0" w:color="auto"/>
        <w:right w:val="none" w:sz="0" w:space="0" w:color="auto"/>
      </w:divBdr>
    </w:div>
    <w:div w:id="114569712">
      <w:bodyDiv w:val="1"/>
      <w:marLeft w:val="0"/>
      <w:marRight w:val="0"/>
      <w:marTop w:val="0"/>
      <w:marBottom w:val="0"/>
      <w:divBdr>
        <w:top w:val="none" w:sz="0" w:space="0" w:color="auto"/>
        <w:left w:val="none" w:sz="0" w:space="0" w:color="auto"/>
        <w:bottom w:val="none" w:sz="0" w:space="0" w:color="auto"/>
        <w:right w:val="none" w:sz="0" w:space="0" w:color="auto"/>
      </w:divBdr>
    </w:div>
    <w:div w:id="204294443">
      <w:bodyDiv w:val="1"/>
      <w:marLeft w:val="0"/>
      <w:marRight w:val="0"/>
      <w:marTop w:val="0"/>
      <w:marBottom w:val="0"/>
      <w:divBdr>
        <w:top w:val="none" w:sz="0" w:space="0" w:color="auto"/>
        <w:left w:val="none" w:sz="0" w:space="0" w:color="auto"/>
        <w:bottom w:val="none" w:sz="0" w:space="0" w:color="auto"/>
        <w:right w:val="none" w:sz="0" w:space="0" w:color="auto"/>
      </w:divBdr>
    </w:div>
    <w:div w:id="738870870">
      <w:bodyDiv w:val="1"/>
      <w:marLeft w:val="0"/>
      <w:marRight w:val="0"/>
      <w:marTop w:val="0"/>
      <w:marBottom w:val="0"/>
      <w:divBdr>
        <w:top w:val="none" w:sz="0" w:space="0" w:color="auto"/>
        <w:left w:val="none" w:sz="0" w:space="0" w:color="auto"/>
        <w:bottom w:val="none" w:sz="0" w:space="0" w:color="auto"/>
        <w:right w:val="none" w:sz="0" w:space="0" w:color="auto"/>
      </w:divBdr>
    </w:div>
    <w:div w:id="890307089">
      <w:bodyDiv w:val="1"/>
      <w:marLeft w:val="0"/>
      <w:marRight w:val="0"/>
      <w:marTop w:val="0"/>
      <w:marBottom w:val="0"/>
      <w:divBdr>
        <w:top w:val="none" w:sz="0" w:space="0" w:color="auto"/>
        <w:left w:val="none" w:sz="0" w:space="0" w:color="auto"/>
        <w:bottom w:val="none" w:sz="0" w:space="0" w:color="auto"/>
        <w:right w:val="none" w:sz="0" w:space="0" w:color="auto"/>
      </w:divBdr>
    </w:div>
    <w:div w:id="1213151287">
      <w:bodyDiv w:val="1"/>
      <w:marLeft w:val="0"/>
      <w:marRight w:val="0"/>
      <w:marTop w:val="0"/>
      <w:marBottom w:val="0"/>
      <w:divBdr>
        <w:top w:val="none" w:sz="0" w:space="0" w:color="auto"/>
        <w:left w:val="none" w:sz="0" w:space="0" w:color="auto"/>
        <w:bottom w:val="none" w:sz="0" w:space="0" w:color="auto"/>
        <w:right w:val="none" w:sz="0" w:space="0" w:color="auto"/>
      </w:divBdr>
    </w:div>
    <w:div w:id="1449160070">
      <w:bodyDiv w:val="1"/>
      <w:marLeft w:val="0"/>
      <w:marRight w:val="0"/>
      <w:marTop w:val="0"/>
      <w:marBottom w:val="0"/>
      <w:divBdr>
        <w:top w:val="none" w:sz="0" w:space="0" w:color="auto"/>
        <w:left w:val="none" w:sz="0" w:space="0" w:color="auto"/>
        <w:bottom w:val="none" w:sz="0" w:space="0" w:color="auto"/>
        <w:right w:val="none" w:sz="0" w:space="0" w:color="auto"/>
      </w:divBdr>
    </w:div>
    <w:div w:id="20506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sx7lvw.axshare.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1E86A32-9319-7B45-8C34-0C86BD636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139</Pages>
  <Words>58928</Words>
  <Characters>324108</Characters>
  <Application>Microsoft Office Word</Application>
  <DocSecurity>0</DocSecurity>
  <Lines>2700</Lines>
  <Paragraphs>764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382272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Regina Casanova</dc:creator>
  <cp:lastModifiedBy>Regina Casanova</cp:lastModifiedBy>
  <cp:revision>28</cp:revision>
  <cp:lastPrinted>2018-04-04T16:32:00Z</cp:lastPrinted>
  <dcterms:created xsi:type="dcterms:W3CDTF">2018-07-24T02:32:00Z</dcterms:created>
  <dcterms:modified xsi:type="dcterms:W3CDTF">2018-07-31T03:15:00Z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71551644-9596-3583-be68-d7f60c2c0b75</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